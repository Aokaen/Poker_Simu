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98653" w14:textId="77777777" w:rsidR="00846FF8" w:rsidRDefault="0096131B" w:rsidP="00846FF8">
      <w:pPr>
        <w:widowControl w:val="0"/>
        <w:autoSpaceDE w:val="0"/>
        <w:autoSpaceDN w:val="0"/>
        <w:adjustRightInd w:val="0"/>
        <w:spacing w:after="0" w:line="240" w:lineRule="auto"/>
        <w:rPr>
          <w:rFonts w:ascii="Arial" w:hAnsi="Arial" w:cs="Arial"/>
        </w:rPr>
      </w:pPr>
      <w:bookmarkStart w:id="0" w:name="_Toc308041471"/>
      <w:bookmarkStart w:id="1" w:name="_Toc308044586"/>
      <w:r>
        <w:rPr>
          <w:noProof/>
        </w:rPr>
        <w:pict w14:anchorId="6EA689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1030"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Pr>
          <w:rFonts w:ascii="Arial" w:hAnsi="Arial" w:cs="Arial"/>
        </w:rPr>
        <w:tab/>
      </w:r>
    </w:p>
    <w:p w14:paraId="2D22D7EC" w14:textId="77777777" w:rsidR="00846FF8" w:rsidRDefault="00846FF8" w:rsidP="00846FF8">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96131B">
        <w:rPr>
          <w:b/>
          <w:noProof/>
          <w:color w:val="A6A6A6"/>
          <w:sz w:val="18"/>
        </w:rPr>
        <w:pict w14:anchorId="05FBEE0B">
          <v:shape id="Imagen 4" o:spid="_x0000_i1025" type="#_x0000_t75" style="width:115.2pt;height:50.4pt;visibility:visible">
            <v:imagedata r:id="rId9" o:title=""/>
          </v:shape>
        </w:pict>
      </w:r>
      <w:r>
        <w:rPr>
          <w:rFonts w:ascii="Arial" w:hAnsi="Arial" w:cs="Arial"/>
        </w:rPr>
        <w:tab/>
      </w:r>
      <w:r>
        <w:rPr>
          <w:rFonts w:ascii="Arial" w:hAnsi="Arial" w:cs="Arial"/>
        </w:rPr>
        <w:tab/>
      </w:r>
    </w:p>
    <w:p w14:paraId="2CC2544C"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3628C01A"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45E6CC7"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457FE523"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6863732"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76005DF1" w14:textId="77777777" w:rsidR="00846FF8" w:rsidRDefault="00846FF8" w:rsidP="00846FF8">
      <w:pPr>
        <w:widowControl w:val="0"/>
        <w:autoSpaceDE w:val="0"/>
        <w:autoSpaceDN w:val="0"/>
        <w:adjustRightInd w:val="0"/>
        <w:spacing w:before="8" w:after="0" w:line="240" w:lineRule="auto"/>
        <w:ind w:left="-709"/>
        <w:jc w:val="center"/>
        <w:rPr>
          <w:rFonts w:cs="Arial"/>
          <w:sz w:val="40"/>
          <w:szCs w:val="40"/>
        </w:rPr>
      </w:pPr>
    </w:p>
    <w:p w14:paraId="0720CC28"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1044D9B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3C606039" w14:textId="77777777" w:rsidR="00846FF8" w:rsidRPr="00666EEF"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58584D6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4E9DB145"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12A689E6" w14:textId="77777777" w:rsidR="00846FF8" w:rsidRPr="000863CC" w:rsidRDefault="00666EEF" w:rsidP="00846FF8">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1A04EA4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499BDE89"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7BB51192"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C700C24"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sidR="00666EEF">
        <w:rPr>
          <w:rFonts w:ascii="Lato" w:hAnsi="Lato" w:cs="Arial"/>
          <w:b/>
          <w:sz w:val="40"/>
          <w:szCs w:val="44"/>
        </w:rPr>
        <w:t>GRADO</w:t>
      </w:r>
    </w:p>
    <w:p w14:paraId="218EB5E5"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7AE4CC8F"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368876E5" w14:textId="77777777" w:rsidR="00846FF8" w:rsidRPr="000863CC" w:rsidRDefault="00666EEF"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Título TFG</w:t>
      </w:r>
    </w:p>
    <w:p w14:paraId="2C460D3A"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16764257"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sidR="00B10557">
        <w:rPr>
          <w:rFonts w:cs="Arial"/>
          <w:sz w:val="36"/>
          <w:szCs w:val="40"/>
        </w:rPr>
        <w:t>Álvaro González Maestre</w:t>
      </w:r>
    </w:p>
    <w:p w14:paraId="51DBB608"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74E3341C" w14:textId="77777777" w:rsidR="00846FF8" w:rsidRPr="000863CC" w:rsidRDefault="00846FF8" w:rsidP="00846FF8">
      <w:pPr>
        <w:ind w:firstLine="0"/>
        <w:rPr>
          <w:sz w:val="24"/>
        </w:rPr>
      </w:pPr>
    </w:p>
    <w:tbl>
      <w:tblPr>
        <w:tblW w:w="949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4"/>
        <w:gridCol w:w="5103"/>
      </w:tblGrid>
      <w:tr w:rsidR="00CE10B6" w:rsidRPr="000863CC" w14:paraId="511BC756" w14:textId="77777777" w:rsidTr="00B10557">
        <w:tc>
          <w:tcPr>
            <w:tcW w:w="4394" w:type="dxa"/>
            <w:tcBorders>
              <w:top w:val="nil"/>
              <w:left w:val="nil"/>
              <w:bottom w:val="nil"/>
              <w:right w:val="nil"/>
            </w:tcBorders>
            <w:shd w:val="clear" w:color="auto" w:fill="auto"/>
          </w:tcPr>
          <w:p w14:paraId="4B5302E4" w14:textId="77777777" w:rsidR="00CE10B6" w:rsidRPr="000863CC" w:rsidRDefault="00CE10B6" w:rsidP="005D7AC8">
            <w:pPr>
              <w:spacing w:line="240" w:lineRule="auto"/>
              <w:ind w:firstLine="0"/>
              <w:jc w:val="left"/>
              <w:rPr>
                <w:rFonts w:eastAsia="MS Mincho"/>
                <w:sz w:val="32"/>
                <w:szCs w:val="36"/>
              </w:rPr>
            </w:pPr>
          </w:p>
        </w:tc>
        <w:tc>
          <w:tcPr>
            <w:tcW w:w="5103" w:type="dxa"/>
            <w:tcBorders>
              <w:top w:val="nil"/>
              <w:left w:val="nil"/>
              <w:bottom w:val="nil"/>
              <w:right w:val="nil"/>
            </w:tcBorders>
            <w:shd w:val="clear" w:color="auto" w:fill="auto"/>
          </w:tcPr>
          <w:p w14:paraId="4AA2D43F" w14:textId="77777777" w:rsidR="00CE10B6" w:rsidRPr="000863CC" w:rsidRDefault="00CE10B6" w:rsidP="00B10557">
            <w:pPr>
              <w:spacing w:line="240" w:lineRule="auto"/>
              <w:ind w:left="38" w:hanging="38"/>
              <w:jc w:val="left"/>
              <w:rPr>
                <w:rFonts w:eastAsia="MS Mincho"/>
                <w:sz w:val="32"/>
                <w:szCs w:val="36"/>
              </w:rPr>
            </w:pPr>
            <w:r w:rsidRPr="000863CC">
              <w:rPr>
                <w:rFonts w:eastAsia="MS Mincho"/>
                <w:sz w:val="32"/>
                <w:szCs w:val="36"/>
              </w:rPr>
              <w:t>Tutor:</w:t>
            </w:r>
          </w:p>
          <w:p w14:paraId="63B5528C"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 xml:space="preserve">Daniel Jeremy Fox </w:t>
            </w:r>
            <w:proofErr w:type="spellStart"/>
            <w:r>
              <w:rPr>
                <w:rFonts w:eastAsia="MS Mincho"/>
                <w:sz w:val="32"/>
                <w:szCs w:val="36"/>
              </w:rPr>
              <w:t>Hornig</w:t>
            </w:r>
            <w:proofErr w:type="spellEnd"/>
          </w:p>
          <w:p w14:paraId="3E2CA0A6"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 xml:space="preserve">Departamento de Matemáticas del Área </w:t>
            </w:r>
            <w:proofErr w:type="spellStart"/>
            <w:r>
              <w:rPr>
                <w:rFonts w:eastAsia="MS Mincho"/>
                <w:sz w:val="32"/>
                <w:szCs w:val="36"/>
              </w:rPr>
              <w:t>Indsutrial</w:t>
            </w:r>
            <w:proofErr w:type="spellEnd"/>
          </w:p>
        </w:tc>
      </w:tr>
    </w:tbl>
    <w:p w14:paraId="31BB0F93" w14:textId="77777777" w:rsidR="00CE10B6" w:rsidRPr="000863CC" w:rsidRDefault="00CE10B6" w:rsidP="002176B8">
      <w:pPr>
        <w:jc w:val="center"/>
        <w:rPr>
          <w:sz w:val="24"/>
        </w:rPr>
      </w:pPr>
    </w:p>
    <w:p w14:paraId="7051525E" w14:textId="77777777" w:rsidR="00CE10B6" w:rsidRPr="000863CC" w:rsidRDefault="00CE10B6" w:rsidP="00B50515">
      <w:pPr>
        <w:ind w:right="992"/>
        <w:jc w:val="right"/>
        <w:rPr>
          <w:sz w:val="24"/>
          <w:szCs w:val="28"/>
        </w:rPr>
        <w:sectPr w:rsidR="00CE10B6" w:rsidRPr="000863CC" w:rsidSect="00666EEF">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0863CC">
        <w:rPr>
          <w:sz w:val="24"/>
          <w:szCs w:val="28"/>
        </w:rPr>
        <w:t xml:space="preserve">Madrid, </w:t>
      </w:r>
      <w:r w:rsidR="00DF244E">
        <w:rPr>
          <w:sz w:val="24"/>
          <w:szCs w:val="28"/>
        </w:rPr>
        <w:t>febrero, 2020</w:t>
      </w:r>
    </w:p>
    <w:p w14:paraId="7AD1C36D" w14:textId="77777777" w:rsidR="00CE10B6" w:rsidRPr="00A11F2B" w:rsidRDefault="00A11F2B" w:rsidP="00A11F2B">
      <w:pPr>
        <w:rPr>
          <w:sz w:val="24"/>
        </w:rPr>
      </w:pPr>
      <w:r w:rsidRPr="00A11F2B">
        <w:rPr>
          <w:sz w:val="24"/>
        </w:rPr>
        <w:lastRenderedPageBreak/>
        <w:t>Título</w:t>
      </w:r>
      <w:r w:rsidR="00FB400F">
        <w:rPr>
          <w:sz w:val="24"/>
        </w:rPr>
        <w:t xml:space="preserve"> del trabajo</w:t>
      </w:r>
      <w:r w:rsidRPr="00A11F2B">
        <w:rPr>
          <w:sz w:val="24"/>
        </w:rPr>
        <w:t>:</w:t>
      </w:r>
    </w:p>
    <w:p w14:paraId="5C43205C" w14:textId="77777777" w:rsidR="00A11F2B" w:rsidRPr="00A11F2B" w:rsidRDefault="00A11F2B" w:rsidP="00A11F2B">
      <w:pPr>
        <w:rPr>
          <w:sz w:val="24"/>
        </w:rPr>
      </w:pPr>
      <w:r w:rsidRPr="00A11F2B">
        <w:rPr>
          <w:sz w:val="24"/>
        </w:rPr>
        <w:t>Autor:</w:t>
      </w:r>
    </w:p>
    <w:p w14:paraId="163D5BB1" w14:textId="77777777" w:rsidR="00A11F2B" w:rsidRPr="00A11F2B" w:rsidRDefault="00A11F2B" w:rsidP="00A11F2B">
      <w:pPr>
        <w:rPr>
          <w:sz w:val="24"/>
        </w:rPr>
      </w:pPr>
      <w:r w:rsidRPr="00A11F2B">
        <w:rPr>
          <w:sz w:val="24"/>
        </w:rPr>
        <w:t>Tutor:</w:t>
      </w:r>
    </w:p>
    <w:p w14:paraId="4AF348DA" w14:textId="77777777" w:rsidR="00A11F2B" w:rsidRPr="00A11F2B" w:rsidRDefault="00A11F2B" w:rsidP="00A11F2B">
      <w:pPr>
        <w:rPr>
          <w:sz w:val="24"/>
        </w:rPr>
      </w:pPr>
      <w:proofErr w:type="spellStart"/>
      <w:proofErr w:type="gramStart"/>
      <w:r w:rsidRPr="00A11F2B">
        <w:rPr>
          <w:sz w:val="24"/>
        </w:rPr>
        <w:t>Co-tutor</w:t>
      </w:r>
      <w:proofErr w:type="spellEnd"/>
      <w:proofErr w:type="gramEnd"/>
      <w:r w:rsidRPr="00A11F2B">
        <w:rPr>
          <w:sz w:val="24"/>
        </w:rPr>
        <w:t>:</w:t>
      </w:r>
    </w:p>
    <w:p w14:paraId="723EABD5" w14:textId="77777777" w:rsidR="00A11F2B" w:rsidRDefault="00A11F2B" w:rsidP="00A11F2B"/>
    <w:p w14:paraId="69530602" w14:textId="77777777" w:rsidR="00A11F2B" w:rsidRPr="00A11F2B" w:rsidRDefault="00A11F2B" w:rsidP="00A11F2B">
      <w:pPr>
        <w:jc w:val="center"/>
        <w:rPr>
          <w:sz w:val="28"/>
        </w:rPr>
      </w:pPr>
      <w:r w:rsidRPr="00A11F2B">
        <w:rPr>
          <w:sz w:val="28"/>
        </w:rPr>
        <w:t>EL TRIBUNAL</w:t>
      </w:r>
    </w:p>
    <w:p w14:paraId="311A6FD7" w14:textId="77777777" w:rsidR="00A11F2B" w:rsidRPr="00A11F2B" w:rsidRDefault="00A11F2B" w:rsidP="00A11F2B">
      <w:pPr>
        <w:jc w:val="center"/>
        <w:rPr>
          <w:sz w:val="28"/>
        </w:rPr>
      </w:pPr>
    </w:p>
    <w:p w14:paraId="5E416145" w14:textId="77777777" w:rsidR="00A11F2B" w:rsidRPr="00A11F2B" w:rsidRDefault="00A11F2B" w:rsidP="00A11F2B">
      <w:pPr>
        <w:jc w:val="left"/>
        <w:rPr>
          <w:sz w:val="28"/>
        </w:rPr>
      </w:pPr>
      <w:r w:rsidRPr="00A11F2B">
        <w:rPr>
          <w:sz w:val="28"/>
        </w:rPr>
        <w:t>Presidente:</w:t>
      </w:r>
    </w:p>
    <w:p w14:paraId="0D3D8FED" w14:textId="77777777" w:rsidR="00A11F2B" w:rsidRPr="00A11F2B" w:rsidRDefault="00A11F2B" w:rsidP="00A11F2B">
      <w:pPr>
        <w:jc w:val="left"/>
        <w:rPr>
          <w:sz w:val="28"/>
        </w:rPr>
      </w:pPr>
      <w:r w:rsidRPr="00A11F2B">
        <w:rPr>
          <w:sz w:val="28"/>
        </w:rPr>
        <w:t>Vocal:</w:t>
      </w:r>
    </w:p>
    <w:p w14:paraId="0DC7343E" w14:textId="77777777" w:rsidR="00A11F2B" w:rsidRPr="00A11F2B" w:rsidRDefault="00A11F2B" w:rsidP="00A11F2B">
      <w:pPr>
        <w:jc w:val="left"/>
        <w:rPr>
          <w:sz w:val="28"/>
        </w:rPr>
      </w:pPr>
      <w:r w:rsidRPr="00A11F2B">
        <w:rPr>
          <w:sz w:val="28"/>
        </w:rPr>
        <w:t>Secretario:</w:t>
      </w:r>
    </w:p>
    <w:p w14:paraId="2E2BEA64" w14:textId="77777777" w:rsidR="00A11F2B" w:rsidRDefault="00A11F2B" w:rsidP="00A11F2B">
      <w:pPr>
        <w:ind w:firstLine="0"/>
        <w:jc w:val="left"/>
      </w:pPr>
    </w:p>
    <w:p w14:paraId="65CBDD2F" w14:textId="77777777" w:rsidR="00A11F2B" w:rsidRPr="00A11F2B" w:rsidRDefault="00A11F2B" w:rsidP="00A11F2B">
      <w:pPr>
        <w:ind w:firstLine="0"/>
        <w:jc w:val="left"/>
        <w:rPr>
          <w:sz w:val="24"/>
        </w:rPr>
      </w:pPr>
      <w:r w:rsidRPr="00A11F2B">
        <w:rPr>
          <w:sz w:val="24"/>
        </w:rPr>
        <w:t>Realizado el acto de defensa y lectura del Trabajo Fin de Grado el día</w:t>
      </w:r>
      <w:proofErr w:type="gramStart"/>
      <w:r w:rsidRPr="00A11F2B">
        <w:rPr>
          <w:sz w:val="24"/>
        </w:rPr>
        <w:t xml:space="preserve"> ....</w:t>
      </w:r>
      <w:proofErr w:type="gramEnd"/>
      <w:r w:rsidRPr="00A11F2B">
        <w:rPr>
          <w:sz w:val="24"/>
        </w:rPr>
        <w:t>. de .................... de ……. en .........., en la Escuela Técnica Superior de Ingeniería y Diseño Industrial de la Universidad Politécnica de Madrid, acuerda otorgarle la CALIFICACIÓN de:</w:t>
      </w:r>
    </w:p>
    <w:p w14:paraId="58F152A0" w14:textId="77777777" w:rsidR="00CE10B6" w:rsidRDefault="00CE10B6" w:rsidP="002176B8">
      <w:pPr>
        <w:jc w:val="center"/>
        <w:rPr>
          <w:sz w:val="28"/>
        </w:rPr>
      </w:pPr>
    </w:p>
    <w:p w14:paraId="3CFBBC4F" w14:textId="77777777" w:rsidR="00A11F2B" w:rsidRDefault="00A11F2B" w:rsidP="002176B8">
      <w:pPr>
        <w:jc w:val="center"/>
        <w:rPr>
          <w:sz w:val="28"/>
        </w:rPr>
      </w:pPr>
    </w:p>
    <w:p w14:paraId="20740A07" w14:textId="77777777" w:rsidR="00174E74" w:rsidRDefault="00174E74" w:rsidP="002176B8">
      <w:pPr>
        <w:jc w:val="center"/>
        <w:rPr>
          <w:sz w:val="28"/>
        </w:rPr>
      </w:pPr>
    </w:p>
    <w:p w14:paraId="1EB17487" w14:textId="77777777" w:rsidR="00A11F2B" w:rsidRPr="00A11F2B" w:rsidRDefault="00A11F2B" w:rsidP="00A11F2B">
      <w:pPr>
        <w:jc w:val="center"/>
        <w:rPr>
          <w:sz w:val="24"/>
        </w:rPr>
      </w:pPr>
      <w:r w:rsidRPr="00A11F2B">
        <w:rPr>
          <w:sz w:val="24"/>
        </w:rPr>
        <w:t>VOCAL</w:t>
      </w:r>
    </w:p>
    <w:p w14:paraId="18D02B8C" w14:textId="77777777" w:rsidR="00A11F2B" w:rsidRPr="00A11F2B" w:rsidRDefault="00A11F2B" w:rsidP="00A11F2B">
      <w:pPr>
        <w:rPr>
          <w:sz w:val="24"/>
        </w:rPr>
      </w:pPr>
      <w:r w:rsidRPr="00A11F2B">
        <w:rPr>
          <w:sz w:val="24"/>
        </w:rPr>
        <w:t>SECRETARIO</w:t>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t>PRESIDENTE</w:t>
      </w:r>
    </w:p>
    <w:p w14:paraId="05235ECC" w14:textId="77777777" w:rsidR="006D1BF8" w:rsidRPr="002176B8" w:rsidRDefault="006D1BF8" w:rsidP="00A11F2B">
      <w:pPr>
        <w:ind w:firstLine="0"/>
        <w:rPr>
          <w:sz w:val="28"/>
        </w:rPr>
      </w:pPr>
    </w:p>
    <w:bookmarkEnd w:id="0"/>
    <w:bookmarkEnd w:id="1"/>
    <w:p w14:paraId="38F86FC8" w14:textId="77777777" w:rsidR="00174E74" w:rsidRDefault="00174E74" w:rsidP="0028761F">
      <w:pPr>
        <w:pStyle w:val="Cabezas"/>
        <w:sectPr w:rsidR="00174E74" w:rsidSect="00174E74">
          <w:headerReference w:type="first" r:id="rId12"/>
          <w:type w:val="oddPage"/>
          <w:pgSz w:w="11906" w:h="16838"/>
          <w:pgMar w:top="1417" w:right="1701" w:bottom="1417" w:left="1701" w:header="709" w:footer="397" w:gutter="0"/>
          <w:pgNumType w:fmt="lowerRoman" w:start="1"/>
          <w:cols w:space="708"/>
          <w:titlePg/>
          <w:docGrid w:linePitch="360"/>
        </w:sectPr>
      </w:pPr>
    </w:p>
    <w:p w14:paraId="2DE523EC" w14:textId="77777777" w:rsidR="00A11F2B" w:rsidRPr="00846FF8" w:rsidRDefault="00A11F2B" w:rsidP="00A11F2B">
      <w:pPr>
        <w:pStyle w:val="Cabezas"/>
      </w:pPr>
      <w:bookmarkStart w:id="2" w:name="_Toc485581664"/>
      <w:r>
        <w:lastRenderedPageBreak/>
        <w:t>AGRADECIMIENTOS</w:t>
      </w:r>
      <w:bookmarkEnd w:id="2"/>
    </w:p>
    <w:p w14:paraId="4A9FED86" w14:textId="77777777" w:rsidR="00A11F2B" w:rsidRDefault="00D64C21" w:rsidP="00A11F2B">
      <w:pPr>
        <w:sectPr w:rsidR="00A11F2B" w:rsidSect="00174E74">
          <w:type w:val="oddPage"/>
          <w:pgSz w:w="11906" w:h="16838"/>
          <w:pgMar w:top="1417" w:right="1701" w:bottom="1417" w:left="1701" w:header="709" w:footer="397" w:gutter="0"/>
          <w:pgNumType w:fmt="lowerRoman" w:start="1"/>
          <w:cols w:space="708"/>
          <w:titlePg/>
          <w:docGrid w:linePitch="360"/>
        </w:sectPr>
      </w:pPr>
      <w:r>
        <w:t>(Opcional)</w:t>
      </w:r>
    </w:p>
    <w:p w14:paraId="746810E2" w14:textId="77777777" w:rsidR="006D1BF8" w:rsidRPr="0028761F" w:rsidRDefault="00312084" w:rsidP="00A11F2B">
      <w:pPr>
        <w:pStyle w:val="Cabezas"/>
      </w:pPr>
      <w:bookmarkStart w:id="3" w:name="_Toc485581665"/>
      <w:r>
        <w:lastRenderedPageBreak/>
        <w:t>Índice</w:t>
      </w:r>
      <w:bookmarkEnd w:id="3"/>
    </w:p>
    <w:p w14:paraId="575C9AD2" w14:textId="77777777" w:rsidR="001743AB" w:rsidRPr="00422D94" w:rsidRDefault="0043057B">
      <w:pPr>
        <w:pStyle w:val="TDC1"/>
        <w:tabs>
          <w:tab w:val="right" w:leader="dot" w:pos="8494"/>
        </w:tabs>
        <w:rPr>
          <w:rFonts w:ascii="Calibri" w:hAnsi="Calibri" w:cs="Times New Roman"/>
          <w:b w:val="0"/>
          <w:bCs w:val="0"/>
          <w:caps w:val="0"/>
          <w:noProof/>
          <w:szCs w:val="22"/>
        </w:rPr>
      </w:pPr>
      <w:r w:rsidRPr="009B3B1F">
        <w:rPr>
          <w:rFonts w:ascii="Frutiger Linotype" w:hAnsi="Frutiger Linotype"/>
        </w:rPr>
        <w:fldChar w:fldCharType="begin"/>
      </w:r>
      <w:r w:rsidR="006D1BF8" w:rsidRPr="00FD536A">
        <w:rPr>
          <w:rFonts w:ascii="Frutiger Linotype" w:hAnsi="Frutiger Linotype"/>
        </w:rPr>
        <w:instrText xml:space="preserve"> TOC \o "1-3" \h \z \u </w:instrText>
      </w:r>
      <w:r w:rsidRPr="009B3B1F">
        <w:rPr>
          <w:rFonts w:ascii="Frutiger Linotype" w:hAnsi="Frutiger Linotype"/>
        </w:rPr>
        <w:fldChar w:fldCharType="separate"/>
      </w:r>
      <w:hyperlink w:anchor="_Toc485581664" w:history="1">
        <w:r w:rsidR="001743AB" w:rsidRPr="00A834B7">
          <w:rPr>
            <w:rStyle w:val="Hipervnculo"/>
            <w:noProof/>
          </w:rPr>
          <w:t>AGRADECIMIENTOS</w:t>
        </w:r>
        <w:r w:rsidR="001743AB">
          <w:rPr>
            <w:noProof/>
            <w:webHidden/>
          </w:rPr>
          <w:tab/>
        </w:r>
        <w:r>
          <w:rPr>
            <w:noProof/>
            <w:webHidden/>
          </w:rPr>
          <w:fldChar w:fldCharType="begin"/>
        </w:r>
        <w:r w:rsidR="001743AB">
          <w:rPr>
            <w:noProof/>
            <w:webHidden/>
          </w:rPr>
          <w:instrText xml:space="preserve"> PAGEREF _Toc485581664 \h </w:instrText>
        </w:r>
        <w:r>
          <w:rPr>
            <w:noProof/>
            <w:webHidden/>
          </w:rPr>
        </w:r>
        <w:r>
          <w:rPr>
            <w:noProof/>
            <w:webHidden/>
          </w:rPr>
          <w:fldChar w:fldCharType="separate"/>
        </w:r>
        <w:r w:rsidR="001743AB">
          <w:rPr>
            <w:noProof/>
            <w:webHidden/>
          </w:rPr>
          <w:t>i</w:t>
        </w:r>
        <w:r>
          <w:rPr>
            <w:noProof/>
            <w:webHidden/>
          </w:rPr>
          <w:fldChar w:fldCharType="end"/>
        </w:r>
      </w:hyperlink>
    </w:p>
    <w:p w14:paraId="16AC59B6" w14:textId="77777777" w:rsidR="001743AB" w:rsidRPr="00422D94" w:rsidRDefault="0096131B">
      <w:pPr>
        <w:pStyle w:val="TDC1"/>
        <w:tabs>
          <w:tab w:val="right" w:leader="dot" w:pos="8494"/>
        </w:tabs>
        <w:rPr>
          <w:rFonts w:ascii="Calibri" w:hAnsi="Calibri" w:cs="Times New Roman"/>
          <w:b w:val="0"/>
          <w:bCs w:val="0"/>
          <w:caps w:val="0"/>
          <w:noProof/>
          <w:szCs w:val="22"/>
        </w:rPr>
      </w:pPr>
      <w:hyperlink w:anchor="_Toc485581665" w:history="1">
        <w:r w:rsidR="001743AB" w:rsidRPr="00A834B7">
          <w:rPr>
            <w:rStyle w:val="Hipervnculo"/>
            <w:noProof/>
          </w:rPr>
          <w:t>Índice</w:t>
        </w:r>
        <w:r w:rsidR="001743AB">
          <w:rPr>
            <w:noProof/>
            <w:webHidden/>
          </w:rPr>
          <w:tab/>
        </w:r>
        <w:r w:rsidR="0043057B">
          <w:rPr>
            <w:noProof/>
            <w:webHidden/>
          </w:rPr>
          <w:fldChar w:fldCharType="begin"/>
        </w:r>
        <w:r w:rsidR="001743AB">
          <w:rPr>
            <w:noProof/>
            <w:webHidden/>
          </w:rPr>
          <w:instrText xml:space="preserve"> PAGEREF _Toc485581665 \h </w:instrText>
        </w:r>
        <w:r w:rsidR="0043057B">
          <w:rPr>
            <w:noProof/>
            <w:webHidden/>
          </w:rPr>
        </w:r>
        <w:r w:rsidR="0043057B">
          <w:rPr>
            <w:noProof/>
            <w:webHidden/>
          </w:rPr>
          <w:fldChar w:fldCharType="separate"/>
        </w:r>
        <w:r w:rsidR="001743AB">
          <w:rPr>
            <w:noProof/>
            <w:webHidden/>
          </w:rPr>
          <w:t>i</w:t>
        </w:r>
        <w:r w:rsidR="0043057B">
          <w:rPr>
            <w:noProof/>
            <w:webHidden/>
          </w:rPr>
          <w:fldChar w:fldCharType="end"/>
        </w:r>
      </w:hyperlink>
    </w:p>
    <w:p w14:paraId="6CFA5269" w14:textId="77777777" w:rsidR="001743AB" w:rsidRPr="00422D94" w:rsidRDefault="0096131B">
      <w:pPr>
        <w:pStyle w:val="TDC1"/>
        <w:tabs>
          <w:tab w:val="right" w:leader="dot" w:pos="8494"/>
        </w:tabs>
        <w:rPr>
          <w:rFonts w:ascii="Calibri" w:hAnsi="Calibri" w:cs="Times New Roman"/>
          <w:b w:val="0"/>
          <w:bCs w:val="0"/>
          <w:caps w:val="0"/>
          <w:noProof/>
          <w:szCs w:val="22"/>
        </w:rPr>
      </w:pPr>
      <w:hyperlink w:anchor="_Toc485581666" w:history="1">
        <w:r w:rsidR="001743AB" w:rsidRPr="00A834B7">
          <w:rPr>
            <w:rStyle w:val="Hipervnculo"/>
            <w:noProof/>
          </w:rPr>
          <w:t>Resumen</w:t>
        </w:r>
        <w:r w:rsidR="001743AB">
          <w:rPr>
            <w:noProof/>
            <w:webHidden/>
          </w:rPr>
          <w:tab/>
        </w:r>
        <w:r w:rsidR="0043057B">
          <w:rPr>
            <w:noProof/>
            <w:webHidden/>
          </w:rPr>
          <w:fldChar w:fldCharType="begin"/>
        </w:r>
        <w:r w:rsidR="001743AB">
          <w:rPr>
            <w:noProof/>
            <w:webHidden/>
          </w:rPr>
          <w:instrText xml:space="preserve"> PAGEREF _Toc485581666 \h </w:instrText>
        </w:r>
        <w:r w:rsidR="0043057B">
          <w:rPr>
            <w:noProof/>
            <w:webHidden/>
          </w:rPr>
        </w:r>
        <w:r w:rsidR="0043057B">
          <w:rPr>
            <w:noProof/>
            <w:webHidden/>
          </w:rPr>
          <w:fldChar w:fldCharType="separate"/>
        </w:r>
        <w:r w:rsidR="001743AB">
          <w:rPr>
            <w:noProof/>
            <w:webHidden/>
          </w:rPr>
          <w:t>ii</w:t>
        </w:r>
        <w:r w:rsidR="0043057B">
          <w:rPr>
            <w:noProof/>
            <w:webHidden/>
          </w:rPr>
          <w:fldChar w:fldCharType="end"/>
        </w:r>
      </w:hyperlink>
    </w:p>
    <w:p w14:paraId="5A38884B" w14:textId="77777777" w:rsidR="001743AB" w:rsidRPr="00422D94" w:rsidRDefault="0096131B">
      <w:pPr>
        <w:pStyle w:val="TDC1"/>
        <w:tabs>
          <w:tab w:val="right" w:leader="dot" w:pos="8494"/>
        </w:tabs>
        <w:rPr>
          <w:rFonts w:ascii="Calibri" w:hAnsi="Calibri" w:cs="Times New Roman"/>
          <w:b w:val="0"/>
          <w:bCs w:val="0"/>
          <w:caps w:val="0"/>
          <w:noProof/>
          <w:szCs w:val="22"/>
        </w:rPr>
      </w:pPr>
      <w:hyperlink w:anchor="_Toc485581667" w:history="1">
        <w:r w:rsidR="001743AB" w:rsidRPr="00A834B7">
          <w:rPr>
            <w:rStyle w:val="Hipervnculo"/>
            <w:noProof/>
          </w:rPr>
          <w:t>Abstract</w:t>
        </w:r>
        <w:r w:rsidR="001743AB">
          <w:rPr>
            <w:noProof/>
            <w:webHidden/>
          </w:rPr>
          <w:tab/>
        </w:r>
        <w:r w:rsidR="0043057B">
          <w:rPr>
            <w:noProof/>
            <w:webHidden/>
          </w:rPr>
          <w:fldChar w:fldCharType="begin"/>
        </w:r>
        <w:r w:rsidR="001743AB">
          <w:rPr>
            <w:noProof/>
            <w:webHidden/>
          </w:rPr>
          <w:instrText xml:space="preserve"> PAGEREF _Toc485581667 \h </w:instrText>
        </w:r>
        <w:r w:rsidR="0043057B">
          <w:rPr>
            <w:noProof/>
            <w:webHidden/>
          </w:rPr>
        </w:r>
        <w:r w:rsidR="0043057B">
          <w:rPr>
            <w:noProof/>
            <w:webHidden/>
          </w:rPr>
          <w:fldChar w:fldCharType="separate"/>
        </w:r>
        <w:r w:rsidR="001743AB">
          <w:rPr>
            <w:noProof/>
            <w:webHidden/>
          </w:rPr>
          <w:t>iii</w:t>
        </w:r>
        <w:r w:rsidR="0043057B">
          <w:rPr>
            <w:noProof/>
            <w:webHidden/>
          </w:rPr>
          <w:fldChar w:fldCharType="end"/>
        </w:r>
      </w:hyperlink>
    </w:p>
    <w:p w14:paraId="45D192B7" w14:textId="77777777" w:rsidR="001743AB" w:rsidRPr="00422D94" w:rsidRDefault="0096131B">
      <w:pPr>
        <w:pStyle w:val="TDC1"/>
        <w:tabs>
          <w:tab w:val="right" w:leader="dot" w:pos="8494"/>
        </w:tabs>
        <w:rPr>
          <w:rFonts w:ascii="Calibri" w:hAnsi="Calibri" w:cs="Times New Roman"/>
          <w:b w:val="0"/>
          <w:bCs w:val="0"/>
          <w:caps w:val="0"/>
          <w:noProof/>
          <w:szCs w:val="22"/>
        </w:rPr>
      </w:pPr>
      <w:hyperlink w:anchor="_Toc485581668" w:history="1">
        <w:r w:rsidR="001743AB" w:rsidRPr="00A834B7">
          <w:rPr>
            <w:rStyle w:val="Hipervnculo"/>
            <w:noProof/>
          </w:rPr>
          <w:t>GLOSARIO</w:t>
        </w:r>
        <w:r w:rsidR="001743AB">
          <w:rPr>
            <w:noProof/>
            <w:webHidden/>
          </w:rPr>
          <w:tab/>
        </w:r>
        <w:r w:rsidR="0043057B">
          <w:rPr>
            <w:noProof/>
            <w:webHidden/>
          </w:rPr>
          <w:fldChar w:fldCharType="begin"/>
        </w:r>
        <w:r w:rsidR="001743AB">
          <w:rPr>
            <w:noProof/>
            <w:webHidden/>
          </w:rPr>
          <w:instrText xml:space="preserve"> PAGEREF _Toc485581668 \h </w:instrText>
        </w:r>
        <w:r w:rsidR="0043057B">
          <w:rPr>
            <w:noProof/>
            <w:webHidden/>
          </w:rPr>
        </w:r>
        <w:r w:rsidR="0043057B">
          <w:rPr>
            <w:noProof/>
            <w:webHidden/>
          </w:rPr>
          <w:fldChar w:fldCharType="separate"/>
        </w:r>
        <w:r w:rsidR="001743AB">
          <w:rPr>
            <w:noProof/>
            <w:webHidden/>
          </w:rPr>
          <w:t>iv</w:t>
        </w:r>
        <w:r w:rsidR="0043057B">
          <w:rPr>
            <w:noProof/>
            <w:webHidden/>
          </w:rPr>
          <w:fldChar w:fldCharType="end"/>
        </w:r>
      </w:hyperlink>
    </w:p>
    <w:p w14:paraId="13F65EC9" w14:textId="77777777" w:rsidR="001743AB" w:rsidRPr="00422D94" w:rsidRDefault="0096131B">
      <w:pPr>
        <w:pStyle w:val="TDC2"/>
        <w:tabs>
          <w:tab w:val="right" w:leader="dot" w:pos="8494"/>
        </w:tabs>
        <w:rPr>
          <w:rFonts w:ascii="Calibri" w:hAnsi="Calibri" w:cs="Times New Roman"/>
          <w:smallCaps w:val="0"/>
          <w:noProof/>
          <w:szCs w:val="22"/>
        </w:rPr>
      </w:pPr>
      <w:hyperlink w:anchor="_Toc485581669" w:history="1">
        <w:r w:rsidR="001743AB" w:rsidRPr="00A834B7">
          <w:rPr>
            <w:rStyle w:val="Hipervnculo"/>
            <w:noProof/>
          </w:rPr>
          <w:t>LISTA DE ABREVIATURAS</w:t>
        </w:r>
        <w:r w:rsidR="001743AB">
          <w:rPr>
            <w:noProof/>
            <w:webHidden/>
          </w:rPr>
          <w:tab/>
        </w:r>
        <w:r w:rsidR="0043057B">
          <w:rPr>
            <w:noProof/>
            <w:webHidden/>
          </w:rPr>
          <w:fldChar w:fldCharType="begin"/>
        </w:r>
        <w:r w:rsidR="001743AB">
          <w:rPr>
            <w:noProof/>
            <w:webHidden/>
          </w:rPr>
          <w:instrText xml:space="preserve"> PAGEREF _Toc485581669 \h </w:instrText>
        </w:r>
        <w:r w:rsidR="0043057B">
          <w:rPr>
            <w:noProof/>
            <w:webHidden/>
          </w:rPr>
        </w:r>
        <w:r w:rsidR="0043057B">
          <w:rPr>
            <w:noProof/>
            <w:webHidden/>
          </w:rPr>
          <w:fldChar w:fldCharType="separate"/>
        </w:r>
        <w:r w:rsidR="001743AB">
          <w:rPr>
            <w:noProof/>
            <w:webHidden/>
          </w:rPr>
          <w:t>iv</w:t>
        </w:r>
        <w:r w:rsidR="0043057B">
          <w:rPr>
            <w:noProof/>
            <w:webHidden/>
          </w:rPr>
          <w:fldChar w:fldCharType="end"/>
        </w:r>
      </w:hyperlink>
    </w:p>
    <w:p w14:paraId="6D9EF280" w14:textId="77777777" w:rsidR="001743AB" w:rsidRPr="00422D94" w:rsidRDefault="0096131B">
      <w:pPr>
        <w:pStyle w:val="TDC2"/>
        <w:tabs>
          <w:tab w:val="right" w:leader="dot" w:pos="8494"/>
        </w:tabs>
        <w:rPr>
          <w:rFonts w:ascii="Calibri" w:hAnsi="Calibri" w:cs="Times New Roman"/>
          <w:smallCaps w:val="0"/>
          <w:noProof/>
          <w:szCs w:val="22"/>
        </w:rPr>
      </w:pPr>
      <w:hyperlink w:anchor="_Toc485581670" w:history="1">
        <w:r w:rsidR="001743AB" w:rsidRPr="00A834B7">
          <w:rPr>
            <w:rStyle w:val="Hipervnculo"/>
            <w:noProof/>
          </w:rPr>
          <w:t>LISTA DE SÍMBOLOS</w:t>
        </w:r>
        <w:r w:rsidR="001743AB">
          <w:rPr>
            <w:noProof/>
            <w:webHidden/>
          </w:rPr>
          <w:tab/>
        </w:r>
        <w:r w:rsidR="0043057B">
          <w:rPr>
            <w:noProof/>
            <w:webHidden/>
          </w:rPr>
          <w:fldChar w:fldCharType="begin"/>
        </w:r>
        <w:r w:rsidR="001743AB">
          <w:rPr>
            <w:noProof/>
            <w:webHidden/>
          </w:rPr>
          <w:instrText xml:space="preserve"> PAGEREF _Toc485581670 \h </w:instrText>
        </w:r>
        <w:r w:rsidR="0043057B">
          <w:rPr>
            <w:noProof/>
            <w:webHidden/>
          </w:rPr>
        </w:r>
        <w:r w:rsidR="0043057B">
          <w:rPr>
            <w:noProof/>
            <w:webHidden/>
          </w:rPr>
          <w:fldChar w:fldCharType="separate"/>
        </w:r>
        <w:r w:rsidR="001743AB">
          <w:rPr>
            <w:noProof/>
            <w:webHidden/>
          </w:rPr>
          <w:t>v</w:t>
        </w:r>
        <w:r w:rsidR="0043057B">
          <w:rPr>
            <w:noProof/>
            <w:webHidden/>
          </w:rPr>
          <w:fldChar w:fldCharType="end"/>
        </w:r>
      </w:hyperlink>
    </w:p>
    <w:p w14:paraId="05C9FC29" w14:textId="77777777" w:rsidR="001743AB" w:rsidRPr="00422D94" w:rsidRDefault="0096131B">
      <w:pPr>
        <w:pStyle w:val="TDC1"/>
        <w:tabs>
          <w:tab w:val="left" w:pos="2120"/>
          <w:tab w:val="right" w:leader="dot" w:pos="8494"/>
        </w:tabs>
        <w:rPr>
          <w:rFonts w:ascii="Calibri" w:hAnsi="Calibri" w:cs="Times New Roman"/>
          <w:b w:val="0"/>
          <w:bCs w:val="0"/>
          <w:caps w:val="0"/>
          <w:noProof/>
          <w:szCs w:val="22"/>
        </w:rPr>
      </w:pPr>
      <w:hyperlink w:anchor="_Toc485581671" w:history="1">
        <w:r w:rsidR="001743AB" w:rsidRPr="00A834B7">
          <w:rPr>
            <w:rStyle w:val="Hipervnculo"/>
            <w:noProof/>
          </w:rPr>
          <w:t>Capítulo 1.</w:t>
        </w:r>
        <w:r w:rsidR="001743AB" w:rsidRPr="00422D94">
          <w:rPr>
            <w:rFonts w:ascii="Calibri" w:hAnsi="Calibri" w:cs="Times New Roman"/>
            <w:b w:val="0"/>
            <w:bCs w:val="0"/>
            <w:caps w:val="0"/>
            <w:noProof/>
            <w:szCs w:val="22"/>
          </w:rPr>
          <w:tab/>
        </w:r>
        <w:r w:rsidR="001743AB" w:rsidRPr="00A834B7">
          <w:rPr>
            <w:rStyle w:val="Hipervnculo"/>
            <w:noProof/>
          </w:rPr>
          <w:t>Introducción</w:t>
        </w:r>
        <w:r w:rsidR="001743AB">
          <w:rPr>
            <w:noProof/>
            <w:webHidden/>
          </w:rPr>
          <w:tab/>
        </w:r>
        <w:r w:rsidR="0043057B">
          <w:rPr>
            <w:noProof/>
            <w:webHidden/>
          </w:rPr>
          <w:fldChar w:fldCharType="begin"/>
        </w:r>
        <w:r w:rsidR="001743AB">
          <w:rPr>
            <w:noProof/>
            <w:webHidden/>
          </w:rPr>
          <w:instrText xml:space="preserve"> PAGEREF _Toc485581671 \h </w:instrText>
        </w:r>
        <w:r w:rsidR="0043057B">
          <w:rPr>
            <w:noProof/>
            <w:webHidden/>
          </w:rPr>
        </w:r>
        <w:r w:rsidR="0043057B">
          <w:rPr>
            <w:noProof/>
            <w:webHidden/>
          </w:rPr>
          <w:fldChar w:fldCharType="separate"/>
        </w:r>
        <w:r w:rsidR="001743AB">
          <w:rPr>
            <w:noProof/>
            <w:webHidden/>
          </w:rPr>
          <w:t>6</w:t>
        </w:r>
        <w:r w:rsidR="0043057B">
          <w:rPr>
            <w:noProof/>
            <w:webHidden/>
          </w:rPr>
          <w:fldChar w:fldCharType="end"/>
        </w:r>
      </w:hyperlink>
    </w:p>
    <w:p w14:paraId="30DB547D" w14:textId="77777777" w:rsidR="001743AB" w:rsidRPr="00422D94" w:rsidRDefault="0096131B">
      <w:pPr>
        <w:pStyle w:val="TDC2"/>
        <w:tabs>
          <w:tab w:val="left" w:pos="1540"/>
          <w:tab w:val="right" w:leader="dot" w:pos="8494"/>
        </w:tabs>
        <w:rPr>
          <w:rFonts w:ascii="Calibri" w:hAnsi="Calibri" w:cs="Times New Roman"/>
          <w:smallCaps w:val="0"/>
          <w:noProof/>
          <w:szCs w:val="22"/>
        </w:rPr>
      </w:pPr>
      <w:hyperlink w:anchor="_Toc485581672" w:history="1">
        <w:r w:rsidR="001743AB" w:rsidRPr="00A834B7">
          <w:rPr>
            <w:rStyle w:val="Hipervnculo"/>
            <w:noProof/>
          </w:rPr>
          <w:t>1.1.</w:t>
        </w:r>
        <w:r w:rsidR="001743AB" w:rsidRPr="00422D94">
          <w:rPr>
            <w:rFonts w:ascii="Calibri" w:hAnsi="Calibri" w:cs="Times New Roman"/>
            <w:smallCaps w:val="0"/>
            <w:noProof/>
            <w:szCs w:val="22"/>
          </w:rPr>
          <w:tab/>
        </w:r>
        <w:r w:rsidR="001743AB" w:rsidRPr="00A834B7">
          <w:rPr>
            <w:rStyle w:val="Hipervnculo"/>
            <w:noProof/>
          </w:rPr>
          <w:t>Introducción al tema del TFG</w:t>
        </w:r>
        <w:r w:rsidR="001743AB">
          <w:rPr>
            <w:noProof/>
            <w:webHidden/>
          </w:rPr>
          <w:tab/>
        </w:r>
        <w:r w:rsidR="0043057B">
          <w:rPr>
            <w:noProof/>
            <w:webHidden/>
          </w:rPr>
          <w:fldChar w:fldCharType="begin"/>
        </w:r>
        <w:r w:rsidR="001743AB">
          <w:rPr>
            <w:noProof/>
            <w:webHidden/>
          </w:rPr>
          <w:instrText xml:space="preserve"> PAGEREF _Toc485581672 \h </w:instrText>
        </w:r>
        <w:r w:rsidR="0043057B">
          <w:rPr>
            <w:noProof/>
            <w:webHidden/>
          </w:rPr>
        </w:r>
        <w:r w:rsidR="0043057B">
          <w:rPr>
            <w:noProof/>
            <w:webHidden/>
          </w:rPr>
          <w:fldChar w:fldCharType="separate"/>
        </w:r>
        <w:r w:rsidR="001743AB">
          <w:rPr>
            <w:noProof/>
            <w:webHidden/>
          </w:rPr>
          <w:t>6</w:t>
        </w:r>
        <w:r w:rsidR="0043057B">
          <w:rPr>
            <w:noProof/>
            <w:webHidden/>
          </w:rPr>
          <w:fldChar w:fldCharType="end"/>
        </w:r>
      </w:hyperlink>
    </w:p>
    <w:p w14:paraId="6944FD99" w14:textId="77777777" w:rsidR="001743AB" w:rsidRPr="00422D94" w:rsidRDefault="0096131B">
      <w:pPr>
        <w:pStyle w:val="TDC3"/>
        <w:tabs>
          <w:tab w:val="left" w:pos="1844"/>
          <w:tab w:val="right" w:leader="dot" w:pos="8494"/>
        </w:tabs>
        <w:rPr>
          <w:rFonts w:ascii="Calibri" w:hAnsi="Calibri" w:cs="Times New Roman"/>
          <w:i w:val="0"/>
          <w:iCs w:val="0"/>
          <w:noProof/>
          <w:szCs w:val="22"/>
        </w:rPr>
      </w:pPr>
      <w:hyperlink w:anchor="_Toc485581673" w:history="1">
        <w:r w:rsidR="001743AB" w:rsidRPr="00A834B7">
          <w:rPr>
            <w:rStyle w:val="Hipervnculo"/>
            <w:noProof/>
          </w:rPr>
          <w:t>1.1.1.</w:t>
        </w:r>
        <w:r w:rsidR="001743AB" w:rsidRPr="00422D94">
          <w:rPr>
            <w:rFonts w:ascii="Calibri" w:hAnsi="Calibri" w:cs="Times New Roman"/>
            <w:i w:val="0"/>
            <w:iCs w:val="0"/>
            <w:noProof/>
            <w:szCs w:val="22"/>
          </w:rPr>
          <w:tab/>
        </w:r>
        <w:r w:rsidR="001743AB" w:rsidRPr="00A834B7">
          <w:rPr>
            <w:rStyle w:val="Hipervnculo"/>
            <w:noProof/>
          </w:rPr>
          <w:t>Título de apartado</w:t>
        </w:r>
        <w:r w:rsidR="001743AB">
          <w:rPr>
            <w:noProof/>
            <w:webHidden/>
          </w:rPr>
          <w:tab/>
        </w:r>
        <w:r w:rsidR="0043057B">
          <w:rPr>
            <w:noProof/>
            <w:webHidden/>
          </w:rPr>
          <w:fldChar w:fldCharType="begin"/>
        </w:r>
        <w:r w:rsidR="001743AB">
          <w:rPr>
            <w:noProof/>
            <w:webHidden/>
          </w:rPr>
          <w:instrText xml:space="preserve"> PAGEREF _Toc485581673 \h </w:instrText>
        </w:r>
        <w:r w:rsidR="0043057B">
          <w:rPr>
            <w:noProof/>
            <w:webHidden/>
          </w:rPr>
        </w:r>
        <w:r w:rsidR="0043057B">
          <w:rPr>
            <w:noProof/>
            <w:webHidden/>
          </w:rPr>
          <w:fldChar w:fldCharType="separate"/>
        </w:r>
        <w:r w:rsidR="001743AB">
          <w:rPr>
            <w:noProof/>
            <w:webHidden/>
          </w:rPr>
          <w:t>6</w:t>
        </w:r>
        <w:r w:rsidR="0043057B">
          <w:rPr>
            <w:noProof/>
            <w:webHidden/>
          </w:rPr>
          <w:fldChar w:fldCharType="end"/>
        </w:r>
      </w:hyperlink>
    </w:p>
    <w:p w14:paraId="16C1CDA5" w14:textId="77777777" w:rsidR="001743AB" w:rsidRPr="00422D94" w:rsidRDefault="0096131B">
      <w:pPr>
        <w:pStyle w:val="TDC2"/>
        <w:tabs>
          <w:tab w:val="left" w:pos="1540"/>
          <w:tab w:val="right" w:leader="dot" w:pos="8494"/>
        </w:tabs>
        <w:rPr>
          <w:rFonts w:ascii="Calibri" w:hAnsi="Calibri" w:cs="Times New Roman"/>
          <w:smallCaps w:val="0"/>
          <w:noProof/>
          <w:szCs w:val="22"/>
        </w:rPr>
      </w:pPr>
      <w:hyperlink w:anchor="_Toc485581674" w:history="1">
        <w:r w:rsidR="001743AB" w:rsidRPr="00A834B7">
          <w:rPr>
            <w:rStyle w:val="Hipervnculo"/>
            <w:noProof/>
          </w:rPr>
          <w:t>1.2.</w:t>
        </w:r>
        <w:r w:rsidR="001743AB" w:rsidRPr="00422D94">
          <w:rPr>
            <w:rFonts w:ascii="Calibri" w:hAnsi="Calibri" w:cs="Times New Roman"/>
            <w:smallCaps w:val="0"/>
            <w:noProof/>
            <w:szCs w:val="22"/>
          </w:rPr>
          <w:tab/>
        </w:r>
        <w:r w:rsidR="001743AB" w:rsidRPr="00A834B7">
          <w:rPr>
            <w:rStyle w:val="Hipervnculo"/>
            <w:noProof/>
          </w:rPr>
          <w:t>Estado del arte</w:t>
        </w:r>
        <w:r w:rsidR="001743AB">
          <w:rPr>
            <w:noProof/>
            <w:webHidden/>
          </w:rPr>
          <w:tab/>
        </w:r>
        <w:r w:rsidR="0043057B">
          <w:rPr>
            <w:noProof/>
            <w:webHidden/>
          </w:rPr>
          <w:fldChar w:fldCharType="begin"/>
        </w:r>
        <w:r w:rsidR="001743AB">
          <w:rPr>
            <w:noProof/>
            <w:webHidden/>
          </w:rPr>
          <w:instrText xml:space="preserve"> PAGEREF _Toc485581674 \h </w:instrText>
        </w:r>
        <w:r w:rsidR="0043057B">
          <w:rPr>
            <w:noProof/>
            <w:webHidden/>
          </w:rPr>
        </w:r>
        <w:r w:rsidR="0043057B">
          <w:rPr>
            <w:noProof/>
            <w:webHidden/>
          </w:rPr>
          <w:fldChar w:fldCharType="separate"/>
        </w:r>
        <w:r w:rsidR="001743AB">
          <w:rPr>
            <w:noProof/>
            <w:webHidden/>
          </w:rPr>
          <w:t>7</w:t>
        </w:r>
        <w:r w:rsidR="0043057B">
          <w:rPr>
            <w:noProof/>
            <w:webHidden/>
          </w:rPr>
          <w:fldChar w:fldCharType="end"/>
        </w:r>
      </w:hyperlink>
    </w:p>
    <w:p w14:paraId="23FAFE79" w14:textId="77777777" w:rsidR="001743AB" w:rsidRPr="00422D94" w:rsidRDefault="0096131B">
      <w:pPr>
        <w:pStyle w:val="TDC2"/>
        <w:tabs>
          <w:tab w:val="left" w:pos="1540"/>
          <w:tab w:val="right" w:leader="dot" w:pos="8494"/>
        </w:tabs>
        <w:rPr>
          <w:rFonts w:ascii="Calibri" w:hAnsi="Calibri" w:cs="Times New Roman"/>
          <w:smallCaps w:val="0"/>
          <w:noProof/>
          <w:szCs w:val="22"/>
        </w:rPr>
      </w:pPr>
      <w:hyperlink w:anchor="_Toc485581675" w:history="1">
        <w:r w:rsidR="001743AB" w:rsidRPr="00A834B7">
          <w:rPr>
            <w:rStyle w:val="Hipervnculo"/>
            <w:noProof/>
          </w:rPr>
          <w:t>1.3.</w:t>
        </w:r>
        <w:r w:rsidR="001743AB" w:rsidRPr="00422D94">
          <w:rPr>
            <w:rFonts w:ascii="Calibri" w:hAnsi="Calibri" w:cs="Times New Roman"/>
            <w:smallCaps w:val="0"/>
            <w:noProof/>
            <w:szCs w:val="22"/>
          </w:rPr>
          <w:tab/>
        </w:r>
        <w:r w:rsidR="001743AB" w:rsidRPr="00A834B7">
          <w:rPr>
            <w:rStyle w:val="Hipervnculo"/>
            <w:noProof/>
          </w:rPr>
          <w:t>Objetivos</w:t>
        </w:r>
        <w:r w:rsidR="001743AB">
          <w:rPr>
            <w:noProof/>
            <w:webHidden/>
          </w:rPr>
          <w:tab/>
        </w:r>
        <w:r w:rsidR="0043057B">
          <w:rPr>
            <w:noProof/>
            <w:webHidden/>
          </w:rPr>
          <w:fldChar w:fldCharType="begin"/>
        </w:r>
        <w:r w:rsidR="001743AB">
          <w:rPr>
            <w:noProof/>
            <w:webHidden/>
          </w:rPr>
          <w:instrText xml:space="preserve"> PAGEREF _Toc485581675 \h </w:instrText>
        </w:r>
        <w:r w:rsidR="0043057B">
          <w:rPr>
            <w:noProof/>
            <w:webHidden/>
          </w:rPr>
        </w:r>
        <w:r w:rsidR="0043057B">
          <w:rPr>
            <w:noProof/>
            <w:webHidden/>
          </w:rPr>
          <w:fldChar w:fldCharType="separate"/>
        </w:r>
        <w:r w:rsidR="001743AB">
          <w:rPr>
            <w:noProof/>
            <w:webHidden/>
          </w:rPr>
          <w:t>7</w:t>
        </w:r>
        <w:r w:rsidR="0043057B">
          <w:rPr>
            <w:noProof/>
            <w:webHidden/>
          </w:rPr>
          <w:fldChar w:fldCharType="end"/>
        </w:r>
      </w:hyperlink>
    </w:p>
    <w:p w14:paraId="6F011F07" w14:textId="77777777" w:rsidR="001743AB" w:rsidRPr="00422D94" w:rsidRDefault="0096131B">
      <w:pPr>
        <w:pStyle w:val="TDC2"/>
        <w:tabs>
          <w:tab w:val="left" w:pos="1540"/>
          <w:tab w:val="right" w:leader="dot" w:pos="8494"/>
        </w:tabs>
        <w:rPr>
          <w:rFonts w:ascii="Calibri" w:hAnsi="Calibri" w:cs="Times New Roman"/>
          <w:smallCaps w:val="0"/>
          <w:noProof/>
          <w:szCs w:val="22"/>
        </w:rPr>
      </w:pPr>
      <w:hyperlink w:anchor="_Toc485581676" w:history="1">
        <w:r w:rsidR="001743AB" w:rsidRPr="00A834B7">
          <w:rPr>
            <w:rStyle w:val="Hipervnculo"/>
            <w:noProof/>
          </w:rPr>
          <w:t>1.4.</w:t>
        </w:r>
        <w:r w:rsidR="001743AB" w:rsidRPr="00422D94">
          <w:rPr>
            <w:rFonts w:ascii="Calibri" w:hAnsi="Calibri" w:cs="Times New Roman"/>
            <w:smallCaps w:val="0"/>
            <w:noProof/>
            <w:szCs w:val="22"/>
          </w:rPr>
          <w:tab/>
        </w:r>
        <w:r w:rsidR="001743AB" w:rsidRPr="00A834B7">
          <w:rPr>
            <w:rStyle w:val="Hipervnculo"/>
            <w:noProof/>
          </w:rPr>
          <w:t>Estructura del documento</w:t>
        </w:r>
        <w:r w:rsidR="001743AB">
          <w:rPr>
            <w:noProof/>
            <w:webHidden/>
          </w:rPr>
          <w:tab/>
        </w:r>
        <w:r w:rsidR="0043057B">
          <w:rPr>
            <w:noProof/>
            <w:webHidden/>
          </w:rPr>
          <w:fldChar w:fldCharType="begin"/>
        </w:r>
        <w:r w:rsidR="001743AB">
          <w:rPr>
            <w:noProof/>
            <w:webHidden/>
          </w:rPr>
          <w:instrText xml:space="preserve"> PAGEREF _Toc485581676 \h </w:instrText>
        </w:r>
        <w:r w:rsidR="0043057B">
          <w:rPr>
            <w:noProof/>
            <w:webHidden/>
          </w:rPr>
        </w:r>
        <w:r w:rsidR="0043057B">
          <w:rPr>
            <w:noProof/>
            <w:webHidden/>
          </w:rPr>
          <w:fldChar w:fldCharType="separate"/>
        </w:r>
        <w:r w:rsidR="001743AB">
          <w:rPr>
            <w:noProof/>
            <w:webHidden/>
          </w:rPr>
          <w:t>7</w:t>
        </w:r>
        <w:r w:rsidR="0043057B">
          <w:rPr>
            <w:noProof/>
            <w:webHidden/>
          </w:rPr>
          <w:fldChar w:fldCharType="end"/>
        </w:r>
      </w:hyperlink>
    </w:p>
    <w:p w14:paraId="19103CCB" w14:textId="77777777" w:rsidR="001743AB" w:rsidRPr="00422D94" w:rsidRDefault="0096131B">
      <w:pPr>
        <w:pStyle w:val="TDC1"/>
        <w:tabs>
          <w:tab w:val="left" w:pos="2120"/>
          <w:tab w:val="right" w:leader="dot" w:pos="8494"/>
        </w:tabs>
        <w:rPr>
          <w:rFonts w:ascii="Calibri" w:hAnsi="Calibri" w:cs="Times New Roman"/>
          <w:b w:val="0"/>
          <w:bCs w:val="0"/>
          <w:caps w:val="0"/>
          <w:noProof/>
          <w:szCs w:val="22"/>
        </w:rPr>
      </w:pPr>
      <w:hyperlink w:anchor="_Toc485581677" w:history="1">
        <w:r w:rsidR="001743AB" w:rsidRPr="00A834B7">
          <w:rPr>
            <w:rStyle w:val="Hipervnculo"/>
            <w:noProof/>
          </w:rPr>
          <w:t>Capítulo 2.</w:t>
        </w:r>
        <w:r w:rsidR="001743AB" w:rsidRPr="00422D94">
          <w:rPr>
            <w:rFonts w:ascii="Calibri" w:hAnsi="Calibri" w:cs="Times New Roman"/>
            <w:b w:val="0"/>
            <w:bCs w:val="0"/>
            <w:caps w:val="0"/>
            <w:noProof/>
            <w:szCs w:val="22"/>
          </w:rPr>
          <w:tab/>
        </w:r>
        <w:r w:rsidR="001743AB" w:rsidRPr="00A834B7">
          <w:rPr>
            <w:rStyle w:val="Hipervnculo"/>
            <w:noProof/>
          </w:rPr>
          <w:t>Fundamentos teóricos</w:t>
        </w:r>
        <w:r w:rsidR="001743AB">
          <w:rPr>
            <w:noProof/>
            <w:webHidden/>
          </w:rPr>
          <w:tab/>
        </w:r>
        <w:r w:rsidR="0043057B">
          <w:rPr>
            <w:noProof/>
            <w:webHidden/>
          </w:rPr>
          <w:fldChar w:fldCharType="begin"/>
        </w:r>
        <w:r w:rsidR="001743AB">
          <w:rPr>
            <w:noProof/>
            <w:webHidden/>
          </w:rPr>
          <w:instrText xml:space="preserve"> PAGEREF _Toc485581677 \h </w:instrText>
        </w:r>
        <w:r w:rsidR="0043057B">
          <w:rPr>
            <w:noProof/>
            <w:webHidden/>
          </w:rPr>
        </w:r>
        <w:r w:rsidR="0043057B">
          <w:rPr>
            <w:noProof/>
            <w:webHidden/>
          </w:rPr>
          <w:fldChar w:fldCharType="separate"/>
        </w:r>
        <w:r w:rsidR="001743AB">
          <w:rPr>
            <w:noProof/>
            <w:webHidden/>
          </w:rPr>
          <w:t>9</w:t>
        </w:r>
        <w:r w:rsidR="0043057B">
          <w:rPr>
            <w:noProof/>
            <w:webHidden/>
          </w:rPr>
          <w:fldChar w:fldCharType="end"/>
        </w:r>
      </w:hyperlink>
    </w:p>
    <w:p w14:paraId="1EF8E4EE" w14:textId="77777777" w:rsidR="001743AB" w:rsidRPr="00422D94" w:rsidRDefault="0096131B">
      <w:pPr>
        <w:pStyle w:val="TDC2"/>
        <w:tabs>
          <w:tab w:val="left" w:pos="1540"/>
          <w:tab w:val="right" w:leader="dot" w:pos="8494"/>
        </w:tabs>
        <w:rPr>
          <w:rFonts w:ascii="Calibri" w:hAnsi="Calibri" w:cs="Times New Roman"/>
          <w:smallCaps w:val="0"/>
          <w:noProof/>
          <w:szCs w:val="22"/>
        </w:rPr>
      </w:pPr>
      <w:hyperlink w:anchor="_Toc485581678" w:history="1">
        <w:r w:rsidR="001743AB" w:rsidRPr="00A834B7">
          <w:rPr>
            <w:rStyle w:val="Hipervnculo"/>
            <w:noProof/>
          </w:rPr>
          <w:t>2.1.</w:t>
        </w:r>
        <w:r w:rsidR="001743AB" w:rsidRPr="00422D94">
          <w:rPr>
            <w:rFonts w:ascii="Calibri" w:hAnsi="Calibri" w:cs="Times New Roman"/>
            <w:smallCaps w:val="0"/>
            <w:noProof/>
            <w:szCs w:val="22"/>
          </w:rPr>
          <w:tab/>
        </w:r>
        <w:r w:rsidR="001743AB" w:rsidRPr="00A834B7">
          <w:rPr>
            <w:rStyle w:val="Hipervnculo"/>
            <w:noProof/>
          </w:rPr>
          <w:t>Notas sobre saltos entre capítulos</w:t>
        </w:r>
        <w:r w:rsidR="001743AB">
          <w:rPr>
            <w:noProof/>
            <w:webHidden/>
          </w:rPr>
          <w:tab/>
        </w:r>
        <w:r w:rsidR="0043057B">
          <w:rPr>
            <w:noProof/>
            <w:webHidden/>
          </w:rPr>
          <w:fldChar w:fldCharType="begin"/>
        </w:r>
        <w:r w:rsidR="001743AB">
          <w:rPr>
            <w:noProof/>
            <w:webHidden/>
          </w:rPr>
          <w:instrText xml:space="preserve"> PAGEREF _Toc485581678 \h </w:instrText>
        </w:r>
        <w:r w:rsidR="0043057B">
          <w:rPr>
            <w:noProof/>
            <w:webHidden/>
          </w:rPr>
        </w:r>
        <w:r w:rsidR="0043057B">
          <w:rPr>
            <w:noProof/>
            <w:webHidden/>
          </w:rPr>
          <w:fldChar w:fldCharType="separate"/>
        </w:r>
        <w:r w:rsidR="001743AB">
          <w:rPr>
            <w:noProof/>
            <w:webHidden/>
          </w:rPr>
          <w:t>9</w:t>
        </w:r>
        <w:r w:rsidR="0043057B">
          <w:rPr>
            <w:noProof/>
            <w:webHidden/>
          </w:rPr>
          <w:fldChar w:fldCharType="end"/>
        </w:r>
      </w:hyperlink>
    </w:p>
    <w:p w14:paraId="4D73463E" w14:textId="77777777" w:rsidR="001743AB" w:rsidRPr="00422D94" w:rsidRDefault="0096131B">
      <w:pPr>
        <w:pStyle w:val="TDC1"/>
        <w:tabs>
          <w:tab w:val="left" w:pos="2120"/>
          <w:tab w:val="right" w:leader="dot" w:pos="8494"/>
        </w:tabs>
        <w:rPr>
          <w:rFonts w:ascii="Calibri" w:hAnsi="Calibri" w:cs="Times New Roman"/>
          <w:b w:val="0"/>
          <w:bCs w:val="0"/>
          <w:caps w:val="0"/>
          <w:noProof/>
          <w:szCs w:val="22"/>
        </w:rPr>
      </w:pPr>
      <w:hyperlink w:anchor="_Toc485581679" w:history="1">
        <w:r w:rsidR="001743AB" w:rsidRPr="00A834B7">
          <w:rPr>
            <w:rStyle w:val="Hipervnculo"/>
            <w:noProof/>
          </w:rPr>
          <w:t>Capítulo 3.</w:t>
        </w:r>
        <w:r w:rsidR="001743AB" w:rsidRPr="00422D94">
          <w:rPr>
            <w:rFonts w:ascii="Calibri" w:hAnsi="Calibri" w:cs="Times New Roman"/>
            <w:b w:val="0"/>
            <w:bCs w:val="0"/>
            <w:caps w:val="0"/>
            <w:noProof/>
            <w:szCs w:val="22"/>
          </w:rPr>
          <w:tab/>
        </w:r>
        <w:r w:rsidR="001743AB" w:rsidRPr="00A834B7">
          <w:rPr>
            <w:rStyle w:val="Hipervnculo"/>
            <w:noProof/>
          </w:rPr>
          <w:t>Desarrollo del proyecto</w:t>
        </w:r>
        <w:r w:rsidR="001743AB">
          <w:rPr>
            <w:noProof/>
            <w:webHidden/>
          </w:rPr>
          <w:tab/>
        </w:r>
        <w:r w:rsidR="0043057B">
          <w:rPr>
            <w:noProof/>
            <w:webHidden/>
          </w:rPr>
          <w:fldChar w:fldCharType="begin"/>
        </w:r>
        <w:r w:rsidR="001743AB">
          <w:rPr>
            <w:noProof/>
            <w:webHidden/>
          </w:rPr>
          <w:instrText xml:space="preserve"> PAGEREF _Toc485581679 \h </w:instrText>
        </w:r>
        <w:r w:rsidR="0043057B">
          <w:rPr>
            <w:noProof/>
            <w:webHidden/>
          </w:rPr>
        </w:r>
        <w:r w:rsidR="0043057B">
          <w:rPr>
            <w:noProof/>
            <w:webHidden/>
          </w:rPr>
          <w:fldChar w:fldCharType="separate"/>
        </w:r>
        <w:r w:rsidR="001743AB">
          <w:rPr>
            <w:noProof/>
            <w:webHidden/>
          </w:rPr>
          <w:t>13</w:t>
        </w:r>
        <w:r w:rsidR="0043057B">
          <w:rPr>
            <w:noProof/>
            <w:webHidden/>
          </w:rPr>
          <w:fldChar w:fldCharType="end"/>
        </w:r>
      </w:hyperlink>
    </w:p>
    <w:p w14:paraId="5A5A92D0" w14:textId="77777777" w:rsidR="001743AB" w:rsidRPr="00422D94" w:rsidRDefault="0096131B">
      <w:pPr>
        <w:pStyle w:val="TDC2"/>
        <w:tabs>
          <w:tab w:val="left" w:pos="1540"/>
          <w:tab w:val="right" w:leader="dot" w:pos="8494"/>
        </w:tabs>
        <w:rPr>
          <w:rFonts w:ascii="Calibri" w:hAnsi="Calibri" w:cs="Times New Roman"/>
          <w:smallCaps w:val="0"/>
          <w:noProof/>
          <w:szCs w:val="22"/>
        </w:rPr>
      </w:pPr>
      <w:hyperlink w:anchor="_Toc485581680" w:history="1">
        <w:r w:rsidR="001743AB" w:rsidRPr="00A834B7">
          <w:rPr>
            <w:rStyle w:val="Hipervnculo"/>
            <w:noProof/>
          </w:rPr>
          <w:t>3.1.</w:t>
        </w:r>
        <w:r w:rsidR="001743AB" w:rsidRPr="00422D94">
          <w:rPr>
            <w:rFonts w:ascii="Calibri" w:hAnsi="Calibri" w:cs="Times New Roman"/>
            <w:smallCaps w:val="0"/>
            <w:noProof/>
            <w:szCs w:val="22"/>
          </w:rPr>
          <w:tab/>
        </w:r>
        <w:r w:rsidR="001743AB" w:rsidRPr="00A834B7">
          <w:rPr>
            <w:rStyle w:val="Hipervnculo"/>
            <w:noProof/>
          </w:rPr>
          <w:t>Título de sección</w:t>
        </w:r>
        <w:r w:rsidR="001743AB">
          <w:rPr>
            <w:noProof/>
            <w:webHidden/>
          </w:rPr>
          <w:tab/>
        </w:r>
        <w:r w:rsidR="0043057B">
          <w:rPr>
            <w:noProof/>
            <w:webHidden/>
          </w:rPr>
          <w:fldChar w:fldCharType="begin"/>
        </w:r>
        <w:r w:rsidR="001743AB">
          <w:rPr>
            <w:noProof/>
            <w:webHidden/>
          </w:rPr>
          <w:instrText xml:space="preserve"> PAGEREF _Toc485581680 \h </w:instrText>
        </w:r>
        <w:r w:rsidR="0043057B">
          <w:rPr>
            <w:noProof/>
            <w:webHidden/>
          </w:rPr>
        </w:r>
        <w:r w:rsidR="0043057B">
          <w:rPr>
            <w:noProof/>
            <w:webHidden/>
          </w:rPr>
          <w:fldChar w:fldCharType="separate"/>
        </w:r>
        <w:r w:rsidR="001743AB">
          <w:rPr>
            <w:noProof/>
            <w:webHidden/>
          </w:rPr>
          <w:t>13</w:t>
        </w:r>
        <w:r w:rsidR="0043057B">
          <w:rPr>
            <w:noProof/>
            <w:webHidden/>
          </w:rPr>
          <w:fldChar w:fldCharType="end"/>
        </w:r>
      </w:hyperlink>
    </w:p>
    <w:p w14:paraId="5FBF0AAE" w14:textId="77777777" w:rsidR="001743AB" w:rsidRPr="00422D94" w:rsidRDefault="0096131B">
      <w:pPr>
        <w:pStyle w:val="TDC1"/>
        <w:tabs>
          <w:tab w:val="left" w:pos="2120"/>
          <w:tab w:val="right" w:leader="dot" w:pos="8494"/>
        </w:tabs>
        <w:rPr>
          <w:rFonts w:ascii="Calibri" w:hAnsi="Calibri" w:cs="Times New Roman"/>
          <w:b w:val="0"/>
          <w:bCs w:val="0"/>
          <w:caps w:val="0"/>
          <w:noProof/>
          <w:szCs w:val="22"/>
        </w:rPr>
      </w:pPr>
      <w:hyperlink w:anchor="_Toc485581681" w:history="1">
        <w:r w:rsidR="001743AB" w:rsidRPr="00A834B7">
          <w:rPr>
            <w:rStyle w:val="Hipervnculo"/>
            <w:noProof/>
          </w:rPr>
          <w:t>Capítulo 4.</w:t>
        </w:r>
        <w:r w:rsidR="001743AB" w:rsidRPr="00422D94">
          <w:rPr>
            <w:rFonts w:ascii="Calibri" w:hAnsi="Calibri" w:cs="Times New Roman"/>
            <w:b w:val="0"/>
            <w:bCs w:val="0"/>
            <w:caps w:val="0"/>
            <w:noProof/>
            <w:szCs w:val="22"/>
          </w:rPr>
          <w:tab/>
        </w:r>
        <w:r w:rsidR="001743AB" w:rsidRPr="00A834B7">
          <w:rPr>
            <w:rStyle w:val="Hipervnculo"/>
            <w:noProof/>
          </w:rPr>
          <w:t>Resultados</w:t>
        </w:r>
        <w:r w:rsidR="001743AB">
          <w:rPr>
            <w:noProof/>
            <w:webHidden/>
          </w:rPr>
          <w:tab/>
        </w:r>
        <w:r w:rsidR="0043057B">
          <w:rPr>
            <w:noProof/>
            <w:webHidden/>
          </w:rPr>
          <w:fldChar w:fldCharType="begin"/>
        </w:r>
        <w:r w:rsidR="001743AB">
          <w:rPr>
            <w:noProof/>
            <w:webHidden/>
          </w:rPr>
          <w:instrText xml:space="preserve"> PAGEREF _Toc485581681 \h </w:instrText>
        </w:r>
        <w:r w:rsidR="0043057B">
          <w:rPr>
            <w:noProof/>
            <w:webHidden/>
          </w:rPr>
        </w:r>
        <w:r w:rsidR="0043057B">
          <w:rPr>
            <w:noProof/>
            <w:webHidden/>
          </w:rPr>
          <w:fldChar w:fldCharType="separate"/>
        </w:r>
        <w:r w:rsidR="001743AB">
          <w:rPr>
            <w:noProof/>
            <w:webHidden/>
          </w:rPr>
          <w:t>15</w:t>
        </w:r>
        <w:r w:rsidR="0043057B">
          <w:rPr>
            <w:noProof/>
            <w:webHidden/>
          </w:rPr>
          <w:fldChar w:fldCharType="end"/>
        </w:r>
      </w:hyperlink>
    </w:p>
    <w:p w14:paraId="3F099C3D" w14:textId="77777777" w:rsidR="001743AB" w:rsidRPr="00422D94" w:rsidRDefault="0096131B">
      <w:pPr>
        <w:pStyle w:val="TDC2"/>
        <w:tabs>
          <w:tab w:val="left" w:pos="1540"/>
          <w:tab w:val="right" w:leader="dot" w:pos="8494"/>
        </w:tabs>
        <w:rPr>
          <w:rFonts w:ascii="Calibri" w:hAnsi="Calibri" w:cs="Times New Roman"/>
          <w:smallCaps w:val="0"/>
          <w:noProof/>
          <w:szCs w:val="22"/>
        </w:rPr>
      </w:pPr>
      <w:hyperlink w:anchor="_Toc485581682" w:history="1">
        <w:r w:rsidR="001743AB" w:rsidRPr="00A834B7">
          <w:rPr>
            <w:rStyle w:val="Hipervnculo"/>
            <w:noProof/>
          </w:rPr>
          <w:t>4.1.</w:t>
        </w:r>
        <w:r w:rsidR="001743AB" w:rsidRPr="00422D94">
          <w:rPr>
            <w:rFonts w:ascii="Calibri" w:hAnsi="Calibri" w:cs="Times New Roman"/>
            <w:smallCaps w:val="0"/>
            <w:noProof/>
            <w:szCs w:val="22"/>
          </w:rPr>
          <w:tab/>
        </w:r>
        <w:r w:rsidR="001743AB" w:rsidRPr="00A834B7">
          <w:rPr>
            <w:rStyle w:val="Hipervnculo"/>
            <w:noProof/>
          </w:rPr>
          <w:t>resultados</w:t>
        </w:r>
        <w:r w:rsidR="001743AB">
          <w:rPr>
            <w:noProof/>
            <w:webHidden/>
          </w:rPr>
          <w:tab/>
        </w:r>
        <w:r w:rsidR="0043057B">
          <w:rPr>
            <w:noProof/>
            <w:webHidden/>
          </w:rPr>
          <w:fldChar w:fldCharType="begin"/>
        </w:r>
        <w:r w:rsidR="001743AB">
          <w:rPr>
            <w:noProof/>
            <w:webHidden/>
          </w:rPr>
          <w:instrText xml:space="preserve"> PAGEREF _Toc485581682 \h </w:instrText>
        </w:r>
        <w:r w:rsidR="0043057B">
          <w:rPr>
            <w:noProof/>
            <w:webHidden/>
          </w:rPr>
        </w:r>
        <w:r w:rsidR="0043057B">
          <w:rPr>
            <w:noProof/>
            <w:webHidden/>
          </w:rPr>
          <w:fldChar w:fldCharType="separate"/>
        </w:r>
        <w:r w:rsidR="001743AB">
          <w:rPr>
            <w:noProof/>
            <w:webHidden/>
          </w:rPr>
          <w:t>15</w:t>
        </w:r>
        <w:r w:rsidR="0043057B">
          <w:rPr>
            <w:noProof/>
            <w:webHidden/>
          </w:rPr>
          <w:fldChar w:fldCharType="end"/>
        </w:r>
      </w:hyperlink>
    </w:p>
    <w:p w14:paraId="6EBBA0A1" w14:textId="77777777" w:rsidR="001743AB" w:rsidRPr="00422D94" w:rsidRDefault="0096131B">
      <w:pPr>
        <w:pStyle w:val="TDC2"/>
        <w:tabs>
          <w:tab w:val="left" w:pos="1540"/>
          <w:tab w:val="right" w:leader="dot" w:pos="8494"/>
        </w:tabs>
        <w:rPr>
          <w:rFonts w:ascii="Calibri" w:hAnsi="Calibri" w:cs="Times New Roman"/>
          <w:smallCaps w:val="0"/>
          <w:noProof/>
          <w:szCs w:val="22"/>
        </w:rPr>
      </w:pPr>
      <w:hyperlink w:anchor="_Toc485581683" w:history="1">
        <w:r w:rsidR="001743AB" w:rsidRPr="00A834B7">
          <w:rPr>
            <w:rStyle w:val="Hipervnculo"/>
            <w:noProof/>
          </w:rPr>
          <w:t>4.2.</w:t>
        </w:r>
        <w:r w:rsidR="001743AB" w:rsidRPr="00422D94">
          <w:rPr>
            <w:rFonts w:ascii="Calibri" w:hAnsi="Calibri" w:cs="Times New Roman"/>
            <w:smallCaps w:val="0"/>
            <w:noProof/>
            <w:szCs w:val="22"/>
          </w:rPr>
          <w:tab/>
        </w:r>
        <w:r w:rsidR="001743AB" w:rsidRPr="00A834B7">
          <w:rPr>
            <w:rStyle w:val="Hipervnculo"/>
            <w:noProof/>
          </w:rPr>
          <w:t>Discusión</w:t>
        </w:r>
        <w:r w:rsidR="001743AB">
          <w:rPr>
            <w:noProof/>
            <w:webHidden/>
          </w:rPr>
          <w:tab/>
        </w:r>
        <w:r w:rsidR="0043057B">
          <w:rPr>
            <w:noProof/>
            <w:webHidden/>
          </w:rPr>
          <w:fldChar w:fldCharType="begin"/>
        </w:r>
        <w:r w:rsidR="001743AB">
          <w:rPr>
            <w:noProof/>
            <w:webHidden/>
          </w:rPr>
          <w:instrText xml:space="preserve"> PAGEREF _Toc485581683 \h </w:instrText>
        </w:r>
        <w:r w:rsidR="0043057B">
          <w:rPr>
            <w:noProof/>
            <w:webHidden/>
          </w:rPr>
        </w:r>
        <w:r w:rsidR="0043057B">
          <w:rPr>
            <w:noProof/>
            <w:webHidden/>
          </w:rPr>
          <w:fldChar w:fldCharType="separate"/>
        </w:r>
        <w:r w:rsidR="001743AB">
          <w:rPr>
            <w:noProof/>
            <w:webHidden/>
          </w:rPr>
          <w:t>15</w:t>
        </w:r>
        <w:r w:rsidR="0043057B">
          <w:rPr>
            <w:noProof/>
            <w:webHidden/>
          </w:rPr>
          <w:fldChar w:fldCharType="end"/>
        </w:r>
      </w:hyperlink>
    </w:p>
    <w:p w14:paraId="2F0E43D7" w14:textId="77777777" w:rsidR="001743AB" w:rsidRPr="00422D94" w:rsidRDefault="0096131B">
      <w:pPr>
        <w:pStyle w:val="TDC1"/>
        <w:tabs>
          <w:tab w:val="left" w:pos="2120"/>
          <w:tab w:val="right" w:leader="dot" w:pos="8494"/>
        </w:tabs>
        <w:rPr>
          <w:rFonts w:ascii="Calibri" w:hAnsi="Calibri" w:cs="Times New Roman"/>
          <w:b w:val="0"/>
          <w:bCs w:val="0"/>
          <w:caps w:val="0"/>
          <w:noProof/>
          <w:szCs w:val="22"/>
        </w:rPr>
      </w:pPr>
      <w:hyperlink w:anchor="_Toc485581684" w:history="1">
        <w:r w:rsidR="001743AB" w:rsidRPr="00A834B7">
          <w:rPr>
            <w:rStyle w:val="Hipervnculo"/>
            <w:noProof/>
          </w:rPr>
          <w:t>Capítulo 5.</w:t>
        </w:r>
        <w:r w:rsidR="001743AB" w:rsidRPr="00422D94">
          <w:rPr>
            <w:rFonts w:ascii="Calibri" w:hAnsi="Calibri" w:cs="Times New Roman"/>
            <w:b w:val="0"/>
            <w:bCs w:val="0"/>
            <w:caps w:val="0"/>
            <w:noProof/>
            <w:szCs w:val="22"/>
          </w:rPr>
          <w:tab/>
        </w:r>
        <w:r w:rsidR="001743AB" w:rsidRPr="00A834B7">
          <w:rPr>
            <w:rStyle w:val="Hipervnculo"/>
            <w:noProof/>
          </w:rPr>
          <w:t>Conclusiones</w:t>
        </w:r>
        <w:r w:rsidR="001743AB">
          <w:rPr>
            <w:noProof/>
            <w:webHidden/>
          </w:rPr>
          <w:tab/>
        </w:r>
        <w:r w:rsidR="0043057B">
          <w:rPr>
            <w:noProof/>
            <w:webHidden/>
          </w:rPr>
          <w:fldChar w:fldCharType="begin"/>
        </w:r>
        <w:r w:rsidR="001743AB">
          <w:rPr>
            <w:noProof/>
            <w:webHidden/>
          </w:rPr>
          <w:instrText xml:space="preserve"> PAGEREF _Toc485581684 \h </w:instrText>
        </w:r>
        <w:r w:rsidR="0043057B">
          <w:rPr>
            <w:noProof/>
            <w:webHidden/>
          </w:rPr>
        </w:r>
        <w:r w:rsidR="0043057B">
          <w:rPr>
            <w:noProof/>
            <w:webHidden/>
          </w:rPr>
          <w:fldChar w:fldCharType="separate"/>
        </w:r>
        <w:r w:rsidR="001743AB">
          <w:rPr>
            <w:noProof/>
            <w:webHidden/>
          </w:rPr>
          <w:t>17</w:t>
        </w:r>
        <w:r w:rsidR="0043057B">
          <w:rPr>
            <w:noProof/>
            <w:webHidden/>
          </w:rPr>
          <w:fldChar w:fldCharType="end"/>
        </w:r>
      </w:hyperlink>
    </w:p>
    <w:p w14:paraId="514D529D" w14:textId="77777777" w:rsidR="001743AB" w:rsidRPr="00422D94" w:rsidRDefault="0096131B">
      <w:pPr>
        <w:pStyle w:val="TDC2"/>
        <w:tabs>
          <w:tab w:val="left" w:pos="1540"/>
          <w:tab w:val="right" w:leader="dot" w:pos="8494"/>
        </w:tabs>
        <w:rPr>
          <w:rFonts w:ascii="Calibri" w:hAnsi="Calibri" w:cs="Times New Roman"/>
          <w:smallCaps w:val="0"/>
          <w:noProof/>
          <w:szCs w:val="22"/>
        </w:rPr>
      </w:pPr>
      <w:hyperlink w:anchor="_Toc485581685" w:history="1">
        <w:r w:rsidR="001743AB" w:rsidRPr="00A834B7">
          <w:rPr>
            <w:rStyle w:val="Hipervnculo"/>
            <w:noProof/>
          </w:rPr>
          <w:t>5.1.</w:t>
        </w:r>
        <w:r w:rsidR="001743AB" w:rsidRPr="00422D94">
          <w:rPr>
            <w:rFonts w:ascii="Calibri" w:hAnsi="Calibri" w:cs="Times New Roman"/>
            <w:smallCaps w:val="0"/>
            <w:noProof/>
            <w:szCs w:val="22"/>
          </w:rPr>
          <w:tab/>
        </w:r>
        <w:r w:rsidR="001743AB" w:rsidRPr="00A834B7">
          <w:rPr>
            <w:rStyle w:val="Hipervnculo"/>
            <w:noProof/>
          </w:rPr>
          <w:t>Conclusiones</w:t>
        </w:r>
        <w:r w:rsidR="001743AB">
          <w:rPr>
            <w:noProof/>
            <w:webHidden/>
          </w:rPr>
          <w:tab/>
        </w:r>
        <w:r w:rsidR="0043057B">
          <w:rPr>
            <w:noProof/>
            <w:webHidden/>
          </w:rPr>
          <w:fldChar w:fldCharType="begin"/>
        </w:r>
        <w:r w:rsidR="001743AB">
          <w:rPr>
            <w:noProof/>
            <w:webHidden/>
          </w:rPr>
          <w:instrText xml:space="preserve"> PAGEREF _Toc485581685 \h </w:instrText>
        </w:r>
        <w:r w:rsidR="0043057B">
          <w:rPr>
            <w:noProof/>
            <w:webHidden/>
          </w:rPr>
        </w:r>
        <w:r w:rsidR="0043057B">
          <w:rPr>
            <w:noProof/>
            <w:webHidden/>
          </w:rPr>
          <w:fldChar w:fldCharType="separate"/>
        </w:r>
        <w:r w:rsidR="001743AB">
          <w:rPr>
            <w:noProof/>
            <w:webHidden/>
          </w:rPr>
          <w:t>17</w:t>
        </w:r>
        <w:r w:rsidR="0043057B">
          <w:rPr>
            <w:noProof/>
            <w:webHidden/>
          </w:rPr>
          <w:fldChar w:fldCharType="end"/>
        </w:r>
      </w:hyperlink>
    </w:p>
    <w:p w14:paraId="1E674421" w14:textId="77777777" w:rsidR="001743AB" w:rsidRPr="00422D94" w:rsidRDefault="0096131B">
      <w:pPr>
        <w:pStyle w:val="TDC2"/>
        <w:tabs>
          <w:tab w:val="left" w:pos="1540"/>
          <w:tab w:val="right" w:leader="dot" w:pos="8494"/>
        </w:tabs>
        <w:rPr>
          <w:rFonts w:ascii="Calibri" w:hAnsi="Calibri" w:cs="Times New Roman"/>
          <w:smallCaps w:val="0"/>
          <w:noProof/>
          <w:szCs w:val="22"/>
        </w:rPr>
      </w:pPr>
      <w:hyperlink w:anchor="_Toc485581686" w:history="1">
        <w:r w:rsidR="001743AB" w:rsidRPr="00A834B7">
          <w:rPr>
            <w:rStyle w:val="Hipervnculo"/>
            <w:noProof/>
          </w:rPr>
          <w:t>5.2.</w:t>
        </w:r>
        <w:r w:rsidR="001743AB" w:rsidRPr="00422D94">
          <w:rPr>
            <w:rFonts w:ascii="Calibri" w:hAnsi="Calibri" w:cs="Times New Roman"/>
            <w:smallCaps w:val="0"/>
            <w:noProof/>
            <w:szCs w:val="22"/>
          </w:rPr>
          <w:tab/>
        </w:r>
        <w:r w:rsidR="001743AB" w:rsidRPr="00A834B7">
          <w:rPr>
            <w:rStyle w:val="Hipervnculo"/>
            <w:noProof/>
          </w:rPr>
          <w:t>Perspectivas futuras</w:t>
        </w:r>
        <w:r w:rsidR="001743AB">
          <w:rPr>
            <w:noProof/>
            <w:webHidden/>
          </w:rPr>
          <w:tab/>
        </w:r>
        <w:r w:rsidR="0043057B">
          <w:rPr>
            <w:noProof/>
            <w:webHidden/>
          </w:rPr>
          <w:fldChar w:fldCharType="begin"/>
        </w:r>
        <w:r w:rsidR="001743AB">
          <w:rPr>
            <w:noProof/>
            <w:webHidden/>
          </w:rPr>
          <w:instrText xml:space="preserve"> PAGEREF _Toc485581686 \h </w:instrText>
        </w:r>
        <w:r w:rsidR="0043057B">
          <w:rPr>
            <w:noProof/>
            <w:webHidden/>
          </w:rPr>
        </w:r>
        <w:r w:rsidR="0043057B">
          <w:rPr>
            <w:noProof/>
            <w:webHidden/>
          </w:rPr>
          <w:fldChar w:fldCharType="separate"/>
        </w:r>
        <w:r w:rsidR="001743AB">
          <w:rPr>
            <w:noProof/>
            <w:webHidden/>
          </w:rPr>
          <w:t>17</w:t>
        </w:r>
        <w:r w:rsidR="0043057B">
          <w:rPr>
            <w:noProof/>
            <w:webHidden/>
          </w:rPr>
          <w:fldChar w:fldCharType="end"/>
        </w:r>
      </w:hyperlink>
    </w:p>
    <w:p w14:paraId="7AAD5976" w14:textId="77777777" w:rsidR="001743AB" w:rsidRPr="00422D94" w:rsidRDefault="0096131B">
      <w:pPr>
        <w:pStyle w:val="TDC1"/>
        <w:tabs>
          <w:tab w:val="right" w:leader="dot" w:pos="8494"/>
        </w:tabs>
        <w:rPr>
          <w:rFonts w:ascii="Calibri" w:hAnsi="Calibri" w:cs="Times New Roman"/>
          <w:b w:val="0"/>
          <w:bCs w:val="0"/>
          <w:caps w:val="0"/>
          <w:noProof/>
          <w:szCs w:val="22"/>
        </w:rPr>
      </w:pPr>
      <w:hyperlink w:anchor="_Toc485581687" w:history="1">
        <w:r w:rsidR="001743AB" w:rsidRPr="00A834B7">
          <w:rPr>
            <w:rStyle w:val="Hipervnculo"/>
            <w:noProof/>
          </w:rPr>
          <w:t>Bibliografía</w:t>
        </w:r>
        <w:r w:rsidR="001743AB">
          <w:rPr>
            <w:noProof/>
            <w:webHidden/>
          </w:rPr>
          <w:tab/>
        </w:r>
        <w:r w:rsidR="0043057B">
          <w:rPr>
            <w:noProof/>
            <w:webHidden/>
          </w:rPr>
          <w:fldChar w:fldCharType="begin"/>
        </w:r>
        <w:r w:rsidR="001743AB">
          <w:rPr>
            <w:noProof/>
            <w:webHidden/>
          </w:rPr>
          <w:instrText xml:space="preserve"> PAGEREF _Toc485581687 \h </w:instrText>
        </w:r>
        <w:r w:rsidR="0043057B">
          <w:rPr>
            <w:noProof/>
            <w:webHidden/>
          </w:rPr>
        </w:r>
        <w:r w:rsidR="0043057B">
          <w:rPr>
            <w:noProof/>
            <w:webHidden/>
          </w:rPr>
          <w:fldChar w:fldCharType="separate"/>
        </w:r>
        <w:r w:rsidR="001743AB">
          <w:rPr>
            <w:noProof/>
            <w:webHidden/>
          </w:rPr>
          <w:t>19</w:t>
        </w:r>
        <w:r w:rsidR="0043057B">
          <w:rPr>
            <w:noProof/>
            <w:webHidden/>
          </w:rPr>
          <w:fldChar w:fldCharType="end"/>
        </w:r>
      </w:hyperlink>
    </w:p>
    <w:p w14:paraId="674DFBE6" w14:textId="77777777" w:rsidR="001743AB" w:rsidRPr="00422D94" w:rsidRDefault="0096131B">
      <w:pPr>
        <w:pStyle w:val="TDC1"/>
        <w:tabs>
          <w:tab w:val="left" w:pos="1858"/>
          <w:tab w:val="right" w:leader="dot" w:pos="8494"/>
        </w:tabs>
        <w:rPr>
          <w:rFonts w:ascii="Calibri" w:hAnsi="Calibri" w:cs="Times New Roman"/>
          <w:b w:val="0"/>
          <w:bCs w:val="0"/>
          <w:caps w:val="0"/>
          <w:noProof/>
          <w:szCs w:val="22"/>
        </w:rPr>
      </w:pPr>
      <w:hyperlink w:anchor="_Toc485581688" w:history="1">
        <w:r w:rsidR="001743AB" w:rsidRPr="00A834B7">
          <w:rPr>
            <w:rStyle w:val="Hipervnculo"/>
            <w:noProof/>
          </w:rPr>
          <w:t>Anexo A.</w:t>
        </w:r>
        <w:r w:rsidR="001743AB" w:rsidRPr="00422D94">
          <w:rPr>
            <w:rFonts w:ascii="Calibri" w:hAnsi="Calibri" w:cs="Times New Roman"/>
            <w:b w:val="0"/>
            <w:bCs w:val="0"/>
            <w:caps w:val="0"/>
            <w:noProof/>
            <w:szCs w:val="22"/>
          </w:rPr>
          <w:tab/>
        </w:r>
        <w:r w:rsidR="001743AB" w:rsidRPr="00A834B7">
          <w:rPr>
            <w:rStyle w:val="Hipervnculo"/>
            <w:noProof/>
          </w:rPr>
          <w:t>Anexo de ejemplo</w:t>
        </w:r>
        <w:r w:rsidR="001743AB">
          <w:rPr>
            <w:noProof/>
            <w:webHidden/>
          </w:rPr>
          <w:tab/>
        </w:r>
        <w:r w:rsidR="0043057B">
          <w:rPr>
            <w:noProof/>
            <w:webHidden/>
          </w:rPr>
          <w:fldChar w:fldCharType="begin"/>
        </w:r>
        <w:r w:rsidR="001743AB">
          <w:rPr>
            <w:noProof/>
            <w:webHidden/>
          </w:rPr>
          <w:instrText xml:space="preserve"> PAGEREF _Toc485581688 \h </w:instrText>
        </w:r>
        <w:r w:rsidR="0043057B">
          <w:rPr>
            <w:noProof/>
            <w:webHidden/>
          </w:rPr>
        </w:r>
        <w:r w:rsidR="0043057B">
          <w:rPr>
            <w:noProof/>
            <w:webHidden/>
          </w:rPr>
          <w:fldChar w:fldCharType="separate"/>
        </w:r>
        <w:r w:rsidR="001743AB">
          <w:rPr>
            <w:noProof/>
            <w:webHidden/>
          </w:rPr>
          <w:t>21</w:t>
        </w:r>
        <w:r w:rsidR="0043057B">
          <w:rPr>
            <w:noProof/>
            <w:webHidden/>
          </w:rPr>
          <w:fldChar w:fldCharType="end"/>
        </w:r>
      </w:hyperlink>
    </w:p>
    <w:p w14:paraId="35C5A675" w14:textId="77777777" w:rsidR="001743AB" w:rsidRPr="00422D94" w:rsidRDefault="0096131B">
      <w:pPr>
        <w:pStyle w:val="TDC2"/>
        <w:tabs>
          <w:tab w:val="right" w:leader="dot" w:pos="8494"/>
        </w:tabs>
        <w:rPr>
          <w:rFonts w:ascii="Calibri" w:hAnsi="Calibri" w:cs="Times New Roman"/>
          <w:smallCaps w:val="0"/>
          <w:noProof/>
          <w:szCs w:val="22"/>
        </w:rPr>
      </w:pPr>
      <w:hyperlink w:anchor="_Toc485581689" w:history="1">
        <w:r w:rsidR="001743AB" w:rsidRPr="00A834B7">
          <w:rPr>
            <w:rStyle w:val="Hipervnculo"/>
            <w:noProof/>
          </w:rPr>
          <w:t>A.1. Sección 1 del anexo</w:t>
        </w:r>
        <w:r w:rsidR="001743AB">
          <w:rPr>
            <w:noProof/>
            <w:webHidden/>
          </w:rPr>
          <w:tab/>
        </w:r>
        <w:r w:rsidR="0043057B">
          <w:rPr>
            <w:noProof/>
            <w:webHidden/>
          </w:rPr>
          <w:fldChar w:fldCharType="begin"/>
        </w:r>
        <w:r w:rsidR="001743AB">
          <w:rPr>
            <w:noProof/>
            <w:webHidden/>
          </w:rPr>
          <w:instrText xml:space="preserve"> PAGEREF _Toc485581689 \h </w:instrText>
        </w:r>
        <w:r w:rsidR="0043057B">
          <w:rPr>
            <w:noProof/>
            <w:webHidden/>
          </w:rPr>
        </w:r>
        <w:r w:rsidR="0043057B">
          <w:rPr>
            <w:noProof/>
            <w:webHidden/>
          </w:rPr>
          <w:fldChar w:fldCharType="separate"/>
        </w:r>
        <w:r w:rsidR="001743AB">
          <w:rPr>
            <w:noProof/>
            <w:webHidden/>
          </w:rPr>
          <w:t>21</w:t>
        </w:r>
        <w:r w:rsidR="0043057B">
          <w:rPr>
            <w:noProof/>
            <w:webHidden/>
          </w:rPr>
          <w:fldChar w:fldCharType="end"/>
        </w:r>
      </w:hyperlink>
    </w:p>
    <w:p w14:paraId="7A8FB2AA" w14:textId="77777777" w:rsidR="006D1BF8" w:rsidRPr="00846FF8" w:rsidRDefault="0043057B" w:rsidP="00E80B44">
      <w:pPr>
        <w:pStyle w:val="Cabezas"/>
      </w:pPr>
      <w:r w:rsidRPr="009B3B1F">
        <w:fldChar w:fldCharType="end"/>
      </w:r>
      <w:r w:rsidR="006D1BF8" w:rsidRPr="00846FF8">
        <w:br w:type="page"/>
      </w:r>
      <w:bookmarkStart w:id="4" w:name="_Toc308041472"/>
      <w:bookmarkStart w:id="5" w:name="_Toc308044587"/>
      <w:bookmarkStart w:id="6" w:name="_Toc485581666"/>
      <w:r w:rsidR="006D1BF8" w:rsidRPr="00846FF8">
        <w:lastRenderedPageBreak/>
        <w:t>Resumen</w:t>
      </w:r>
      <w:bookmarkEnd w:id="4"/>
      <w:bookmarkEnd w:id="5"/>
      <w:bookmarkEnd w:id="6"/>
    </w:p>
    <w:p w14:paraId="75C60DA1" w14:textId="77777777" w:rsidR="006D1BF8" w:rsidRPr="007A2A34" w:rsidRDefault="00166192" w:rsidP="00CE2157">
      <w:pPr>
        <w:pStyle w:val="EstiloPrimeralnea0cm"/>
      </w:pPr>
      <w:r>
        <w:t xml:space="preserve">En este trabajo de fin de Grado, se intenta </w:t>
      </w:r>
    </w:p>
    <w:p w14:paraId="4A05CCA7" w14:textId="77777777" w:rsidR="006D1BF8" w:rsidRPr="007A2A34" w:rsidRDefault="006D1BF8" w:rsidP="00E80B44"/>
    <w:p w14:paraId="5B89038D" w14:textId="77777777" w:rsidR="006D1BF8" w:rsidRPr="00846FF8" w:rsidRDefault="006D1BF8" w:rsidP="00E80B44">
      <w:pPr>
        <w:pStyle w:val="Cabezas"/>
      </w:pPr>
      <w:r w:rsidRPr="00846FF8">
        <w:br w:type="page"/>
      </w:r>
      <w:bookmarkStart w:id="7" w:name="_Toc308041241"/>
      <w:bookmarkStart w:id="8" w:name="_Toc308041473"/>
      <w:bookmarkStart w:id="9" w:name="_Toc308044588"/>
      <w:bookmarkStart w:id="10" w:name="_Toc485581667"/>
      <w:proofErr w:type="spellStart"/>
      <w:r w:rsidRPr="00846FF8">
        <w:lastRenderedPageBreak/>
        <w:t>Abstract</w:t>
      </w:r>
      <w:bookmarkEnd w:id="7"/>
      <w:bookmarkEnd w:id="8"/>
      <w:bookmarkEnd w:id="9"/>
      <w:bookmarkEnd w:id="10"/>
      <w:proofErr w:type="spellEnd"/>
    </w:p>
    <w:p w14:paraId="325A0CBE" w14:textId="77777777" w:rsidR="006D1BF8" w:rsidRDefault="00312084" w:rsidP="00E80B44">
      <w:proofErr w:type="spellStart"/>
      <w:r>
        <w:t>Abstract</w:t>
      </w:r>
      <w:proofErr w:type="spellEnd"/>
    </w:p>
    <w:p w14:paraId="43A7AAAB" w14:textId="77777777" w:rsidR="00312084" w:rsidRDefault="007A2A34" w:rsidP="00312084">
      <w:pPr>
        <w:pStyle w:val="Cabezas"/>
      </w:pPr>
      <w:bookmarkStart w:id="11" w:name="_Toc308041242"/>
      <w:bookmarkStart w:id="12" w:name="_Toc308041474"/>
      <w:bookmarkStart w:id="13" w:name="_Toc308044589"/>
      <w:r w:rsidRPr="00846FF8">
        <w:br w:type="page"/>
      </w:r>
      <w:bookmarkEnd w:id="11"/>
      <w:bookmarkEnd w:id="12"/>
      <w:bookmarkEnd w:id="13"/>
      <w:r w:rsidR="00312084">
        <w:lastRenderedPageBreak/>
        <w:t xml:space="preserve"> </w:t>
      </w:r>
    </w:p>
    <w:p w14:paraId="124B2D34" w14:textId="77777777" w:rsidR="006D1BF8" w:rsidRDefault="00312084" w:rsidP="005F06AF">
      <w:pPr>
        <w:pStyle w:val="Cabezas"/>
      </w:pPr>
      <w:bookmarkStart w:id="14" w:name="_Toc485581668"/>
      <w:r>
        <w:t>GLOSARIO</w:t>
      </w:r>
      <w:bookmarkEnd w:id="14"/>
    </w:p>
    <w:p w14:paraId="6911D784" w14:textId="77777777" w:rsidR="006D1BF8" w:rsidRDefault="00312084" w:rsidP="00BE6F89">
      <w:pPr>
        <w:pStyle w:val="Ttulo2"/>
        <w:numPr>
          <w:ilvl w:val="0"/>
          <w:numId w:val="0"/>
        </w:numPr>
        <w:ind w:left="-72"/>
      </w:pPr>
      <w:bookmarkStart w:id="15" w:name="_Toc485581669"/>
      <w:r>
        <w:t>LISTA DE ABREVIATURAS</w:t>
      </w:r>
      <w:bookmarkEnd w:id="15"/>
    </w:p>
    <w:tbl>
      <w:tblPr>
        <w:tblW w:w="0" w:type="auto"/>
        <w:tblInd w:w="283" w:type="dxa"/>
        <w:tblLook w:val="01E0" w:firstRow="1" w:lastRow="1" w:firstColumn="1" w:lastColumn="1" w:noHBand="0" w:noVBand="0"/>
      </w:tblPr>
      <w:tblGrid>
        <w:gridCol w:w="2245"/>
        <w:gridCol w:w="6050"/>
      </w:tblGrid>
      <w:tr w:rsidR="006D1BF8" w:rsidRPr="00BD68DA" w14:paraId="44DA80EB" w14:textId="77777777" w:rsidTr="005F06AF">
        <w:tc>
          <w:tcPr>
            <w:tcW w:w="2245" w:type="dxa"/>
          </w:tcPr>
          <w:p w14:paraId="6C85C28F" w14:textId="77777777" w:rsidR="006D1BF8" w:rsidRPr="00B44FC8" w:rsidRDefault="00666EEF" w:rsidP="005F06AF">
            <w:pPr>
              <w:pStyle w:val="Lista"/>
              <w:spacing w:after="120" w:line="240" w:lineRule="atLeast"/>
              <w:ind w:left="0" w:firstLine="0"/>
              <w:rPr>
                <w:rFonts w:eastAsia="MS Mincho"/>
              </w:rPr>
            </w:pPr>
            <w:r>
              <w:rPr>
                <w:rFonts w:eastAsia="MS Mincho"/>
              </w:rPr>
              <w:t>TFG</w:t>
            </w:r>
          </w:p>
        </w:tc>
        <w:tc>
          <w:tcPr>
            <w:tcW w:w="6050" w:type="dxa"/>
          </w:tcPr>
          <w:p w14:paraId="6285DF75" w14:textId="77777777" w:rsidR="00194B61" w:rsidRPr="00B44FC8" w:rsidRDefault="00342F8A" w:rsidP="00666EEF">
            <w:pPr>
              <w:pStyle w:val="Lista"/>
              <w:spacing w:after="120" w:line="240" w:lineRule="atLeast"/>
              <w:ind w:left="0" w:firstLine="0"/>
              <w:rPr>
                <w:rFonts w:eastAsia="MS Mincho"/>
              </w:rPr>
            </w:pPr>
            <w:r>
              <w:rPr>
                <w:rFonts w:eastAsia="MS Mincho"/>
              </w:rPr>
              <w:t xml:space="preserve">Trabajo Fin de </w:t>
            </w:r>
            <w:r w:rsidR="00666EEF">
              <w:rPr>
                <w:rFonts w:eastAsia="MS Mincho"/>
              </w:rPr>
              <w:t>Grado</w:t>
            </w:r>
          </w:p>
        </w:tc>
      </w:tr>
      <w:tr w:rsidR="00194B61" w:rsidRPr="00BD68DA" w14:paraId="4AC8950B" w14:textId="77777777" w:rsidTr="005F06AF">
        <w:tc>
          <w:tcPr>
            <w:tcW w:w="2245" w:type="dxa"/>
          </w:tcPr>
          <w:p w14:paraId="0D90830D" w14:textId="77777777" w:rsidR="00194B61" w:rsidRDefault="00194B61" w:rsidP="005F06AF">
            <w:pPr>
              <w:pStyle w:val="Lista"/>
              <w:spacing w:after="120" w:line="240" w:lineRule="atLeast"/>
              <w:ind w:left="0" w:firstLine="0"/>
              <w:rPr>
                <w:rFonts w:eastAsia="MS Mincho"/>
              </w:rPr>
            </w:pPr>
            <w:r>
              <w:rPr>
                <w:rFonts w:eastAsia="MS Mincho"/>
              </w:rPr>
              <w:t>ETSIDI</w:t>
            </w:r>
          </w:p>
          <w:p w14:paraId="7C004EBA" w14:textId="77777777" w:rsidR="00B10557" w:rsidRDefault="00B10557" w:rsidP="005F06AF">
            <w:pPr>
              <w:pStyle w:val="Lista"/>
              <w:spacing w:after="120" w:line="240" w:lineRule="atLeast"/>
              <w:ind w:left="0" w:firstLine="0"/>
              <w:rPr>
                <w:rFonts w:eastAsia="MS Mincho"/>
              </w:rPr>
            </w:pPr>
            <w:r>
              <w:rPr>
                <w:rFonts w:eastAsia="MS Mincho"/>
              </w:rPr>
              <w:t>PRNG</w:t>
            </w:r>
          </w:p>
        </w:tc>
        <w:tc>
          <w:tcPr>
            <w:tcW w:w="6050" w:type="dxa"/>
          </w:tcPr>
          <w:p w14:paraId="32D940F0" w14:textId="77777777" w:rsidR="00194B61" w:rsidRDefault="00194B61" w:rsidP="00312084">
            <w:pPr>
              <w:pStyle w:val="Lista"/>
              <w:spacing w:after="120" w:line="240" w:lineRule="atLeast"/>
              <w:ind w:left="0" w:firstLine="0"/>
              <w:rPr>
                <w:rFonts w:eastAsia="MS Mincho"/>
              </w:rPr>
            </w:pPr>
            <w:r>
              <w:rPr>
                <w:rFonts w:eastAsia="MS Mincho"/>
              </w:rPr>
              <w:t>Escuela Técnica Superior de Ingeniería y Diseño Industrial</w:t>
            </w:r>
          </w:p>
          <w:p w14:paraId="539D0B55" w14:textId="77777777" w:rsidR="00B10557" w:rsidRDefault="00B10557" w:rsidP="00312084">
            <w:pPr>
              <w:pStyle w:val="Lista"/>
              <w:spacing w:after="120" w:line="240" w:lineRule="atLeast"/>
              <w:ind w:left="0" w:firstLine="0"/>
              <w:rPr>
                <w:rFonts w:eastAsia="MS Mincho"/>
              </w:rPr>
            </w:pPr>
            <w:r>
              <w:rPr>
                <w:rFonts w:eastAsia="MS Mincho"/>
              </w:rPr>
              <w:t>Pseudo-</w:t>
            </w:r>
            <w:proofErr w:type="spellStart"/>
            <w:r>
              <w:rPr>
                <w:rFonts w:eastAsia="MS Mincho"/>
              </w:rPr>
              <w:t>Random</w:t>
            </w:r>
            <w:proofErr w:type="spellEnd"/>
            <w:r>
              <w:rPr>
                <w:rFonts w:eastAsia="MS Mincho"/>
              </w:rPr>
              <w:t xml:space="preserve"> </w:t>
            </w:r>
            <w:proofErr w:type="spellStart"/>
            <w:r>
              <w:rPr>
                <w:rFonts w:eastAsia="MS Mincho"/>
              </w:rPr>
              <w:t>Number</w:t>
            </w:r>
            <w:proofErr w:type="spellEnd"/>
            <w:r>
              <w:rPr>
                <w:rFonts w:eastAsia="MS Mincho"/>
              </w:rPr>
              <w:t xml:space="preserve"> </w:t>
            </w:r>
            <w:proofErr w:type="spellStart"/>
            <w:r>
              <w:rPr>
                <w:rFonts w:eastAsia="MS Mincho"/>
              </w:rPr>
              <w:t>Generator</w:t>
            </w:r>
            <w:proofErr w:type="spellEnd"/>
          </w:p>
        </w:tc>
      </w:tr>
    </w:tbl>
    <w:p w14:paraId="0C0AA6AF" w14:textId="77777777" w:rsidR="006D1BF8" w:rsidRDefault="006D1BF8" w:rsidP="005F06AF">
      <w:pPr>
        <w:pStyle w:val="Lista"/>
        <w:spacing w:after="120"/>
      </w:pPr>
    </w:p>
    <w:p w14:paraId="0FA93954" w14:textId="77777777" w:rsidR="006D1BF8" w:rsidRDefault="006D1BF8" w:rsidP="00BE6F89">
      <w:pPr>
        <w:pStyle w:val="Ttulo2"/>
        <w:numPr>
          <w:ilvl w:val="0"/>
          <w:numId w:val="0"/>
        </w:numPr>
        <w:ind w:left="-72"/>
      </w:pPr>
      <w:r>
        <w:br w:type="page"/>
      </w:r>
      <w:bookmarkStart w:id="16" w:name="_Toc485581670"/>
      <w:r w:rsidR="00312084">
        <w:lastRenderedPageBreak/>
        <w:t>LISTA DE SÍMBOLOS</w:t>
      </w:r>
      <w:bookmarkEnd w:id="16"/>
    </w:p>
    <w:tbl>
      <w:tblPr>
        <w:tblW w:w="8472" w:type="dxa"/>
        <w:tblInd w:w="283" w:type="dxa"/>
        <w:tblLayout w:type="fixed"/>
        <w:tblLook w:val="01E0" w:firstRow="1" w:lastRow="1" w:firstColumn="1" w:lastColumn="1" w:noHBand="0" w:noVBand="0"/>
      </w:tblPr>
      <w:tblGrid>
        <w:gridCol w:w="1952"/>
        <w:gridCol w:w="6520"/>
      </w:tblGrid>
      <w:tr w:rsidR="006D1BF8" w:rsidRPr="00BD68DA" w14:paraId="56795630" w14:textId="77777777" w:rsidTr="005F06AF">
        <w:tc>
          <w:tcPr>
            <w:tcW w:w="1952" w:type="dxa"/>
          </w:tcPr>
          <w:p w14:paraId="6A09165E" w14:textId="77777777" w:rsidR="006D1BF8" w:rsidRDefault="00312084" w:rsidP="005F06AF">
            <w:pPr>
              <w:pStyle w:val="Lista"/>
              <w:spacing w:after="120" w:line="240" w:lineRule="atLeast"/>
              <w:ind w:left="0" w:firstLine="0"/>
              <w:rPr>
                <w:rFonts w:eastAsia="MS Mincho"/>
                <w:i/>
              </w:rPr>
            </w:pPr>
            <w:r>
              <w:rPr>
                <w:rFonts w:eastAsia="MS Mincho"/>
                <w:i/>
              </w:rPr>
              <w:t>C</w:t>
            </w:r>
          </w:p>
        </w:tc>
        <w:tc>
          <w:tcPr>
            <w:tcW w:w="6520" w:type="dxa"/>
          </w:tcPr>
          <w:p w14:paraId="79ABFF98" w14:textId="77777777" w:rsidR="006D1BF8" w:rsidRDefault="00312084" w:rsidP="005F06AF">
            <w:pPr>
              <w:pStyle w:val="Lista"/>
              <w:spacing w:after="120" w:line="240" w:lineRule="atLeast"/>
              <w:ind w:left="0" w:firstLine="0"/>
              <w:rPr>
                <w:rFonts w:eastAsia="MS Mincho"/>
              </w:rPr>
            </w:pPr>
            <w:r>
              <w:rPr>
                <w:rFonts w:eastAsia="MS Mincho"/>
              </w:rPr>
              <w:t>Constante</w:t>
            </w:r>
            <w:r w:rsidR="00D64C21">
              <w:rPr>
                <w:rFonts w:eastAsia="MS Mincho"/>
              </w:rPr>
              <w:t xml:space="preserve">s y símbolos matemáticos utilizados. Sobre </w:t>
            </w:r>
            <w:proofErr w:type="gramStart"/>
            <w:r w:rsidR="00D64C21">
              <w:rPr>
                <w:rFonts w:eastAsia="MS Mincho"/>
              </w:rPr>
              <w:t>todo</w:t>
            </w:r>
            <w:proofErr w:type="gramEnd"/>
            <w:r w:rsidR="00D64C21">
              <w:rPr>
                <w:rFonts w:eastAsia="MS Mincho"/>
              </w:rPr>
              <w:t xml:space="preserve"> aquellos que se usan después de haber sido definidos por primera vez.</w:t>
            </w:r>
          </w:p>
        </w:tc>
      </w:tr>
      <w:tr w:rsidR="00D64C21" w:rsidRPr="00BD68DA" w14:paraId="1C7E82DB" w14:textId="77777777" w:rsidTr="005F06AF">
        <w:tc>
          <w:tcPr>
            <w:tcW w:w="1952" w:type="dxa"/>
          </w:tcPr>
          <w:p w14:paraId="07EC65E7" w14:textId="77777777" w:rsidR="00D64C21" w:rsidRDefault="00D64C21" w:rsidP="005F06AF">
            <w:pPr>
              <w:pStyle w:val="Lista"/>
              <w:spacing w:after="120" w:line="240" w:lineRule="atLeast"/>
              <w:ind w:left="0" w:firstLine="0"/>
              <w:rPr>
                <w:rFonts w:eastAsia="MS Mincho"/>
                <w:i/>
              </w:rPr>
            </w:pPr>
            <w:r>
              <w:rPr>
                <w:rFonts w:eastAsia="MS Mincho"/>
                <w:i/>
              </w:rPr>
              <w:t>S</w:t>
            </w:r>
          </w:p>
        </w:tc>
        <w:tc>
          <w:tcPr>
            <w:tcW w:w="6520" w:type="dxa"/>
          </w:tcPr>
          <w:p w14:paraId="130E0911" w14:textId="77777777" w:rsidR="00D64C21" w:rsidRDefault="00D64C21" w:rsidP="005F06AF">
            <w:pPr>
              <w:pStyle w:val="Lista"/>
              <w:spacing w:after="120" w:line="240" w:lineRule="atLeast"/>
              <w:ind w:left="0" w:firstLine="0"/>
              <w:rPr>
                <w:rFonts w:eastAsia="MS Mincho"/>
              </w:rPr>
            </w:pPr>
            <w:r>
              <w:rPr>
                <w:rFonts w:eastAsia="MS Mincho"/>
              </w:rPr>
              <w:t>Símbolo</w:t>
            </w:r>
          </w:p>
        </w:tc>
      </w:tr>
    </w:tbl>
    <w:p w14:paraId="3C6ECF72" w14:textId="77777777" w:rsidR="006D1BF8" w:rsidRDefault="006D1BF8" w:rsidP="005F06AF">
      <w:pPr>
        <w:pStyle w:val="Lista"/>
        <w:spacing w:after="120"/>
        <w:sectPr w:rsidR="006D1BF8" w:rsidSect="00174E74">
          <w:type w:val="oddPage"/>
          <w:pgSz w:w="11906" w:h="16838"/>
          <w:pgMar w:top="1417" w:right="1701" w:bottom="1417" w:left="1701" w:header="709" w:footer="397" w:gutter="0"/>
          <w:pgNumType w:fmt="lowerRoman" w:start="1"/>
          <w:cols w:space="708"/>
          <w:titlePg/>
          <w:docGrid w:linePitch="360"/>
        </w:sectPr>
      </w:pPr>
    </w:p>
    <w:p w14:paraId="021911A0" w14:textId="77777777" w:rsidR="006D1BF8" w:rsidRDefault="006D1BF8" w:rsidP="006019BF">
      <w:pPr>
        <w:sectPr w:rsidR="006D1BF8" w:rsidSect="00D341F5">
          <w:footerReference w:type="default" r:id="rId13"/>
          <w:type w:val="continuous"/>
          <w:pgSz w:w="11906" w:h="16838"/>
          <w:pgMar w:top="1417" w:right="1701" w:bottom="1417" w:left="1701" w:header="709" w:footer="397" w:gutter="0"/>
          <w:cols w:space="708"/>
          <w:docGrid w:linePitch="360"/>
        </w:sectPr>
      </w:pPr>
    </w:p>
    <w:p w14:paraId="16C5C600" w14:textId="77777777" w:rsidR="006D1BF8" w:rsidRDefault="006D1BF8" w:rsidP="006019BF">
      <w:pPr>
        <w:sectPr w:rsidR="006D1BF8" w:rsidSect="006019BF">
          <w:footerReference w:type="default" r:id="rId14"/>
          <w:type w:val="continuous"/>
          <w:pgSz w:w="11906" w:h="16838"/>
          <w:pgMar w:top="1417" w:right="1701" w:bottom="1417" w:left="1701" w:header="709" w:footer="397" w:gutter="0"/>
          <w:cols w:space="708"/>
          <w:docGrid w:linePitch="360"/>
        </w:sectPr>
      </w:pPr>
    </w:p>
    <w:p w14:paraId="3C499B2F" w14:textId="77777777" w:rsidR="00312084" w:rsidRPr="002176B8" w:rsidRDefault="009D69BC" w:rsidP="002176B8">
      <w:pPr>
        <w:pStyle w:val="Ttulo1"/>
      </w:pPr>
      <w:bookmarkStart w:id="17" w:name="_Toc485581671"/>
      <w:bookmarkStart w:id="18" w:name="_Ref27494957"/>
      <w:bookmarkStart w:id="19" w:name="_Ref27494970"/>
      <w:r>
        <w:lastRenderedPageBreak/>
        <w:t>Introducción</w:t>
      </w:r>
      <w:bookmarkEnd w:id="17"/>
      <w:bookmarkEnd w:id="18"/>
      <w:bookmarkEnd w:id="19"/>
    </w:p>
    <w:p w14:paraId="38392125" w14:textId="77777777" w:rsidR="00707605" w:rsidRDefault="00707605" w:rsidP="00707605">
      <w:pPr>
        <w:pStyle w:val="Ttulo2"/>
      </w:pPr>
      <w:r>
        <w:t>Información conocida e incertidumbre</w:t>
      </w:r>
    </w:p>
    <w:p w14:paraId="02B95E63" w14:textId="77777777" w:rsidR="00707605" w:rsidRDefault="00707605" w:rsidP="00707605">
      <w:pPr>
        <w:ind w:firstLine="0"/>
      </w:pPr>
      <w:r>
        <w:t xml:space="preserve">En un mundo teórico e ideal, donde toda la información es conocida, no hay posibilidad de error ni comportamiento anómalo, la toma de decisiones es muy sencilla y simple, puede que en algunos casos hasta sería innecesario tomar una decisión. </w:t>
      </w:r>
    </w:p>
    <w:p w14:paraId="1C66BC8E" w14:textId="77777777" w:rsidR="00707605" w:rsidRDefault="00707605" w:rsidP="00707605">
      <w:pPr>
        <w:ind w:firstLine="0"/>
      </w:pPr>
      <w:r>
        <w:t>Pero, en la práctic</w:t>
      </w:r>
      <w:r w:rsidR="00C814A7">
        <w:t>a</w:t>
      </w:r>
      <w:commentRangeStart w:id="20"/>
      <w:r>
        <w:t xml:space="preserve"> </w:t>
      </w:r>
      <w:commentRangeStart w:id="21"/>
      <w:commentRangeEnd w:id="21"/>
      <w:r>
        <w:rPr>
          <w:rStyle w:val="Refdecomentario"/>
        </w:rPr>
        <w:commentReference w:id="21"/>
      </w:r>
      <w:commentRangeEnd w:id="20"/>
      <w:r>
        <w:rPr>
          <w:rStyle w:val="Refdecomentario"/>
        </w:rPr>
        <w:commentReference w:id="20"/>
      </w:r>
      <w:r>
        <w:t xml:space="preserve"> no funciona así, y tenemos que hacer frente a esa incertidumbre en todos los aspectos de la vida cotidiana y profesional.</w:t>
      </w:r>
    </w:p>
    <w:p w14:paraId="2C5C5D18" w14:textId="77777777" w:rsidR="002917CD" w:rsidRDefault="00C814A7" w:rsidP="00707605">
      <w:pPr>
        <w:ind w:firstLine="0"/>
      </w:pPr>
      <w:commentRangeStart w:id="22"/>
      <w:r>
        <w:t xml:space="preserve"> </w:t>
      </w:r>
      <w:r w:rsidR="002917CD">
        <w:t xml:space="preserve">La idea inicial que me sirvió de motivación para hacer este proyecto es hacer ver cómo de importante puede llegar a ser la gestión de la información (tanto de la información conocida como la información que sabemos que nos falta) ya que en mi vida laboral he tenido que afrontar en varias ocasiones. </w:t>
      </w:r>
    </w:p>
    <w:p w14:paraId="6E6C3377" w14:textId="4192F9FB" w:rsidR="00707605" w:rsidRDefault="002917CD" w:rsidP="00707605">
      <w:pPr>
        <w:ind w:firstLine="0"/>
      </w:pPr>
      <w:commentRangeStart w:id="23"/>
      <w:commentRangeStart w:id="24"/>
      <w:r>
        <w:t>En este apartado del cap</w:t>
      </w:r>
      <w:r w:rsidR="00835A6F">
        <w:t>í</w:t>
      </w:r>
      <w:r>
        <w:t xml:space="preserve">tulo introductorio voy a explicar cómo he llegado a la decisión de utilizar el </w:t>
      </w:r>
      <w:del w:id="25" w:author="Álvaro Gonzalez" w:date="2020-06-16T22:12:00Z">
        <w:r w:rsidDel="000B0FB3">
          <w:delText>Poker</w:delText>
        </w:r>
      </w:del>
      <w:ins w:id="26" w:author="Álvaro Gonzalez" w:date="2020-06-16T22:12:00Z">
        <w:r w:rsidR="000B0FB3">
          <w:t>Póker</w:t>
        </w:r>
      </w:ins>
      <w:r>
        <w:t xml:space="preserve"> Texas </w:t>
      </w:r>
      <w:proofErr w:type="spellStart"/>
      <w:r>
        <w:t>Hold’em</w:t>
      </w:r>
      <w:proofErr w:type="spellEnd"/>
      <w:r>
        <w:t xml:space="preserve"> como </w:t>
      </w:r>
      <w:del w:id="27" w:author="Álvaro Gonzalez" w:date="2020-06-15T23:45:00Z">
        <w:r w:rsidDel="004F621A">
          <w:delText>una analogía</w:delText>
        </w:r>
      </w:del>
      <w:ins w:id="28" w:author="Álvaro Gonzalez" w:date="2020-06-15T23:45:00Z">
        <w:r w:rsidR="004F621A">
          <w:t>un ejemplo</w:t>
        </w:r>
      </w:ins>
      <w:r>
        <w:t xml:space="preserve"> a esta importancia de gestión de información. </w:t>
      </w:r>
      <w:r w:rsidR="00707605">
        <w:t xml:space="preserve"> </w:t>
      </w:r>
      <w:commentRangeEnd w:id="22"/>
      <w:r w:rsidR="00707605">
        <w:rPr>
          <w:rStyle w:val="Refdecomentario"/>
        </w:rPr>
        <w:commentReference w:id="22"/>
      </w:r>
      <w:commentRangeEnd w:id="23"/>
      <w:r w:rsidR="00835A6F">
        <w:rPr>
          <w:rStyle w:val="Refdecomentario"/>
          <w:rFonts w:ascii="Lato" w:hAnsi="Lato"/>
          <w:lang w:val="en-US" w:eastAsia="en-US" w:bidi="en-US"/>
        </w:rPr>
        <w:commentReference w:id="23"/>
      </w:r>
      <w:commentRangeEnd w:id="24"/>
      <w:r w:rsidR="004F621A">
        <w:rPr>
          <w:rStyle w:val="Refdecomentario"/>
          <w:rFonts w:ascii="Lato" w:hAnsi="Lato"/>
          <w:lang w:val="en-US" w:eastAsia="en-US" w:bidi="en-US"/>
        </w:rPr>
        <w:commentReference w:id="24"/>
      </w:r>
    </w:p>
    <w:p w14:paraId="47FF3C97" w14:textId="77777777" w:rsidR="00707605" w:rsidRPr="00CC342E" w:rsidRDefault="00707605" w:rsidP="00707605">
      <w:pPr>
        <w:ind w:firstLine="0"/>
      </w:pPr>
    </w:p>
    <w:p w14:paraId="25C4371D" w14:textId="77777777" w:rsidR="00707605" w:rsidRDefault="00707605">
      <w:pPr>
        <w:pStyle w:val="Ttulo3"/>
      </w:pPr>
      <w:commentRangeStart w:id="29"/>
      <w:commentRangeStart w:id="30"/>
      <w:r>
        <w:t>Un ejemplo práctico: Juegos de cartas</w:t>
      </w:r>
      <w:commentRangeEnd w:id="29"/>
      <w:r w:rsidR="00B31430">
        <w:rPr>
          <w:rStyle w:val="Refdecomentario"/>
          <w:b w:val="0"/>
          <w:iCs w:val="0"/>
          <w:smallCaps w:val="0"/>
          <w:spacing w:val="0"/>
          <w:lang w:val="en-US" w:eastAsia="en-US" w:bidi="en-US"/>
        </w:rPr>
        <w:commentReference w:id="29"/>
      </w:r>
      <w:commentRangeEnd w:id="30"/>
      <w:r w:rsidR="00A21EB2">
        <w:rPr>
          <w:rStyle w:val="Refdecomentario"/>
          <w:b w:val="0"/>
          <w:iCs w:val="0"/>
          <w:smallCaps w:val="0"/>
          <w:spacing w:val="0"/>
          <w:lang w:val="en-US" w:eastAsia="en-US" w:bidi="en-US"/>
        </w:rPr>
        <w:commentReference w:id="30"/>
      </w:r>
    </w:p>
    <w:p w14:paraId="7383073C" w14:textId="77777777" w:rsidR="00707605" w:rsidRDefault="00707605" w:rsidP="00707605">
      <w:pPr>
        <w:pStyle w:val="EstiloPrimeralnea0cm"/>
      </w:pPr>
      <w:r>
        <w:t xml:space="preserve">Un ejemplo para poder darnos cuenta de la importancia de la gestión de la información conocida y la incertidumbre son los juegos de cartas. </w:t>
      </w:r>
    </w:p>
    <w:p w14:paraId="04B96F61" w14:textId="6FDB771A" w:rsidR="00707605" w:rsidRDefault="00707605" w:rsidP="00707605">
      <w:pPr>
        <w:ind w:firstLine="0"/>
      </w:pPr>
      <w:r>
        <w:t xml:space="preserve">La mayor parte de estos juegos de cartas son los que se conocen, según la </w:t>
      </w:r>
      <w:r w:rsidRPr="00FF5496">
        <w:t>T</w:t>
      </w:r>
      <w:r>
        <w:t xml:space="preserve">eoría de juegos, como juegos de información imperfecta. Un juego de información perfecta es aquel juego en el </w:t>
      </w:r>
      <w:r>
        <w:lastRenderedPageBreak/>
        <w:t xml:space="preserve">que todos los jugadores conocen todos los movimientos de todos los demás jugadores (como, por ejemplo, el ajedrez, las damas o el </w:t>
      </w:r>
      <w:proofErr w:type="spellStart"/>
      <w:r>
        <w:t>Go</w:t>
      </w:r>
      <w:proofErr w:type="spellEnd"/>
      <w:r>
        <w:t xml:space="preserve">), </w:t>
      </w:r>
      <w:commentRangeStart w:id="31"/>
      <w:commentRangeStart w:id="32"/>
      <w:r>
        <w:t>mientras que un juego de información imperfecta es aquel juego donde no se conoce toda la información, sino que se conoce parte de la información y el resto de la información es desconocida</w:t>
      </w:r>
      <w:r w:rsidR="00835A6F">
        <w:t xml:space="preserve"> </w:t>
      </w:r>
      <w:r>
        <w:t>(como, por ejemplo, el P</w:t>
      </w:r>
      <w:r w:rsidR="00835A6F">
        <w:t>ó</w:t>
      </w:r>
      <w:r>
        <w:t>ker o el Bridge).</w:t>
      </w:r>
      <w:commentRangeEnd w:id="31"/>
      <w:r>
        <w:rPr>
          <w:rStyle w:val="Refdecomentario"/>
        </w:rPr>
        <w:commentReference w:id="31"/>
      </w:r>
      <w:commentRangeEnd w:id="32"/>
      <w:r>
        <w:rPr>
          <w:rStyle w:val="Refdecomentario"/>
        </w:rPr>
        <w:commentReference w:id="32"/>
      </w:r>
    </w:p>
    <w:p w14:paraId="58F282FA" w14:textId="51750B71" w:rsidR="00707605" w:rsidRDefault="00707605" w:rsidP="00707605">
      <w:pPr>
        <w:ind w:firstLine="0"/>
      </w:pPr>
      <w:commentRangeStart w:id="33"/>
      <w:commentRangeStart w:id="34"/>
      <w:r>
        <w:t xml:space="preserve">En otras palabras, este tipo de juegos (juegos de información </w:t>
      </w:r>
      <w:r w:rsidR="002917CD">
        <w:t>im</w:t>
      </w:r>
      <w:r>
        <w:t xml:space="preserve">perfecta) es el tipo de juego que más </w:t>
      </w:r>
      <w:r w:rsidR="00835A6F">
        <w:t>ú</w:t>
      </w:r>
      <w:r>
        <w:t>til es para intentar emular esa situación de toma de decisiones sin tener toda la información.</w:t>
      </w:r>
      <w:r w:rsidDel="002C1892">
        <w:t xml:space="preserve"> </w:t>
      </w:r>
      <w:commentRangeEnd w:id="33"/>
      <w:r w:rsidR="00835A6F">
        <w:rPr>
          <w:rStyle w:val="Refdecomentario"/>
          <w:rFonts w:ascii="Lato" w:hAnsi="Lato"/>
          <w:lang w:val="en-US" w:eastAsia="en-US" w:bidi="en-US"/>
        </w:rPr>
        <w:commentReference w:id="33"/>
      </w:r>
      <w:commentRangeEnd w:id="34"/>
      <w:r w:rsidR="00ED05C7">
        <w:rPr>
          <w:rStyle w:val="Refdecomentario"/>
          <w:rFonts w:ascii="Lato" w:hAnsi="Lato"/>
          <w:lang w:val="en-US" w:eastAsia="en-US" w:bidi="en-US"/>
        </w:rPr>
        <w:commentReference w:id="34"/>
      </w:r>
    </w:p>
    <w:p w14:paraId="6A978723" w14:textId="77777777" w:rsidR="00707605" w:rsidRDefault="00707605" w:rsidP="00707605">
      <w:pPr>
        <w:ind w:firstLine="0"/>
      </w:pPr>
      <w:r>
        <w:t xml:space="preserve">Además de la gestión de información, los juegos de cartas </w:t>
      </w:r>
      <w:r w:rsidR="002917CD">
        <w:t xml:space="preserve">tienen </w:t>
      </w:r>
      <w:commentRangeStart w:id="35"/>
      <w:r w:rsidR="00F67321">
        <w:t>un importante</w:t>
      </w:r>
      <w:commentRangeStart w:id="36"/>
      <w:commentRangeEnd w:id="36"/>
      <w:r>
        <w:rPr>
          <w:rStyle w:val="Refdecomentario"/>
        </w:rPr>
        <w:commentReference w:id="36"/>
      </w:r>
      <w:commentRangeEnd w:id="35"/>
      <w:r w:rsidR="002917CD">
        <w:rPr>
          <w:rStyle w:val="Refdecomentario"/>
        </w:rPr>
        <w:commentReference w:id="35"/>
      </w:r>
      <w:r>
        <w:t xml:space="preserve"> componente de combinatoria ya que, dependiendo del juego, las cartas repartidas y el orden en el que salgan pueden cambiar completamente el resultado de una partida.</w:t>
      </w:r>
      <w:r w:rsidR="002917CD">
        <w:t xml:space="preserve"> Es cierto que otros juegos como el ajedrez o el </w:t>
      </w:r>
      <w:proofErr w:type="spellStart"/>
      <w:r w:rsidR="002917CD">
        <w:t>Go</w:t>
      </w:r>
      <w:proofErr w:type="spellEnd"/>
      <w:r w:rsidR="002917CD">
        <w:t xml:space="preserve"> tienen una posibilidad de combinaciones de movimientos </w:t>
      </w:r>
      <w:commentRangeStart w:id="37"/>
      <w:commentRangeStart w:id="38"/>
      <w:r w:rsidR="002917CD">
        <w:t>mucho más alta</w:t>
      </w:r>
      <w:commentRangeEnd w:id="37"/>
      <w:r w:rsidR="00835A6F">
        <w:rPr>
          <w:rStyle w:val="Refdecomentario"/>
          <w:rFonts w:ascii="Lato" w:hAnsi="Lato"/>
          <w:lang w:val="en-US" w:eastAsia="en-US" w:bidi="en-US"/>
        </w:rPr>
        <w:commentReference w:id="37"/>
      </w:r>
      <w:commentRangeEnd w:id="38"/>
      <w:r w:rsidR="00DC73D6">
        <w:rPr>
          <w:rStyle w:val="Refdecomentario"/>
          <w:rFonts w:ascii="Lato" w:hAnsi="Lato"/>
          <w:lang w:val="en-US" w:eastAsia="en-US" w:bidi="en-US"/>
        </w:rPr>
        <w:commentReference w:id="38"/>
      </w:r>
      <w:r w:rsidR="002917CD">
        <w:t>, pero estos juegos son de información perfecta, por lo que no me sirven.</w:t>
      </w:r>
    </w:p>
    <w:p w14:paraId="52282D25" w14:textId="77777777" w:rsidR="00F67321" w:rsidRDefault="00F67321" w:rsidP="00707605">
      <w:pPr>
        <w:ind w:firstLine="0"/>
      </w:pPr>
      <w:commentRangeStart w:id="39"/>
      <w:commentRangeStart w:id="40"/>
      <w:commentRangeStart w:id="41"/>
      <w:commentRangeStart w:id="42"/>
      <w:r>
        <w:t>De todos los juegos de información imperfecta, es hora de elegir uno de ellos.</w:t>
      </w:r>
      <w:commentRangeEnd w:id="39"/>
      <w:r w:rsidR="00835A6F">
        <w:rPr>
          <w:rStyle w:val="Refdecomentario"/>
          <w:rFonts w:ascii="Lato" w:hAnsi="Lato"/>
          <w:lang w:val="en-US" w:eastAsia="en-US" w:bidi="en-US"/>
        </w:rPr>
        <w:commentReference w:id="39"/>
      </w:r>
      <w:commentRangeEnd w:id="40"/>
      <w:r w:rsidR="00DC73D6">
        <w:rPr>
          <w:rStyle w:val="Refdecomentario"/>
          <w:rFonts w:ascii="Lato" w:hAnsi="Lato"/>
          <w:lang w:val="en-US" w:eastAsia="en-US" w:bidi="en-US"/>
        </w:rPr>
        <w:commentReference w:id="40"/>
      </w:r>
      <w:r>
        <w:t xml:space="preserve"> </w:t>
      </w:r>
      <w:commentRangeStart w:id="43"/>
      <w:commentRangeStart w:id="44"/>
      <w:r>
        <w:t>Dentro de los juegos de cartas, hay que distinguir entre los juegos según el tipo de baraja (española o francesa). Dado que el número estándar de cartas de la baraja española son 40 mientras que la de la baraja francesa son 52, considero que los juegos basados en la baraja francesa tienen una combinatoria mayor que los basados en la baraja española.</w:t>
      </w:r>
      <w:commentRangeEnd w:id="43"/>
      <w:r w:rsidR="00835A6F">
        <w:rPr>
          <w:rStyle w:val="Refdecomentario"/>
          <w:rFonts w:ascii="Lato" w:hAnsi="Lato"/>
          <w:lang w:val="en-US" w:eastAsia="en-US" w:bidi="en-US"/>
        </w:rPr>
        <w:commentReference w:id="43"/>
      </w:r>
      <w:commentRangeEnd w:id="44"/>
      <w:r w:rsidR="00DC73D6">
        <w:rPr>
          <w:rStyle w:val="Refdecomentario"/>
          <w:rFonts w:ascii="Lato" w:hAnsi="Lato"/>
          <w:lang w:val="en-US" w:eastAsia="en-US" w:bidi="en-US"/>
        </w:rPr>
        <w:commentReference w:id="44"/>
      </w:r>
      <w:r>
        <w:t xml:space="preserve"> </w:t>
      </w:r>
    </w:p>
    <w:p w14:paraId="6A58BFB4" w14:textId="04ED907F" w:rsidR="00867EC0" w:rsidRDefault="00F67321" w:rsidP="00707605">
      <w:pPr>
        <w:ind w:firstLine="0"/>
      </w:pPr>
      <w:r>
        <w:t xml:space="preserve">Ahora es hora de elegir un juego de la baraja francesa. Para ello, los tres juegos </w:t>
      </w:r>
      <w:commentRangeStart w:id="45"/>
      <w:commentRangeStart w:id="46"/>
      <w:r>
        <w:t>que se me vienen a la cabeza</w:t>
      </w:r>
      <w:commentRangeEnd w:id="45"/>
      <w:r w:rsidR="00B31430">
        <w:rPr>
          <w:rStyle w:val="Refdecomentario"/>
          <w:rFonts w:ascii="Lato" w:hAnsi="Lato"/>
          <w:lang w:val="en-US" w:eastAsia="en-US" w:bidi="en-US"/>
        </w:rPr>
        <w:commentReference w:id="45"/>
      </w:r>
      <w:commentRangeEnd w:id="46"/>
      <w:r w:rsidR="00DC73D6">
        <w:rPr>
          <w:rStyle w:val="Refdecomentario"/>
          <w:rFonts w:ascii="Lato" w:hAnsi="Lato"/>
          <w:lang w:val="en-US" w:eastAsia="en-US" w:bidi="en-US"/>
        </w:rPr>
        <w:commentReference w:id="46"/>
      </w:r>
      <w:r>
        <w:t xml:space="preserve"> (donde influya la toma de decisiones en función de la información conocida) son el </w:t>
      </w:r>
      <w:proofErr w:type="spellStart"/>
      <w:r>
        <w:t>Brigde</w:t>
      </w:r>
      <w:proofErr w:type="spellEnd"/>
      <w:r>
        <w:t xml:space="preserve">, el </w:t>
      </w:r>
      <w:del w:id="47" w:author="Álvaro Gonzalez" w:date="2020-06-16T22:12:00Z">
        <w:r w:rsidDel="000B0FB3">
          <w:delText>Poker</w:delText>
        </w:r>
      </w:del>
      <w:ins w:id="48" w:author="Álvaro Gonzalez" w:date="2020-06-16T22:12:00Z">
        <w:r w:rsidR="000B0FB3">
          <w:t>Póker</w:t>
        </w:r>
      </w:ins>
      <w:r>
        <w:t xml:space="preserve"> y el Blackjack.</w:t>
      </w:r>
      <w:r w:rsidR="00867EC0">
        <w:t xml:space="preserve"> </w:t>
      </w:r>
      <w:commentRangeStart w:id="49"/>
      <w:commentRangeStart w:id="50"/>
      <w:r w:rsidR="00867EC0">
        <w:t xml:space="preserve">Quiero centrarme en la toma de decisiones individual, sin tener en cuenta el factor de un jugador aliado, por lo que descarto el Bridge. </w:t>
      </w:r>
      <w:commentRangeEnd w:id="49"/>
      <w:r w:rsidR="00B31430">
        <w:rPr>
          <w:rStyle w:val="Refdecomentario"/>
          <w:rFonts w:ascii="Lato" w:hAnsi="Lato"/>
          <w:lang w:val="en-US" w:eastAsia="en-US" w:bidi="en-US"/>
        </w:rPr>
        <w:commentReference w:id="49"/>
      </w:r>
      <w:commentRangeEnd w:id="50"/>
      <w:r w:rsidR="00DC73D6">
        <w:rPr>
          <w:rStyle w:val="Refdecomentario"/>
          <w:rFonts w:ascii="Lato" w:hAnsi="Lato"/>
          <w:lang w:val="en-US" w:eastAsia="en-US" w:bidi="en-US"/>
        </w:rPr>
        <w:commentReference w:id="50"/>
      </w:r>
    </w:p>
    <w:p w14:paraId="69BF3F5E" w14:textId="3A37CACB" w:rsidR="00867EC0" w:rsidRDefault="00867EC0" w:rsidP="00707605">
      <w:pPr>
        <w:ind w:firstLine="0"/>
      </w:pPr>
      <w:r>
        <w:t xml:space="preserve">Entre el </w:t>
      </w:r>
      <w:del w:id="51" w:author="Álvaro Gonzalez" w:date="2020-06-16T22:12:00Z">
        <w:r w:rsidDel="000B0FB3">
          <w:delText>Poker</w:delText>
        </w:r>
      </w:del>
      <w:ins w:id="52" w:author="Álvaro Gonzalez" w:date="2020-06-16T22:12:00Z">
        <w:r w:rsidR="000B0FB3">
          <w:t>Póker</w:t>
        </w:r>
      </w:ins>
      <w:r>
        <w:t xml:space="preserve"> y Blackjack, analizando las posibles tomas de decisiones que se pueden hacer, el Blackjack, es un juego que requiere varios jugadores, ya que se tienen que enfrentar a la banca. Además, influye enormemente la posición en la mesa con respecto al </w:t>
      </w:r>
      <w:commentRangeStart w:id="53"/>
      <w:commentRangeStart w:id="54"/>
      <w:r>
        <w:t>dealer</w:t>
      </w:r>
      <w:commentRangeEnd w:id="53"/>
      <w:r w:rsidR="00B31430">
        <w:rPr>
          <w:rStyle w:val="Refdecomentario"/>
          <w:rFonts w:ascii="Lato" w:hAnsi="Lato"/>
          <w:lang w:val="en-US" w:eastAsia="en-US" w:bidi="en-US"/>
        </w:rPr>
        <w:commentReference w:id="53"/>
      </w:r>
      <w:commentRangeEnd w:id="54"/>
      <w:r w:rsidR="00DC73D6">
        <w:rPr>
          <w:rStyle w:val="Refdecomentario"/>
          <w:rFonts w:ascii="Lato" w:hAnsi="Lato"/>
          <w:lang w:val="en-US" w:eastAsia="en-US" w:bidi="en-US"/>
        </w:rPr>
        <w:commentReference w:id="54"/>
      </w:r>
      <w:r>
        <w:t xml:space="preserve">, ya que el dealer tiene una ventaja mayor al resto ya que sabe qué valor superar, así como las cartas de los demás jugadores. Esto limita la información que sabemos que no conocemos, ya que la única información que se engloba en esa categoría son las cartas del mazo. Por otro lado, el </w:t>
      </w:r>
      <w:commentRangeStart w:id="55"/>
      <w:del w:id="56" w:author="Álvaro Gonzalez" w:date="2020-06-16T22:12:00Z">
        <w:r w:rsidDel="000B0FB3">
          <w:delText>poker</w:delText>
        </w:r>
      </w:del>
      <w:commentRangeEnd w:id="55"/>
      <w:ins w:id="57" w:author="Álvaro Gonzalez" w:date="2020-06-16T22:12:00Z">
        <w:r w:rsidR="000B0FB3">
          <w:t>póker</w:t>
        </w:r>
      </w:ins>
      <w:r w:rsidR="00B31430">
        <w:rPr>
          <w:rStyle w:val="Refdecomentario"/>
          <w:rFonts w:ascii="Lato" w:hAnsi="Lato"/>
          <w:lang w:val="en-US" w:eastAsia="en-US" w:bidi="en-US"/>
        </w:rPr>
        <w:commentReference w:id="55"/>
      </w:r>
      <w:r>
        <w:t xml:space="preserve"> va a jugar con las cartas de las manos de los jugadores y la posición del dealer no es tan ventajosa con respecto al blackjack, ya que su ventaja es la información que pueda obtener de las acciones de los demás jugadores, sin llegar a saber sus cartas. En otras palabras, la información que sabemos que no conocemos es mayor, lo cual da una mayor versatilidad a la hora de tomar decisiones. Por lo que voy a escoger el </w:t>
      </w:r>
      <w:del w:id="58" w:author="Álvaro Gonzalez" w:date="2020-06-16T22:12:00Z">
        <w:r w:rsidDel="000B0FB3">
          <w:delText>Poker</w:delText>
        </w:r>
      </w:del>
      <w:ins w:id="59" w:author="Álvaro Gonzalez" w:date="2020-06-16T22:12:00Z">
        <w:r w:rsidR="000B0FB3">
          <w:t>Póker</w:t>
        </w:r>
      </w:ins>
      <w:r>
        <w:t xml:space="preserve"> como juego.</w:t>
      </w:r>
    </w:p>
    <w:p w14:paraId="68EEF753" w14:textId="6BE1D66B" w:rsidR="00650C6B" w:rsidRDefault="00867EC0" w:rsidP="00707605">
      <w:pPr>
        <w:ind w:firstLine="0"/>
      </w:pPr>
      <w:r>
        <w:t xml:space="preserve">Tras esto, toca determinar cuál de todas las variables de </w:t>
      </w:r>
      <w:del w:id="60" w:author="Álvaro Gonzalez" w:date="2020-06-16T22:12:00Z">
        <w:r w:rsidDel="000B0FB3">
          <w:delText>Poker</w:delText>
        </w:r>
      </w:del>
      <w:ins w:id="61" w:author="Álvaro Gonzalez" w:date="2020-06-16T22:12:00Z">
        <w:r w:rsidR="000B0FB3">
          <w:t>Póker</w:t>
        </w:r>
      </w:ins>
      <w:r>
        <w:t xml:space="preserve"> se va a utilizar</w:t>
      </w:r>
      <w:commentRangeEnd w:id="41"/>
      <w:r w:rsidR="00707605">
        <w:rPr>
          <w:rStyle w:val="Refdecomentario"/>
        </w:rPr>
        <w:commentReference w:id="41"/>
      </w:r>
      <w:commentRangeEnd w:id="42"/>
      <w:r w:rsidR="00707605">
        <w:rPr>
          <w:rStyle w:val="Refdecomentario"/>
        </w:rPr>
        <w:commentReference w:id="42"/>
      </w:r>
      <w:r w:rsidR="00707605">
        <w:t xml:space="preserve">. </w:t>
      </w:r>
      <w:commentRangeStart w:id="62"/>
      <w:r>
        <w:t xml:space="preserve">Para eso, voy a comparar las </w:t>
      </w:r>
      <w:r w:rsidR="00B31430">
        <w:t>variantes</w:t>
      </w:r>
      <w:r>
        <w:t xml:space="preserve"> de </w:t>
      </w:r>
      <w:del w:id="63" w:author="Álvaro Gonzalez" w:date="2020-06-16T22:12:00Z">
        <w:r w:rsidDel="000B0FB3">
          <w:delText>poker</w:delText>
        </w:r>
      </w:del>
      <w:ins w:id="64" w:author="Álvaro Gonzalez" w:date="2020-06-16T22:12:00Z">
        <w:r w:rsidR="000B0FB3">
          <w:t>póker</w:t>
        </w:r>
      </w:ins>
      <w:r>
        <w:t xml:space="preserve"> más conocidas: el Texas </w:t>
      </w:r>
      <w:proofErr w:type="spellStart"/>
      <w:r>
        <w:t>Hold’em</w:t>
      </w:r>
      <w:proofErr w:type="spellEnd"/>
      <w:r>
        <w:t xml:space="preserve"> y el </w:t>
      </w:r>
      <w:proofErr w:type="spellStart"/>
      <w:r>
        <w:t>draw</w:t>
      </w:r>
      <w:proofErr w:type="spellEnd"/>
      <w:r>
        <w:t xml:space="preserve"> </w:t>
      </w:r>
      <w:del w:id="65" w:author="Álvaro Gonzalez" w:date="2020-06-16T22:12:00Z">
        <w:r w:rsidDel="000B0FB3">
          <w:delText>poker</w:delText>
        </w:r>
      </w:del>
      <w:ins w:id="66" w:author="Álvaro Gonzalez" w:date="2020-06-16T22:12:00Z">
        <w:r w:rsidR="000B0FB3">
          <w:t>póker</w:t>
        </w:r>
      </w:ins>
      <w:r>
        <w:t xml:space="preserve"> (también conocido como </w:t>
      </w:r>
      <w:del w:id="67" w:author="Álvaro Gonzalez" w:date="2020-06-16T22:12:00Z">
        <w:r w:rsidDel="000B0FB3">
          <w:delText>poker</w:delText>
        </w:r>
      </w:del>
      <w:ins w:id="68" w:author="Álvaro Gonzalez" w:date="2020-06-16T22:12:00Z">
        <w:r w:rsidR="000B0FB3">
          <w:t>póker</w:t>
        </w:r>
      </w:ins>
      <w:r>
        <w:t xml:space="preserve"> tapado). </w:t>
      </w:r>
      <w:proofErr w:type="gramStart"/>
      <w:r>
        <w:t>D</w:t>
      </w:r>
      <w:r w:rsidR="00650C6B">
        <w:t>ado que</w:t>
      </w:r>
      <w:proofErr w:type="gramEnd"/>
      <w:r w:rsidR="00650C6B">
        <w:t xml:space="preserve"> en ambas </w:t>
      </w:r>
      <w:r w:rsidR="00B31430">
        <w:t>variantes</w:t>
      </w:r>
      <w:r w:rsidR="00650C6B">
        <w:t xml:space="preserve">, </w:t>
      </w:r>
      <w:commentRangeStart w:id="69"/>
      <w:commentRangeStart w:id="70"/>
      <w:r w:rsidR="00650C6B">
        <w:t xml:space="preserve">el número de jugadas posibles es la misma, </w:t>
      </w:r>
      <w:commentRangeStart w:id="71"/>
      <w:commentRangeStart w:id="72"/>
      <w:r w:rsidR="00650C6B">
        <w:t xml:space="preserve">(52 5), </w:t>
      </w:r>
      <w:commentRangeEnd w:id="71"/>
      <w:r w:rsidR="00B31430">
        <w:rPr>
          <w:rStyle w:val="Refdecomentario"/>
          <w:rFonts w:ascii="Lato" w:hAnsi="Lato"/>
          <w:lang w:val="en-US" w:eastAsia="en-US" w:bidi="en-US"/>
        </w:rPr>
        <w:commentReference w:id="71"/>
      </w:r>
      <w:commentRangeEnd w:id="69"/>
      <w:commentRangeEnd w:id="72"/>
      <w:r w:rsidR="00DC73D6">
        <w:rPr>
          <w:rStyle w:val="Refdecomentario"/>
          <w:rFonts w:ascii="Lato" w:hAnsi="Lato"/>
          <w:lang w:val="en-US" w:eastAsia="en-US" w:bidi="en-US"/>
        </w:rPr>
        <w:commentReference w:id="72"/>
      </w:r>
      <w:r w:rsidR="00B31430">
        <w:rPr>
          <w:rStyle w:val="Refdecomentario"/>
          <w:rFonts w:ascii="Lato" w:hAnsi="Lato"/>
          <w:lang w:val="en-US" w:eastAsia="en-US" w:bidi="en-US"/>
        </w:rPr>
        <w:commentReference w:id="69"/>
      </w:r>
      <w:commentRangeEnd w:id="70"/>
      <w:r w:rsidR="00DC73D6">
        <w:rPr>
          <w:rStyle w:val="Refdecomentario"/>
          <w:rFonts w:ascii="Lato" w:hAnsi="Lato"/>
          <w:lang w:val="en-US" w:eastAsia="en-US" w:bidi="en-US"/>
        </w:rPr>
        <w:commentReference w:id="70"/>
      </w:r>
      <w:r w:rsidR="00650C6B">
        <w:t xml:space="preserve">voy a comparar la gestión de la información entre ambas modalidades de </w:t>
      </w:r>
      <w:del w:id="73" w:author="Álvaro Gonzalez" w:date="2020-06-16T22:12:00Z">
        <w:r w:rsidR="00650C6B" w:rsidDel="000B0FB3">
          <w:delText>Poker</w:delText>
        </w:r>
      </w:del>
      <w:ins w:id="74" w:author="Álvaro Gonzalez" w:date="2020-06-16T22:12:00Z">
        <w:r w:rsidR="000B0FB3">
          <w:t>Póker</w:t>
        </w:r>
      </w:ins>
      <w:r w:rsidR="00650C6B">
        <w:t xml:space="preserve">. En el </w:t>
      </w:r>
      <w:del w:id="75" w:author="Álvaro Gonzalez" w:date="2020-06-16T22:12:00Z">
        <w:r w:rsidR="00650C6B" w:rsidDel="000B0FB3">
          <w:delText>Poker</w:delText>
        </w:r>
      </w:del>
      <w:ins w:id="76" w:author="Álvaro Gonzalez" w:date="2020-06-16T22:12:00Z">
        <w:r w:rsidR="000B0FB3">
          <w:t>Póker</w:t>
        </w:r>
      </w:ins>
      <w:r w:rsidR="00650C6B">
        <w:t xml:space="preserve"> tapado cada jugador tiene 5 cartas ocultas y la única </w:t>
      </w:r>
      <w:commentRangeStart w:id="77"/>
      <w:commentRangeStart w:id="78"/>
      <w:r w:rsidR="00650C6B">
        <w:t xml:space="preserve">información pública </w:t>
      </w:r>
      <w:commentRangeEnd w:id="77"/>
      <w:r w:rsidR="00B31430">
        <w:rPr>
          <w:rStyle w:val="Refdecomentario"/>
          <w:rFonts w:ascii="Lato" w:hAnsi="Lato"/>
          <w:lang w:val="en-US" w:eastAsia="en-US" w:bidi="en-US"/>
        </w:rPr>
        <w:commentReference w:id="77"/>
      </w:r>
      <w:commentRangeEnd w:id="78"/>
      <w:r w:rsidR="00DC73D6">
        <w:rPr>
          <w:rStyle w:val="Refdecomentario"/>
          <w:rFonts w:ascii="Lato" w:hAnsi="Lato"/>
          <w:lang w:val="en-US" w:eastAsia="en-US" w:bidi="en-US"/>
        </w:rPr>
        <w:commentReference w:id="78"/>
      </w:r>
      <w:r w:rsidR="00650C6B">
        <w:t>(aparte de las apuestas) es el número de cartas descartadas en la fase de descarte. Lo cual limita considerablemente la información conocida</w:t>
      </w:r>
      <w:commentRangeStart w:id="79"/>
      <w:commentRangeStart w:id="80"/>
      <w:r w:rsidR="00650C6B">
        <w:t xml:space="preserve">. Por otro lado, en el </w:t>
      </w:r>
      <w:proofErr w:type="spellStart"/>
      <w:r w:rsidR="00650C6B">
        <w:t>Hold’em</w:t>
      </w:r>
      <w:proofErr w:type="spellEnd"/>
      <w:r w:rsidR="00650C6B">
        <w:t xml:space="preserve"> cada jugador tiene 2 </w:t>
      </w:r>
      <w:r w:rsidR="00650C6B">
        <w:lastRenderedPageBreak/>
        <w:t xml:space="preserve">cartas ocultas, y se van revelando hasta un total de 5 cartas comunes para todos los jugadores. Si bien es cierto que la información que sabemos que no conocemos es menor en el </w:t>
      </w:r>
      <w:proofErr w:type="spellStart"/>
      <w:r w:rsidR="00650C6B">
        <w:t>Hold’em</w:t>
      </w:r>
      <w:proofErr w:type="spellEnd"/>
      <w:r w:rsidR="00650C6B">
        <w:t>, la información conocida es bastante mayor, lo que nos permite hacer una mejor gestión de la información al poder llegar a un equilibrio entre información conocida e información no conocida.</w:t>
      </w:r>
      <w:commentRangeEnd w:id="79"/>
      <w:r w:rsidR="00B31430">
        <w:rPr>
          <w:rStyle w:val="Refdecomentario"/>
          <w:rFonts w:ascii="Lato" w:hAnsi="Lato"/>
          <w:lang w:val="en-US" w:eastAsia="en-US" w:bidi="en-US"/>
        </w:rPr>
        <w:commentReference w:id="79"/>
      </w:r>
      <w:commentRangeEnd w:id="80"/>
      <w:r w:rsidR="00DC73D6">
        <w:rPr>
          <w:rStyle w:val="Refdecomentario"/>
          <w:rFonts w:ascii="Lato" w:hAnsi="Lato"/>
          <w:lang w:val="en-US" w:eastAsia="en-US" w:bidi="en-US"/>
        </w:rPr>
        <w:commentReference w:id="80"/>
      </w:r>
    </w:p>
    <w:p w14:paraId="329326DC" w14:textId="77777777" w:rsidR="00707605" w:rsidRPr="00B0228B" w:rsidRDefault="00650C6B" w:rsidP="00707605">
      <w:pPr>
        <w:ind w:firstLine="0"/>
      </w:pPr>
      <w:r>
        <w:t xml:space="preserve">Por todo lo expuesto, he decidido utilizar el Texas </w:t>
      </w:r>
      <w:proofErr w:type="spellStart"/>
      <w:r>
        <w:t>Hold’em</w:t>
      </w:r>
      <w:proofErr w:type="spellEnd"/>
      <w:r>
        <w:t xml:space="preserve"> como juego de cartas en el que basar este proyecto.  </w:t>
      </w:r>
      <w:r w:rsidR="00867EC0">
        <w:t xml:space="preserve"> </w:t>
      </w:r>
      <w:commentRangeStart w:id="81"/>
      <w:commentRangeEnd w:id="81"/>
      <w:r w:rsidR="00707605">
        <w:rPr>
          <w:rStyle w:val="Refdecomentario"/>
        </w:rPr>
        <w:commentReference w:id="81"/>
      </w:r>
      <w:commentRangeEnd w:id="62"/>
      <w:r w:rsidR="002917CD">
        <w:rPr>
          <w:rStyle w:val="Refdecomentario"/>
        </w:rPr>
        <w:commentReference w:id="62"/>
      </w:r>
    </w:p>
    <w:p w14:paraId="52469B7D" w14:textId="77777777" w:rsidR="00707605" w:rsidRDefault="00707605" w:rsidP="00707605">
      <w:pPr>
        <w:pStyle w:val="Ttulo2"/>
      </w:pPr>
      <w:r>
        <w:t>Estado del arte</w:t>
      </w:r>
    </w:p>
    <w:p w14:paraId="79C7F4E1" w14:textId="77777777" w:rsidR="00707605" w:rsidRPr="0031312E" w:rsidRDefault="00707605" w:rsidP="00707605">
      <w:pPr>
        <w:pStyle w:val="EstiloPrimeralnea0cm"/>
      </w:pPr>
      <w:r w:rsidRPr="00FF5496">
        <w:rPr>
          <w:highlight w:val="yellow"/>
        </w:rPr>
        <w:t xml:space="preserve">Análisis de la tecnología de Machine </w:t>
      </w:r>
      <w:proofErr w:type="spellStart"/>
      <w:r w:rsidRPr="00FF5496">
        <w:rPr>
          <w:highlight w:val="yellow"/>
        </w:rPr>
        <w:t>learning</w:t>
      </w:r>
      <w:proofErr w:type="spellEnd"/>
      <w:r w:rsidRPr="00FF5496">
        <w:rPr>
          <w:highlight w:val="yellow"/>
        </w:rPr>
        <w:t>, algoritmos y programación (TBC)</w:t>
      </w:r>
    </w:p>
    <w:p w14:paraId="070A6037" w14:textId="77777777" w:rsidR="00707605" w:rsidRDefault="00707605" w:rsidP="00707605">
      <w:pPr>
        <w:pStyle w:val="Ttulo2"/>
      </w:pPr>
      <w:r>
        <w:t>Objetivos</w:t>
      </w:r>
    </w:p>
    <w:p w14:paraId="3419D6DA" w14:textId="51EBA86D" w:rsidR="00707605" w:rsidRDefault="00707605" w:rsidP="00707605">
      <w:pPr>
        <w:pStyle w:val="EstiloPrimeralnea0cm"/>
      </w:pPr>
      <w:commentRangeStart w:id="82"/>
      <w:commentRangeStart w:id="83"/>
      <w:commentRangeStart w:id="84"/>
      <w:commentRangeStart w:id="85"/>
      <w:r>
        <w:t xml:space="preserve">El objetivo final de este Trabajo de Fin de Grado es el desarrollo de un algoritmo para la toma de decisiones durante una partida de </w:t>
      </w:r>
      <w:del w:id="86" w:author="Álvaro Gonzalez" w:date="2020-06-16T22:12:00Z">
        <w:r w:rsidDel="000B0FB3">
          <w:delText>Poker</w:delText>
        </w:r>
      </w:del>
      <w:ins w:id="87" w:author="Álvaro Gonzalez" w:date="2020-06-16T22:12:00Z">
        <w:r w:rsidR="000B0FB3">
          <w:t>Póker</w:t>
        </w:r>
      </w:ins>
      <w:r>
        <w:t xml:space="preserve"> Texas </w:t>
      </w:r>
      <w:proofErr w:type="spellStart"/>
      <w:r>
        <w:t>Hold’em</w:t>
      </w:r>
      <w:commentRangeEnd w:id="82"/>
      <w:proofErr w:type="spellEnd"/>
      <w:r w:rsidR="00790B43">
        <w:rPr>
          <w:rStyle w:val="Refdecomentario"/>
          <w:rFonts w:ascii="Lato" w:hAnsi="Lato"/>
          <w:lang w:val="en-US" w:eastAsia="en-US" w:bidi="en-US"/>
        </w:rPr>
        <w:commentReference w:id="82"/>
      </w:r>
      <w:commentRangeEnd w:id="83"/>
      <w:r w:rsidR="00DC73D6">
        <w:rPr>
          <w:rStyle w:val="Refdecomentario"/>
          <w:rFonts w:ascii="Lato" w:hAnsi="Lato"/>
          <w:lang w:val="en-US" w:eastAsia="en-US" w:bidi="en-US"/>
        </w:rPr>
        <w:commentReference w:id="83"/>
      </w:r>
      <w:r>
        <w:t>.</w:t>
      </w:r>
      <w:commentRangeEnd w:id="84"/>
      <w:r>
        <w:rPr>
          <w:rStyle w:val="Refdecomentario"/>
        </w:rPr>
        <w:commentReference w:id="84"/>
      </w:r>
      <w:commentRangeEnd w:id="85"/>
      <w:r>
        <w:t xml:space="preserve"> Para poder llegar a ese ob</w:t>
      </w:r>
      <w:r>
        <w:rPr>
          <w:rStyle w:val="Refdecomentario"/>
        </w:rPr>
        <w:commentReference w:id="85"/>
      </w:r>
      <w:r>
        <w:t>jetivo, primero es necesario desarrollar un motor de juego funcional que sea capaz de realizar iteraciones para probar dicho algoritmo, así como realizar la conexión adecuada entre el algoritmo y el motor de juego. Por tanto, los objetivos de este proyecto serían los siguientes:</w:t>
      </w:r>
    </w:p>
    <w:p w14:paraId="5E543DDD" w14:textId="77777777" w:rsidR="00707605" w:rsidRDefault="00707605" w:rsidP="00707605">
      <w:pPr>
        <w:numPr>
          <w:ilvl w:val="0"/>
          <w:numId w:val="50"/>
        </w:numPr>
      </w:pPr>
      <w:r>
        <w:t xml:space="preserve">Desarrollo de un motor de juego de Texas </w:t>
      </w:r>
      <w:proofErr w:type="spellStart"/>
      <w:r>
        <w:t>Hold’em</w:t>
      </w:r>
      <w:proofErr w:type="spellEnd"/>
      <w:r>
        <w:t>, con la posibilidad de jugar Persona contra Algoritmo, así como hacer n iteraciones de juego entre el algoritmo diseñado y un patrón de comportamiento predefinido</w:t>
      </w:r>
      <w:r w:rsidR="00790B43">
        <w:t>.</w:t>
      </w:r>
    </w:p>
    <w:p w14:paraId="60D62ADD" w14:textId="77777777" w:rsidR="00707605" w:rsidRDefault="00707605" w:rsidP="00707605">
      <w:pPr>
        <w:numPr>
          <w:ilvl w:val="0"/>
          <w:numId w:val="50"/>
        </w:numPr>
      </w:pPr>
      <w:r>
        <w:t>Desarrollo del algoritmo para la toma de decisiones durante la partida</w:t>
      </w:r>
      <w:r w:rsidR="00790B43">
        <w:t>.</w:t>
      </w:r>
    </w:p>
    <w:p w14:paraId="1337497D" w14:textId="77777777" w:rsidR="00707605" w:rsidRPr="00DE5460" w:rsidRDefault="00707605" w:rsidP="00707605">
      <w:pPr>
        <w:numPr>
          <w:ilvl w:val="0"/>
          <w:numId w:val="50"/>
        </w:numPr>
      </w:pPr>
      <w:r>
        <w:t>Creación del enlace entre ambos elementos (motor de juego y algoritmo)</w:t>
      </w:r>
      <w:r w:rsidR="00790B43">
        <w:t>.</w:t>
      </w:r>
    </w:p>
    <w:p w14:paraId="4B0AF4C9" w14:textId="77777777" w:rsidR="00707605" w:rsidRDefault="00707605" w:rsidP="00707605">
      <w:pPr>
        <w:pStyle w:val="Ttulo2"/>
      </w:pPr>
      <w:r>
        <w:t>Estructura del documento</w:t>
      </w:r>
    </w:p>
    <w:p w14:paraId="7E5D9B95" w14:textId="77777777" w:rsidR="00707605" w:rsidRDefault="00707605" w:rsidP="00707605">
      <w:pPr>
        <w:pStyle w:val="EstiloPrimeralnea0cm"/>
      </w:pPr>
      <w:r>
        <w:t>Este documento se compone de las siguientes secciones:</w:t>
      </w:r>
    </w:p>
    <w:p w14:paraId="682697CA" w14:textId="77777777" w:rsidR="00707605" w:rsidRDefault="0043057B" w:rsidP="00707605">
      <w:pPr>
        <w:numPr>
          <w:ilvl w:val="0"/>
          <w:numId w:val="15"/>
        </w:numPr>
      </w:pPr>
      <w:r w:rsidRPr="0031312E">
        <w:rPr>
          <w:b/>
          <w:color w:val="0000FF"/>
        </w:rPr>
        <w:fldChar w:fldCharType="begin"/>
      </w:r>
      <w:r w:rsidR="00707605" w:rsidRPr="0031312E">
        <w:rPr>
          <w:b/>
          <w:color w:val="0000FF"/>
        </w:rPr>
        <w:instrText xml:space="preserve"> REF _Ref27494957 \r \h  \* MERGEFORMAT </w:instrText>
      </w:r>
      <w:r w:rsidRPr="0031312E">
        <w:rPr>
          <w:b/>
          <w:color w:val="0000FF"/>
        </w:rPr>
      </w:r>
      <w:r w:rsidRPr="0031312E">
        <w:rPr>
          <w:b/>
          <w:color w:val="0000FF"/>
        </w:rPr>
        <w:fldChar w:fldCharType="separate"/>
      </w:r>
      <w:r w:rsidR="00707605">
        <w:rPr>
          <w:b/>
          <w:color w:val="0000FF"/>
        </w:rPr>
        <w:t>Capítulo 1</w:t>
      </w:r>
      <w:r w:rsidRPr="0031312E">
        <w:rPr>
          <w:b/>
          <w:color w:val="0000FF"/>
        </w:rPr>
        <w:fldChar w:fldCharType="end"/>
      </w:r>
      <w:r w:rsidR="00707605">
        <w:rPr>
          <w:b/>
        </w:rPr>
        <w:t xml:space="preserve">: </w:t>
      </w:r>
      <w:r>
        <w:rPr>
          <w:b/>
        </w:rPr>
        <w:fldChar w:fldCharType="begin"/>
      </w:r>
      <w:r w:rsidR="00707605">
        <w:rPr>
          <w:b/>
        </w:rPr>
        <w:instrText xml:space="preserve"> REF _Ref27494970 \h </w:instrText>
      </w:r>
      <w:r>
        <w:rPr>
          <w:b/>
        </w:rPr>
      </w:r>
      <w:r>
        <w:rPr>
          <w:b/>
        </w:rPr>
        <w:fldChar w:fldCharType="separate"/>
      </w:r>
      <w:r w:rsidR="00707605">
        <w:t>Introducción</w:t>
      </w:r>
      <w:r>
        <w:rPr>
          <w:b/>
        </w:rPr>
        <w:fldChar w:fldCharType="end"/>
      </w:r>
      <w:r w:rsidR="00707605">
        <w:t>, que contiene una introducción sobre el proyecto, el estado del arte, objetivos del proyecto y la estructura del documento.</w:t>
      </w:r>
    </w:p>
    <w:p w14:paraId="2B9A198B" w14:textId="77777777" w:rsidR="00650C6B" w:rsidRDefault="0043057B" w:rsidP="00650C6B">
      <w:pPr>
        <w:numPr>
          <w:ilvl w:val="0"/>
          <w:numId w:val="15"/>
        </w:numPr>
      </w:pPr>
      <w:r w:rsidRPr="0031312E">
        <w:rPr>
          <w:b/>
          <w:color w:val="0000FF"/>
        </w:rPr>
        <w:lastRenderedPageBreak/>
        <w:fldChar w:fldCharType="begin"/>
      </w:r>
      <w:r w:rsidR="00707605" w:rsidRPr="0031312E">
        <w:rPr>
          <w:b/>
          <w:color w:val="0000FF"/>
        </w:rPr>
        <w:instrText xml:space="preserve"> REF _Ref27495121 \r \h </w:instrText>
      </w:r>
      <w:r w:rsidRPr="0031312E">
        <w:rPr>
          <w:b/>
          <w:color w:val="0000FF"/>
        </w:rPr>
      </w:r>
      <w:r w:rsidRPr="0031312E">
        <w:rPr>
          <w:b/>
          <w:color w:val="0000FF"/>
        </w:rPr>
        <w:fldChar w:fldCharType="separate"/>
      </w:r>
      <w:r w:rsidR="00707605">
        <w:rPr>
          <w:b/>
          <w:color w:val="0000FF"/>
        </w:rPr>
        <w:t>Capítulo 2</w:t>
      </w:r>
      <w:r w:rsidRPr="0031312E">
        <w:rPr>
          <w:b/>
          <w:color w:val="0000FF"/>
        </w:rPr>
        <w:fldChar w:fldCharType="end"/>
      </w:r>
      <w:r w:rsidR="00707605">
        <w:rPr>
          <w:b/>
        </w:rPr>
        <w:t xml:space="preserve">: </w:t>
      </w:r>
      <w:r>
        <w:rPr>
          <w:b/>
        </w:rPr>
        <w:fldChar w:fldCharType="begin"/>
      </w:r>
      <w:r w:rsidR="00707605">
        <w:rPr>
          <w:b/>
        </w:rPr>
        <w:instrText xml:space="preserve"> REF _Ref27495113 \h </w:instrText>
      </w:r>
      <w:r>
        <w:rPr>
          <w:b/>
        </w:rPr>
      </w:r>
      <w:r>
        <w:rPr>
          <w:b/>
        </w:rPr>
        <w:fldChar w:fldCharType="separate"/>
      </w:r>
      <w:r w:rsidR="00707605">
        <w:t>Fundamentos teóricos</w:t>
      </w:r>
      <w:r>
        <w:rPr>
          <w:b/>
        </w:rPr>
        <w:fldChar w:fldCharType="end"/>
      </w:r>
      <w:r w:rsidR="00707605">
        <w:t>, que contiene toda la información teórica sobre el desarrollo de una partida de póker, la matemática detrás del póker</w:t>
      </w:r>
      <w:r w:rsidR="00650C6B">
        <w:t>, el desarrollo del sistema de clasificación de manos iniciales, los conceptos de cuotas de juego, unas pinceladas de  patrones de juego y la información de conceptos de programación  importantes para el proyecto, tales como la aleatorización de números, el aprendizaje aut</w:t>
      </w:r>
      <w:r w:rsidR="00790B43">
        <w:t>o</w:t>
      </w:r>
      <w:r w:rsidR="00650C6B">
        <w:t>matizado o las interfaces entre aplicaciones.</w:t>
      </w:r>
    </w:p>
    <w:p w14:paraId="51D2B852" w14:textId="77777777" w:rsidR="00650C6B" w:rsidRDefault="00650C6B" w:rsidP="00650C6B">
      <w:pPr>
        <w:numPr>
          <w:ilvl w:val="0"/>
          <w:numId w:val="15"/>
        </w:numPr>
      </w:pPr>
      <w:proofErr w:type="spellStart"/>
      <w:r>
        <w:rPr>
          <w:b/>
          <w:bCs/>
        </w:rPr>
        <w:t>Capitulo</w:t>
      </w:r>
      <w:proofErr w:type="spellEnd"/>
      <w:r>
        <w:rPr>
          <w:b/>
          <w:bCs/>
        </w:rPr>
        <w:t xml:space="preserve"> 3: Desarrollo del proyecto</w:t>
      </w:r>
      <w:r>
        <w:t>, que incluye toda la información sobe cómo se ha desarrollado el proyecto, comenzando por la toma de decisiones en cuanto al diseño del proyecto, el sistema de cuantificación de manos y cómo se ha implementado tanto el motor de juego, como el algoritmo y el enlace entre ambos.</w:t>
      </w:r>
    </w:p>
    <w:p w14:paraId="1BF5FEED" w14:textId="77777777" w:rsidR="00650C6B" w:rsidRDefault="00650C6B" w:rsidP="00650C6B">
      <w:pPr>
        <w:numPr>
          <w:ilvl w:val="0"/>
          <w:numId w:val="15"/>
        </w:numPr>
        <w:sectPr w:rsidR="00650C6B" w:rsidSect="00B50515">
          <w:headerReference w:type="even" r:id="rId19"/>
          <w:headerReference w:type="default" r:id="rId20"/>
          <w:headerReference w:type="first" r:id="rId21"/>
          <w:pgSz w:w="11906" w:h="16838"/>
          <w:pgMar w:top="1417" w:right="1701" w:bottom="1417" w:left="1701" w:header="624" w:footer="397" w:gutter="0"/>
          <w:cols w:space="708"/>
          <w:titlePg/>
          <w:docGrid w:linePitch="360"/>
        </w:sectPr>
      </w:pPr>
    </w:p>
    <w:p w14:paraId="47419B78" w14:textId="77777777" w:rsidR="00707605" w:rsidRDefault="00707605" w:rsidP="00707605"/>
    <w:p w14:paraId="3AF62E79" w14:textId="71A07440" w:rsidR="00707605" w:rsidRDefault="00707605" w:rsidP="00707605">
      <w:pPr>
        <w:pStyle w:val="Ttulo1"/>
      </w:pPr>
      <w:r>
        <w:t>Fundamentos teóricos</w:t>
      </w:r>
      <w:ins w:id="88" w:author="Álvaro Gonzalez" w:date="2020-06-16T15:55:00Z">
        <w:r w:rsidR="00AB793F">
          <w:t xml:space="preserve"> de </w:t>
        </w:r>
      </w:ins>
      <w:ins w:id="89" w:author="Álvaro Gonzalez" w:date="2020-06-16T22:12:00Z">
        <w:r w:rsidR="000B0FB3">
          <w:t>Póker</w:t>
        </w:r>
      </w:ins>
    </w:p>
    <w:p w14:paraId="1161B6AB" w14:textId="3398A7D2" w:rsidR="00707605" w:rsidRDefault="00707605" w:rsidP="00707605">
      <w:pPr>
        <w:pStyle w:val="Ttulo2"/>
      </w:pPr>
      <w:r>
        <w:t xml:space="preserve">Nociones básicas sobre </w:t>
      </w:r>
      <w:del w:id="90" w:author="Álvaro Gonzalez" w:date="2020-06-16T22:12:00Z">
        <w:r w:rsidDel="000B0FB3">
          <w:delText>poker</w:delText>
        </w:r>
      </w:del>
      <w:ins w:id="91" w:author="Álvaro Gonzalez" w:date="2020-06-16T22:12:00Z">
        <w:r w:rsidR="000B0FB3">
          <w:t>póker</w:t>
        </w:r>
      </w:ins>
      <w:r>
        <w:t xml:space="preserve"> </w:t>
      </w:r>
      <w:proofErr w:type="spellStart"/>
      <w:r>
        <w:t>texas</w:t>
      </w:r>
      <w:proofErr w:type="spellEnd"/>
      <w:r>
        <w:t xml:space="preserve"> </w:t>
      </w:r>
      <w:proofErr w:type="spellStart"/>
      <w:r>
        <w:t>hold’em</w:t>
      </w:r>
      <w:proofErr w:type="spellEnd"/>
    </w:p>
    <w:p w14:paraId="6CA9885F" w14:textId="026B04C6" w:rsidR="00707605" w:rsidRDefault="00707605">
      <w:pPr>
        <w:pStyle w:val="Ttulo3"/>
      </w:pPr>
      <w:r>
        <w:t xml:space="preserve">Bases del juego: </w:t>
      </w:r>
      <w:del w:id="92" w:author="Álvaro Gonzalez" w:date="2020-06-16T22:12:00Z">
        <w:r w:rsidDel="000B0FB3">
          <w:delText>Poker</w:delText>
        </w:r>
      </w:del>
      <w:ins w:id="93" w:author="Álvaro Gonzalez" w:date="2020-06-16T22:12:00Z">
        <w:r w:rsidR="000B0FB3">
          <w:t>Póker</w:t>
        </w:r>
      </w:ins>
      <w:r>
        <w:t xml:space="preserve"> y sus principales modalidades</w:t>
      </w:r>
    </w:p>
    <w:p w14:paraId="3EE1A4F0" w14:textId="77777777" w:rsidR="00707605" w:rsidRDefault="00707605" w:rsidP="00707605">
      <w:pPr>
        <w:pStyle w:val="EstiloPrimeralnea0cm"/>
      </w:pPr>
      <w:r>
        <w:t>El póker es un conjunto de juegos de cartas que utiliza la baraja francesa (52 cartas agrupadas en cuatro palos de 13 cartas cada uno: Tréboles, Picas, Diamantes y Corazones) que combina probabilidad, teoría de juegos, apuestas, estrategia, toma de decisiones y psicología, entre otros factores.</w:t>
      </w:r>
    </w:p>
    <w:p w14:paraId="718171E9" w14:textId="6760F681" w:rsidR="00707605" w:rsidRDefault="00707605" w:rsidP="00707605">
      <w:pPr>
        <w:pStyle w:val="EstiloPrimeralnea0cm"/>
      </w:pPr>
      <w:r>
        <w:t>Todas las modalidades del póker tienen en común su funcionamiento genérico: los jugadores realizan apuestas en distintas fases sobre una apuesta inicial en función de la jugada que tengan en su mano, creando una apuesta total (conocido como “</w:t>
      </w:r>
      <w:proofErr w:type="spellStart"/>
      <w:r>
        <w:t>pot</w:t>
      </w:r>
      <w:proofErr w:type="spellEnd"/>
      <w:r>
        <w:t xml:space="preserve">” en </w:t>
      </w:r>
      <w:proofErr w:type="spellStart"/>
      <w:r>
        <w:t>ingles</w:t>
      </w:r>
      <w:proofErr w:type="spellEnd"/>
      <w:r>
        <w:t xml:space="preserve">) de apuestas que recibe el o los jugadores con la mejor combinación de cartas, es decir, el o los jugadores con la mejor jugada. </w:t>
      </w:r>
    </w:p>
    <w:p w14:paraId="0DFBF8F9" w14:textId="77777777" w:rsidR="00707605" w:rsidRDefault="00707605" w:rsidP="00707605">
      <w:pPr>
        <w:ind w:firstLine="0"/>
      </w:pPr>
      <w:r>
        <w:t>El póker tapado, también conocido como Five-</w:t>
      </w:r>
      <w:proofErr w:type="spellStart"/>
      <w:r>
        <w:t>card</w:t>
      </w:r>
      <w:proofErr w:type="spellEnd"/>
      <w:r>
        <w:t xml:space="preserve"> </w:t>
      </w:r>
      <w:proofErr w:type="spellStart"/>
      <w:r>
        <w:t>draw</w:t>
      </w:r>
      <w:proofErr w:type="spellEnd"/>
      <w:r>
        <w:t xml:space="preserve">, o Cantrell </w:t>
      </w:r>
      <w:proofErr w:type="spellStart"/>
      <w:r>
        <w:t>draw</w:t>
      </w:r>
      <w:proofErr w:type="spellEnd"/>
      <w:r>
        <w:t xml:space="preserve"> es una variante del póker, considerada la más básica de todas, suele ser la variante que los jugadores aprenden al comienzo para familiarizarse con el juego. Consiste en repartir cinco cartas ocultas a cada jugador (que solo pueden ver cada jugador) después de hacer una </w:t>
      </w:r>
      <w:commentRangeStart w:id="94"/>
      <w:commentRangeStart w:id="95"/>
      <w:r>
        <w:t xml:space="preserve">apuesta ciega </w:t>
      </w:r>
      <w:commentRangeEnd w:id="94"/>
      <w:r w:rsidR="007C2DA3">
        <w:rPr>
          <w:rStyle w:val="Refdecomentario"/>
          <w:rFonts w:ascii="Lato" w:hAnsi="Lato"/>
          <w:lang w:val="en-US" w:eastAsia="en-US" w:bidi="en-US"/>
        </w:rPr>
        <w:commentReference w:id="94"/>
      </w:r>
      <w:commentRangeEnd w:id="95"/>
      <w:r w:rsidR="00ED05C7">
        <w:rPr>
          <w:rStyle w:val="Refdecomentario"/>
          <w:rFonts w:ascii="Lato" w:hAnsi="Lato"/>
          <w:lang w:val="en-US" w:eastAsia="en-US" w:bidi="en-US"/>
        </w:rPr>
        <w:commentReference w:id="95"/>
      </w:r>
      <w:r>
        <w:t xml:space="preserve">obligatoria. Tras </w:t>
      </w:r>
      <w:r>
        <w:lastRenderedPageBreak/>
        <w:t>este reparto de cartas cada jugador decide si apostar o pasar, descartando toda su mano y perdiendo esa ronda; una vez todos los jugadores han decidido, si aún quedan al menos dos jugadores en la partida, cada jugador puede descartar un número de cartas cualquiera (hasta las 5 que tiene en su mano) y luego recibir tantas cartas como ha descartado. Tras este reparto, se producirá una segunda ronda de apuestas que termina revelando las manos de los jugadores que queden en esa ronda (si quedan al menos dos) y entregando el bote al jugador con la mejor jugada.</w:t>
      </w:r>
    </w:p>
    <w:p w14:paraId="168B2FB7" w14:textId="5EA2DF78" w:rsidR="00707605" w:rsidRDefault="00707605" w:rsidP="00707605">
      <w:pPr>
        <w:pStyle w:val="EstiloPrimeralnea0cm"/>
      </w:pPr>
      <w:commentRangeStart w:id="96"/>
      <w:commentRangeStart w:id="97"/>
      <w:r>
        <w:t xml:space="preserve">El Texas </w:t>
      </w:r>
      <w:proofErr w:type="spellStart"/>
      <w:r>
        <w:t>Hold’em</w:t>
      </w:r>
      <w:proofErr w:type="spellEnd"/>
      <w:r>
        <w:t xml:space="preserve"> es una versión estándar del Póker siendo conocida como una de las variantes del póker más populares.</w:t>
      </w:r>
      <w:r>
        <w:rPr>
          <w:rStyle w:val="Refdenotaalpie"/>
        </w:rPr>
        <w:footnoteReference w:id="1"/>
      </w:r>
      <w:r>
        <w:t xml:space="preserve"> La principal característica de esta modalidad de </w:t>
      </w:r>
      <w:del w:id="100" w:author="Álvaro Gonzalez" w:date="2020-06-16T22:12:00Z">
        <w:r w:rsidDel="000B0FB3">
          <w:delText>Poker</w:delText>
        </w:r>
      </w:del>
      <w:ins w:id="101" w:author="Álvaro Gonzalez" w:date="2020-06-16T22:12:00Z">
        <w:r w:rsidR="000B0FB3">
          <w:t>Póker</w:t>
        </w:r>
      </w:ins>
      <w:r>
        <w:t xml:space="preserve"> es el reparto de cartas. Mientras que en el póker tapado se reparten cinco cartas ocultas a cada jugador, en el Texas </w:t>
      </w:r>
      <w:proofErr w:type="spellStart"/>
      <w:r>
        <w:t>Hold’em</w:t>
      </w:r>
      <w:proofErr w:type="spellEnd"/>
      <w:r>
        <w:t xml:space="preserve"> se reparten dos cartas ocultas a cada jugador y se revelan a todos los jugadores un total de cinco cartas a lo largo de las fases de juego, dejando la posibilidad a cada jugador de formar su mejor jugada de cinco cartas entre un total de siete cartas.</w:t>
      </w:r>
      <w:commentRangeEnd w:id="96"/>
      <w:r w:rsidR="007C2DA3">
        <w:rPr>
          <w:rStyle w:val="Refdecomentario"/>
          <w:rFonts w:ascii="Lato" w:hAnsi="Lato"/>
          <w:lang w:val="en-US" w:eastAsia="en-US" w:bidi="en-US"/>
        </w:rPr>
        <w:commentReference w:id="96"/>
      </w:r>
      <w:commentRangeEnd w:id="97"/>
      <w:r w:rsidR="00A162EA">
        <w:rPr>
          <w:rStyle w:val="Refdecomentario"/>
          <w:rFonts w:ascii="Lato" w:hAnsi="Lato"/>
          <w:lang w:val="en-US" w:eastAsia="en-US" w:bidi="en-US"/>
        </w:rPr>
        <w:commentReference w:id="97"/>
      </w:r>
    </w:p>
    <w:p w14:paraId="74B24F5A" w14:textId="77777777" w:rsidR="00707605" w:rsidRPr="00E164C5" w:rsidRDefault="00707605" w:rsidP="00707605">
      <w:pPr>
        <w:ind w:firstLine="0"/>
      </w:pPr>
      <w:commentRangeStart w:id="102"/>
      <w:commentRangeStart w:id="103"/>
      <w:r>
        <w:t xml:space="preserve">En el resto de este proyecto </w:t>
      </w:r>
      <w:commentRangeStart w:id="104"/>
      <w:commentRangeStart w:id="105"/>
      <w:r>
        <w:t xml:space="preserve">voy a centrarme </w:t>
      </w:r>
      <w:commentRangeEnd w:id="104"/>
      <w:r w:rsidR="007C2DA3">
        <w:rPr>
          <w:rStyle w:val="Refdecomentario"/>
          <w:rFonts w:ascii="Lato" w:hAnsi="Lato"/>
          <w:lang w:val="en-US" w:eastAsia="en-US" w:bidi="en-US"/>
        </w:rPr>
        <w:commentReference w:id="104"/>
      </w:r>
      <w:commentRangeEnd w:id="105"/>
      <w:r w:rsidR="00157166">
        <w:rPr>
          <w:rStyle w:val="Refdecomentario"/>
          <w:rFonts w:ascii="Lato" w:hAnsi="Lato"/>
          <w:lang w:val="en-US" w:eastAsia="en-US" w:bidi="en-US"/>
        </w:rPr>
        <w:commentReference w:id="105"/>
      </w:r>
      <w:r>
        <w:t xml:space="preserve">en esta última variante, por lo que el resto de </w:t>
      </w:r>
      <w:proofErr w:type="gramStart"/>
      <w:r>
        <w:t>apartados</w:t>
      </w:r>
      <w:proofErr w:type="gramEnd"/>
      <w:r>
        <w:t xml:space="preserve"> tratan sobre esta modalidad.</w:t>
      </w:r>
      <w:commentRangeEnd w:id="102"/>
      <w:r>
        <w:rPr>
          <w:rStyle w:val="Refdecomentario"/>
        </w:rPr>
        <w:commentReference w:id="102"/>
      </w:r>
      <w:commentRangeEnd w:id="103"/>
      <w:r>
        <w:rPr>
          <w:rStyle w:val="Refdecomentario"/>
        </w:rPr>
        <w:commentReference w:id="103"/>
      </w:r>
      <w:r>
        <w:t xml:space="preserve"> </w:t>
      </w:r>
      <w:commentRangeStart w:id="106"/>
      <w:commentRangeStart w:id="107"/>
      <w:r>
        <w:t>He decidido elegir esta modalidad por varias razones: considero que el revelar paulatinamente información común para los jugadores es un factor que puede resultar una ventaja con respecto a otras modalidades de Póker, así como la sencillez de las normas que ayuda a comprender el juego.</w:t>
      </w:r>
      <w:commentRangeEnd w:id="106"/>
      <w:r w:rsidR="00EE04DD">
        <w:rPr>
          <w:rStyle w:val="Refdecomentario"/>
          <w:rFonts w:ascii="Lato" w:hAnsi="Lato"/>
          <w:lang w:val="en-US" w:eastAsia="en-US" w:bidi="en-US"/>
        </w:rPr>
        <w:commentReference w:id="106"/>
      </w:r>
      <w:commentRangeEnd w:id="107"/>
      <w:r w:rsidR="00157166">
        <w:rPr>
          <w:rStyle w:val="Refdecomentario"/>
          <w:rFonts w:ascii="Lato" w:hAnsi="Lato"/>
          <w:lang w:val="en-US" w:eastAsia="en-US" w:bidi="en-US"/>
        </w:rPr>
        <w:commentReference w:id="107"/>
      </w:r>
    </w:p>
    <w:p w14:paraId="779B21A8" w14:textId="77777777" w:rsidR="00707605" w:rsidRDefault="00707605">
      <w:pPr>
        <w:pStyle w:val="Ttulo3"/>
      </w:pPr>
      <w:r>
        <w:t>Desarrollo de las partidas: Apuestas y fases de juego.</w:t>
      </w:r>
    </w:p>
    <w:p w14:paraId="156734E0" w14:textId="77777777" w:rsidR="00707605" w:rsidRDefault="00707605" w:rsidP="00707605">
      <w:pPr>
        <w:pStyle w:val="EstiloPrimeralnea0cm"/>
      </w:pPr>
      <w:r>
        <w:t xml:space="preserve">A pesar de que una partida de Texas </w:t>
      </w:r>
      <w:proofErr w:type="spellStart"/>
      <w:r>
        <w:t>hold’em</w:t>
      </w:r>
      <w:proofErr w:type="spellEnd"/>
      <w:r>
        <w:t xml:space="preserve"> </w:t>
      </w:r>
      <w:commentRangeStart w:id="108"/>
      <w:commentRangeStart w:id="109"/>
      <w:r>
        <w:t xml:space="preserve">podría tener </w:t>
      </w:r>
      <w:commentRangeEnd w:id="108"/>
      <w:r>
        <w:rPr>
          <w:rStyle w:val="Refdecomentario"/>
        </w:rPr>
        <w:commentReference w:id="108"/>
      </w:r>
      <w:commentRangeEnd w:id="109"/>
      <w:r>
        <w:rPr>
          <w:rStyle w:val="Refdecomentario"/>
        </w:rPr>
        <w:commentReference w:id="109"/>
      </w:r>
      <w:r>
        <w:t xml:space="preserve">hasta 22 jugadores iniciales (44 cartas repartidos a los jugadores, las 5 cartas reveladas y las 3 cartas descartadas entre cada ronda de apuestas), las partidas, tanto en casinos como en torneos, ocurren en mesas de 2 a </w:t>
      </w:r>
      <w:commentRangeStart w:id="110"/>
      <w:commentRangeStart w:id="111"/>
      <w:r>
        <w:t>10</w:t>
      </w:r>
      <w:commentRangeEnd w:id="110"/>
      <w:r>
        <w:rPr>
          <w:rStyle w:val="Refdecomentario"/>
        </w:rPr>
        <w:commentReference w:id="110"/>
      </w:r>
      <w:commentRangeEnd w:id="111"/>
      <w:r>
        <w:rPr>
          <w:rStyle w:val="Refdecomentario"/>
        </w:rPr>
        <w:commentReference w:id="111"/>
      </w:r>
      <w:r>
        <w:t xml:space="preserve"> jugadores. Este límite </w:t>
      </w:r>
      <w:commentRangeStart w:id="112"/>
      <w:commentRangeStart w:id="113"/>
      <w:r>
        <w:t>creo que es debido a que</w:t>
      </w:r>
      <w:commentRangeEnd w:id="112"/>
      <w:r w:rsidR="005F1BE3">
        <w:rPr>
          <w:rStyle w:val="Refdecomentario"/>
          <w:rFonts w:ascii="Lato" w:hAnsi="Lato"/>
          <w:lang w:val="en-US" w:eastAsia="en-US" w:bidi="en-US"/>
        </w:rPr>
        <w:commentReference w:id="112"/>
      </w:r>
      <w:commentRangeEnd w:id="113"/>
      <w:r w:rsidR="00157166">
        <w:rPr>
          <w:rStyle w:val="Refdecomentario"/>
          <w:rFonts w:ascii="Lato" w:hAnsi="Lato"/>
          <w:lang w:val="en-US" w:eastAsia="en-US" w:bidi="en-US"/>
        </w:rPr>
        <w:commentReference w:id="113"/>
      </w:r>
      <w:r>
        <w:t>, al aumentar el número de jugadores, se ralentiza el juego, perdiendo dinamismo.</w:t>
      </w:r>
    </w:p>
    <w:p w14:paraId="33643F2E" w14:textId="77777777" w:rsidR="00707605" w:rsidRDefault="00707605" w:rsidP="00707605">
      <w:pPr>
        <w:ind w:firstLine="0"/>
      </w:pPr>
      <w:r>
        <w:t>A lo largo de cada ronda, las cartas se van repartiendo y revelando a los jugadores, y tienen cuatro rondas de apuestas, en las que cada jugador debe decidir si ver (</w:t>
      </w:r>
      <w:proofErr w:type="spellStart"/>
      <w:r>
        <w:t>Call</w:t>
      </w:r>
      <w:proofErr w:type="spellEnd"/>
      <w:r>
        <w:t>) la apuesta (es decir, igualar la apuesta más grande de la mesa), subir (</w:t>
      </w:r>
      <w:proofErr w:type="spellStart"/>
      <w:r>
        <w:t>Raise</w:t>
      </w:r>
      <w:proofErr w:type="spellEnd"/>
      <w:r>
        <w:t>) la apuesta (incrementar su apuesta hasta superar la apuesta más grande de la mesa) o pasar (</w:t>
      </w:r>
      <w:proofErr w:type="spellStart"/>
      <w:r>
        <w:t>fold</w:t>
      </w:r>
      <w:proofErr w:type="spellEnd"/>
      <w:r>
        <w:t xml:space="preserve">) la apuesta (que significa descartar la mano y retirarse de la ronda), siempre </w:t>
      </w:r>
      <w:commentRangeStart w:id="114"/>
      <w:commentRangeStart w:id="115"/>
      <w:r>
        <w:t>siguiendo el sentido horario</w:t>
      </w:r>
      <w:commentRangeEnd w:id="114"/>
      <w:r w:rsidR="005F1BE3">
        <w:rPr>
          <w:rStyle w:val="Refdecomentario"/>
          <w:rFonts w:ascii="Lato" w:hAnsi="Lato"/>
          <w:lang w:val="en-US" w:eastAsia="en-US" w:bidi="en-US"/>
        </w:rPr>
        <w:commentReference w:id="114"/>
      </w:r>
      <w:commentRangeEnd w:id="115"/>
      <w:r w:rsidR="00157166">
        <w:rPr>
          <w:rStyle w:val="Refdecomentario"/>
          <w:rFonts w:ascii="Lato" w:hAnsi="Lato"/>
          <w:lang w:val="en-US" w:eastAsia="en-US" w:bidi="en-US"/>
        </w:rPr>
        <w:commentReference w:id="115"/>
      </w:r>
      <w:r>
        <w:t>. En el caso de que no haya ninguna subida, se puede No subir la apuesta (</w:t>
      </w:r>
      <w:proofErr w:type="spellStart"/>
      <w:r>
        <w:t>check</w:t>
      </w:r>
      <w:proofErr w:type="spellEnd"/>
      <w:r>
        <w:t xml:space="preserve">) y esperar a ver qué deciden </w:t>
      </w:r>
      <w:commentRangeStart w:id="116"/>
      <w:commentRangeStart w:id="117"/>
      <w:r>
        <w:t>los demás jugadores</w:t>
      </w:r>
      <w:commentRangeEnd w:id="116"/>
      <w:r>
        <w:rPr>
          <w:rStyle w:val="Refdecomentario"/>
        </w:rPr>
        <w:commentReference w:id="116"/>
      </w:r>
      <w:commentRangeEnd w:id="117"/>
      <w:r>
        <w:rPr>
          <w:rStyle w:val="Refdecomentario"/>
        </w:rPr>
        <w:commentReference w:id="117"/>
      </w:r>
      <w:r>
        <w:t>, pero en el momento en que haya una subida, tiene que decidir si ver, subir o pasar. Una vez que se vea una apuesta, no se puede subir la apuesta a menos que se produzca</w:t>
      </w:r>
      <w:commentRangeStart w:id="118"/>
      <w:commentRangeStart w:id="119"/>
      <w:r>
        <w:t xml:space="preserve"> </w:t>
      </w:r>
      <w:commentRangeEnd w:id="118"/>
      <w:r w:rsidR="00023DC0">
        <w:rPr>
          <w:rStyle w:val="Refdecomentario"/>
          <w:rFonts w:ascii="Lato" w:hAnsi="Lato"/>
          <w:lang w:val="en-US" w:eastAsia="en-US" w:bidi="en-US"/>
        </w:rPr>
        <w:commentReference w:id="118"/>
      </w:r>
      <w:commentRangeEnd w:id="119"/>
      <w:r w:rsidR="00157166">
        <w:rPr>
          <w:rStyle w:val="Refdecomentario"/>
          <w:rFonts w:ascii="Lato" w:hAnsi="Lato"/>
          <w:lang w:val="en-US" w:eastAsia="en-US" w:bidi="en-US"/>
        </w:rPr>
        <w:commentReference w:id="119"/>
      </w:r>
      <w:r>
        <w:t xml:space="preserve">una subida. </w:t>
      </w:r>
    </w:p>
    <w:p w14:paraId="27D89E54" w14:textId="77777777" w:rsidR="00707605" w:rsidRDefault="00707605" w:rsidP="00707605">
      <w:pPr>
        <w:ind w:firstLine="0"/>
      </w:pPr>
      <w:r>
        <w:t xml:space="preserve">Cuando todos los jugadores han visto la apuesta, se pasa a la siguiente fase de la ronda. Si solo un jugador queda en la ronda, la ronda finaliza y </w:t>
      </w:r>
      <w:commentRangeStart w:id="120"/>
      <w:commentRangeStart w:id="121"/>
      <w:r>
        <w:t>recibe la apuesta total</w:t>
      </w:r>
      <w:commentRangeEnd w:id="120"/>
      <w:r w:rsidR="00023DC0">
        <w:rPr>
          <w:rStyle w:val="Refdecomentario"/>
          <w:rFonts w:ascii="Lato" w:hAnsi="Lato"/>
          <w:lang w:val="en-US" w:eastAsia="en-US" w:bidi="en-US"/>
        </w:rPr>
        <w:commentReference w:id="120"/>
      </w:r>
      <w:commentRangeEnd w:id="121"/>
      <w:r w:rsidR="005B5FDE">
        <w:rPr>
          <w:rStyle w:val="Refdecomentario"/>
          <w:rFonts w:ascii="Lato" w:hAnsi="Lato"/>
          <w:lang w:val="en-US" w:eastAsia="en-US" w:bidi="en-US"/>
        </w:rPr>
        <w:commentReference w:id="121"/>
      </w:r>
      <w:r>
        <w:t xml:space="preserve">. </w:t>
      </w:r>
    </w:p>
    <w:p w14:paraId="3C3ED575" w14:textId="77777777" w:rsidR="00707605" w:rsidRPr="00164988" w:rsidRDefault="00707605" w:rsidP="00707605">
      <w:pPr>
        <w:ind w:firstLine="0"/>
      </w:pPr>
      <w:r>
        <w:lastRenderedPageBreak/>
        <w:t>Tras explicar cómo funciona una ronda de apuestas, vamos a explicar las fases de cada ronda.</w:t>
      </w:r>
    </w:p>
    <w:p w14:paraId="518FB448" w14:textId="77777777" w:rsidR="00707605" w:rsidRPr="00164988" w:rsidRDefault="00707605" w:rsidP="00707605">
      <w:pPr>
        <w:ind w:firstLine="0"/>
      </w:pPr>
      <w:r>
        <w:t>Al comienzo de la mano se empieza entregando la posición de Dealer (representado por una ficha, conocida como “</w:t>
      </w:r>
      <w:proofErr w:type="spellStart"/>
      <w:r>
        <w:t>button</w:t>
      </w:r>
      <w:proofErr w:type="spellEnd"/>
      <w:r>
        <w:t>”) al jugador que le corresponde. El “</w:t>
      </w:r>
      <w:proofErr w:type="spellStart"/>
      <w:r>
        <w:t>button</w:t>
      </w:r>
      <w:proofErr w:type="spellEnd"/>
      <w:r>
        <w:t xml:space="preserve">” se pasa de jugador a jugador después de cada ronda siguiendo el sentido de las agujas del reloj. El Dealer es el jugador que está situado a la derecha del jugador inicial de la ronda, es decir, el Dealer es el último jugador en tomar una decisión y apostar a partir del </w:t>
      </w:r>
      <w:proofErr w:type="spellStart"/>
      <w:r>
        <w:rPr>
          <w:b/>
        </w:rPr>
        <w:t>Flop</w:t>
      </w:r>
      <w:proofErr w:type="spellEnd"/>
      <w:r>
        <w:t xml:space="preserve"> (ver más abajo). </w:t>
      </w:r>
      <w:commentRangeStart w:id="122"/>
      <w:commentRangeStart w:id="123"/>
      <w:r>
        <w:t>El dealer también hace las funciones de crupier en caso de que no haya un crupier que no sea jugador.</w:t>
      </w:r>
      <w:commentRangeEnd w:id="122"/>
      <w:r w:rsidR="00023DC0">
        <w:rPr>
          <w:rStyle w:val="Refdecomentario"/>
          <w:rFonts w:ascii="Lato" w:hAnsi="Lato"/>
          <w:lang w:val="en-US" w:eastAsia="en-US" w:bidi="en-US"/>
        </w:rPr>
        <w:commentReference w:id="122"/>
      </w:r>
      <w:commentRangeEnd w:id="123"/>
      <w:r w:rsidR="003C523D">
        <w:rPr>
          <w:rStyle w:val="Refdecomentario"/>
          <w:rFonts w:ascii="Lato" w:hAnsi="Lato"/>
          <w:lang w:val="en-US" w:eastAsia="en-US" w:bidi="en-US"/>
        </w:rPr>
        <w:commentReference w:id="123"/>
      </w:r>
    </w:p>
    <w:p w14:paraId="110412A3" w14:textId="77777777" w:rsidR="00707605" w:rsidRDefault="00707605" w:rsidP="00707605">
      <w:pPr>
        <w:ind w:firstLine="0"/>
      </w:pPr>
      <w:r>
        <w:t>Tras eso, se hacen las apuestas ciegas (</w:t>
      </w:r>
      <w:proofErr w:type="spellStart"/>
      <w:r>
        <w:t>Blind</w:t>
      </w:r>
      <w:proofErr w:type="spellEnd"/>
      <w:r>
        <w:t xml:space="preserve"> </w:t>
      </w:r>
      <w:proofErr w:type="spellStart"/>
      <w:r>
        <w:t>Bets</w:t>
      </w:r>
      <w:proofErr w:type="spellEnd"/>
      <w:r>
        <w:t xml:space="preserve">) que son apuestas obligatorias que </w:t>
      </w:r>
      <w:commentRangeStart w:id="124"/>
      <w:commentRangeStart w:id="125"/>
      <w:r>
        <w:t>dos jugadores</w:t>
      </w:r>
      <w:commentRangeEnd w:id="124"/>
      <w:r w:rsidR="00A02A0A">
        <w:rPr>
          <w:rStyle w:val="Refdecomentario"/>
          <w:rFonts w:ascii="Lato" w:hAnsi="Lato"/>
          <w:lang w:val="en-US" w:eastAsia="en-US" w:bidi="en-US"/>
        </w:rPr>
        <w:commentReference w:id="124"/>
      </w:r>
      <w:commentRangeEnd w:id="125"/>
      <w:r w:rsidR="00D64627">
        <w:rPr>
          <w:rStyle w:val="Refdecomentario"/>
          <w:rFonts w:ascii="Lato" w:hAnsi="Lato"/>
          <w:lang w:val="en-US" w:eastAsia="en-US" w:bidi="en-US"/>
        </w:rPr>
        <w:commentReference w:id="125"/>
      </w:r>
      <w:r>
        <w:t xml:space="preserve"> tienen que hacer en cada ronda antes de ver las cartas: la ciega pequeña o Small </w:t>
      </w:r>
      <w:proofErr w:type="spellStart"/>
      <w:r>
        <w:t>Bet</w:t>
      </w:r>
      <w:proofErr w:type="spellEnd"/>
      <w:r>
        <w:t xml:space="preserve">, que es apostada por el jugador a la izquierda del Dealer y la ciega grande o Big </w:t>
      </w:r>
      <w:proofErr w:type="spellStart"/>
      <w:r>
        <w:t>Bet</w:t>
      </w:r>
      <w:proofErr w:type="spellEnd"/>
      <w:r>
        <w:t>, que es apostada por el jugador a la izquierda del jugador que apuesta la ciega pequeña. Por lo general, la ciega grande es la apuesta mínima de la ronda y la ciega pequeña es la mitad de la ciega grande.</w:t>
      </w:r>
    </w:p>
    <w:p w14:paraId="644BC0F1" w14:textId="77777777" w:rsidR="00707605" w:rsidRDefault="00707605" w:rsidP="00707605">
      <w:pPr>
        <w:ind w:firstLine="0"/>
      </w:pPr>
      <w:r>
        <w:t>En el siguiente diagrama queda mejor reflejado cómo se distribuyen las apuestas ciegas.</w:t>
      </w:r>
    </w:p>
    <w:commentRangeStart w:id="126"/>
    <w:commentRangeStart w:id="127"/>
    <w:p w14:paraId="4935D390" w14:textId="77777777" w:rsidR="00707605" w:rsidRDefault="0043057B" w:rsidP="00707605">
      <w:pPr>
        <w:ind w:firstLine="0"/>
      </w:pPr>
      <w:r>
        <w:rPr>
          <w:noProof/>
        </w:rPr>
        <w:fldChar w:fldCharType="begin"/>
      </w:r>
      <w:r w:rsidR="004559FF">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74074E">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9C24B1">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4B11A2">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58124A">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sidR="00963B65">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Pr>
          <w:noProof/>
        </w:rPr>
        <w:fldChar w:fldCharType="begin"/>
      </w:r>
      <w:r>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sidR="004F621A">
        <w:rPr>
          <w:noProof/>
        </w:rPr>
        <w:fldChar w:fldCharType="begin"/>
      </w:r>
      <w:r w:rsidR="004F621A">
        <w:rPr>
          <w:noProof/>
        </w:rPr>
        <w:instrText xml:space="preserve"> INCLUDEPICTURE  "https://upload.wikimedia.org/wikipedia/commons/thumb/c/c0/Texas_Hold'em_Poker_Table_with_Blinds.svg/1920px-Texas_Hold'em_Poker_Table_with_Blinds.svg.png" \* MERGEFORMATINET </w:instrText>
      </w:r>
      <w:r w:rsidR="004F621A">
        <w:rPr>
          <w:noProof/>
        </w:rPr>
        <w:fldChar w:fldCharType="separate"/>
      </w:r>
      <w:r w:rsidR="00917BE6">
        <w:rPr>
          <w:noProof/>
        </w:rPr>
        <w:fldChar w:fldCharType="begin"/>
      </w:r>
      <w:r w:rsidR="00917BE6">
        <w:rPr>
          <w:noProof/>
        </w:rPr>
        <w:instrText xml:space="preserve"> INCLUDEPICTURE  "https://upload.wikimedia.org/wikipedia/commons/thumb/c/c0/Texas_Hold'em_Poker_Table_with_Blinds.svg/1920px-Texas_Hold'em_Poker_Table_with_Blinds.svg.png" \* MERGEFORMATINET </w:instrText>
      </w:r>
      <w:r w:rsidR="00917BE6">
        <w:rPr>
          <w:noProof/>
        </w:rPr>
        <w:fldChar w:fldCharType="separate"/>
      </w:r>
      <w:r w:rsidR="0096131B">
        <w:rPr>
          <w:noProof/>
        </w:rPr>
        <w:fldChar w:fldCharType="begin"/>
      </w:r>
      <w:r w:rsidR="0096131B">
        <w:rPr>
          <w:noProof/>
        </w:rPr>
        <w:instrText xml:space="preserve"> INCLUDEPICTURE  "https://upload.wikimedia.org/wikipedia/commons/thumb/c/c0/Texas_Hold'em_Poker_Table_with_Blinds.svg/1920px-Texas_Hold'em_Poker_Table_with_Blinds.svg.png" \* MERGEFORMATINET </w:instrText>
      </w:r>
      <w:r w:rsidR="0096131B">
        <w:rPr>
          <w:noProof/>
        </w:rPr>
        <w:fldChar w:fldCharType="separate"/>
      </w:r>
      <w:r w:rsidR="0096131B">
        <w:rPr>
          <w:noProof/>
        </w:rPr>
        <w:pict w14:anchorId="2CE7C0CA">
          <v:shape id="_x0000_i1026" type="#_x0000_t75" style="width:417.6pt;height:237.9pt;visibility:visible">
            <v:imagedata r:id="rId22" r:href="rId23"/>
          </v:shape>
        </w:pict>
      </w:r>
      <w:r w:rsidR="0096131B">
        <w:rPr>
          <w:noProof/>
        </w:rPr>
        <w:fldChar w:fldCharType="end"/>
      </w:r>
      <w:r w:rsidR="00917BE6">
        <w:rPr>
          <w:noProof/>
        </w:rPr>
        <w:fldChar w:fldCharType="end"/>
      </w:r>
      <w:r w:rsidR="004F621A">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commentRangeEnd w:id="126"/>
      <w:r w:rsidR="00351B9D">
        <w:rPr>
          <w:rStyle w:val="Refdecomentario"/>
          <w:rFonts w:ascii="Lato" w:hAnsi="Lato"/>
          <w:lang w:val="en-US" w:eastAsia="en-US" w:bidi="en-US"/>
        </w:rPr>
        <w:commentReference w:id="126"/>
      </w:r>
      <w:commentRangeEnd w:id="127"/>
      <w:r w:rsidR="003C523D">
        <w:rPr>
          <w:rStyle w:val="Refdecomentario"/>
          <w:rFonts w:ascii="Lato" w:hAnsi="Lato"/>
          <w:lang w:val="en-US" w:eastAsia="en-US" w:bidi="en-US"/>
        </w:rPr>
        <w:commentReference w:id="127"/>
      </w:r>
      <w:r w:rsidR="00650C6B">
        <w:rPr>
          <w:rStyle w:val="Refdenotaalpie"/>
          <w:sz w:val="16"/>
          <w:szCs w:val="16"/>
        </w:rPr>
        <w:footnoteReference w:id="2"/>
      </w:r>
    </w:p>
    <w:p w14:paraId="31021860" w14:textId="77777777" w:rsidR="00707605" w:rsidRDefault="00707605" w:rsidP="00707605">
      <w:pPr>
        <w:ind w:firstLine="0"/>
      </w:pPr>
      <w:r>
        <w:t>Cuando sólo quedan dos jugadores en la partida (o la partida es de dos jugadores), un jugador es el Dealer y tiene que apostar la ciega grande y el otro jugador apuesta la ciega pequeña.</w:t>
      </w:r>
    </w:p>
    <w:p w14:paraId="386DE548" w14:textId="77777777" w:rsidR="00707605" w:rsidRDefault="00707605" w:rsidP="00707605">
      <w:pPr>
        <w:ind w:firstLine="0"/>
      </w:pPr>
      <w:commentRangeStart w:id="130"/>
      <w:commentRangeStart w:id="131"/>
      <w:r>
        <w:t>Además de las apuestas ciegas, se pueden añadir apuestas obligatorias a todos los jugadores conocidos como “Ante”, que es una apuesta obligatoria a todos los jugadores adicional a las apuestas ciegas para forzar a todos los jugadores a tener que arriesgar algo de dinero en cada ronda. En los torneos competitivos, tanto las apuestas ciegas como los Antes van incrementándose a medida que el torneo avanza.</w:t>
      </w:r>
      <w:commentRangeEnd w:id="130"/>
      <w:r w:rsidR="00D658E2">
        <w:rPr>
          <w:rStyle w:val="Refdecomentario"/>
          <w:rFonts w:ascii="Lato" w:hAnsi="Lato"/>
          <w:lang w:val="en-US" w:eastAsia="en-US" w:bidi="en-US"/>
        </w:rPr>
        <w:commentReference w:id="130"/>
      </w:r>
      <w:commentRangeEnd w:id="131"/>
      <w:r w:rsidR="006C678B">
        <w:rPr>
          <w:rStyle w:val="Refdecomentario"/>
          <w:rFonts w:ascii="Lato" w:hAnsi="Lato"/>
          <w:lang w:val="en-US" w:eastAsia="en-US" w:bidi="en-US"/>
        </w:rPr>
        <w:commentReference w:id="131"/>
      </w:r>
    </w:p>
    <w:p w14:paraId="6B01BCCB" w14:textId="77777777" w:rsidR="00707605" w:rsidRDefault="00707605" w:rsidP="00707605">
      <w:pPr>
        <w:ind w:firstLine="0"/>
      </w:pPr>
      <w:r>
        <w:lastRenderedPageBreak/>
        <w:t xml:space="preserve">Tras esto, cada jugador en la mesa recibe dos cartas boca abajo, llamadas </w:t>
      </w:r>
      <w:commentRangeStart w:id="132"/>
      <w:commentRangeStart w:id="133"/>
      <w:proofErr w:type="spellStart"/>
      <w:r>
        <w:t>Hole</w:t>
      </w:r>
      <w:proofErr w:type="spellEnd"/>
      <w:r>
        <w:t xml:space="preserve"> </w:t>
      </w:r>
      <w:proofErr w:type="spellStart"/>
      <w:r>
        <w:t>Cards</w:t>
      </w:r>
      <w:proofErr w:type="spellEnd"/>
      <w:r>
        <w:t xml:space="preserve"> o Pocket </w:t>
      </w:r>
      <w:proofErr w:type="spellStart"/>
      <w:r>
        <w:t>Cards</w:t>
      </w:r>
      <w:commentRangeEnd w:id="132"/>
      <w:proofErr w:type="spellEnd"/>
      <w:r w:rsidR="00D658E2">
        <w:rPr>
          <w:rStyle w:val="Refdecomentario"/>
          <w:rFonts w:ascii="Lato" w:hAnsi="Lato"/>
          <w:lang w:val="en-US" w:eastAsia="en-US" w:bidi="en-US"/>
        </w:rPr>
        <w:commentReference w:id="132"/>
      </w:r>
      <w:commentRangeEnd w:id="133"/>
      <w:r w:rsidR="006C678B">
        <w:rPr>
          <w:rStyle w:val="Refdecomentario"/>
          <w:rFonts w:ascii="Lato" w:hAnsi="Lato"/>
          <w:lang w:val="en-US" w:eastAsia="en-US" w:bidi="en-US"/>
        </w:rPr>
        <w:commentReference w:id="133"/>
      </w:r>
      <w:r>
        <w:t xml:space="preserve">, que serán las únicas cartas que recibirá cada jugador individualmente. </w:t>
      </w:r>
    </w:p>
    <w:p w14:paraId="3CB49615" w14:textId="77777777" w:rsidR="00707605" w:rsidRPr="009E42A1" w:rsidRDefault="00707605" w:rsidP="00707605">
      <w:pPr>
        <w:ind w:firstLine="0"/>
      </w:pPr>
      <w:r>
        <w:t xml:space="preserve">Una vez recibidas las dos cartas, comienza la primera ronda de apuestas, conocida como </w:t>
      </w:r>
      <w:proofErr w:type="spellStart"/>
      <w:r>
        <w:rPr>
          <w:b/>
        </w:rPr>
        <w:t>Preflop</w:t>
      </w:r>
      <w:proofErr w:type="spellEnd"/>
      <w:r>
        <w:t xml:space="preserve">. El primer jugador en apostar durante el </w:t>
      </w:r>
      <w:proofErr w:type="spellStart"/>
      <w:r>
        <w:rPr>
          <w:b/>
        </w:rPr>
        <w:t>Preflop</w:t>
      </w:r>
      <w:proofErr w:type="spellEnd"/>
      <w:r>
        <w:rPr>
          <w:b/>
        </w:rPr>
        <w:t xml:space="preserve"> </w:t>
      </w:r>
      <w:r>
        <w:t xml:space="preserve">es el jugador a la izquierda de la ciega grande. Tras acabar el </w:t>
      </w:r>
      <w:proofErr w:type="spellStart"/>
      <w:r>
        <w:rPr>
          <w:b/>
        </w:rPr>
        <w:t>Preflop</w:t>
      </w:r>
      <w:proofErr w:type="spellEnd"/>
      <w:r>
        <w:t xml:space="preserve"> y, si quedan al menos dos jugadores, se pasa a la siguiente fase.</w:t>
      </w:r>
    </w:p>
    <w:p w14:paraId="76EE717A" w14:textId="77777777" w:rsidR="00707605" w:rsidRDefault="00707605" w:rsidP="00707605">
      <w:pPr>
        <w:ind w:firstLine="0"/>
      </w:pPr>
      <w:r>
        <w:t xml:space="preserve">El </w:t>
      </w:r>
      <w:proofErr w:type="spellStart"/>
      <w:r>
        <w:rPr>
          <w:b/>
        </w:rPr>
        <w:t>Flop</w:t>
      </w:r>
      <w:proofErr w:type="spellEnd"/>
      <w:r>
        <w:t xml:space="preserve"> consiste en poner la primera carta del mazo boca abajo en la mesa </w:t>
      </w:r>
      <w:commentRangeStart w:id="134"/>
      <w:commentRangeStart w:id="135"/>
      <w:r>
        <w:t>(esto se considera “Quemar” una carta, ya que esa carta no se va a usar durante la partida ni se considera en juego)</w:t>
      </w:r>
      <w:commentRangeEnd w:id="134"/>
      <w:r>
        <w:rPr>
          <w:rStyle w:val="Refdecomentario"/>
        </w:rPr>
        <w:commentReference w:id="134"/>
      </w:r>
      <w:commentRangeEnd w:id="135"/>
      <w:r>
        <w:rPr>
          <w:rStyle w:val="Refdecomentario"/>
        </w:rPr>
        <w:commentReference w:id="135"/>
      </w:r>
      <w:r>
        <w:t xml:space="preserve"> y se ponen tres cartas boca arriba en el centro de la mesa. Tras realizar el </w:t>
      </w:r>
      <w:proofErr w:type="spellStart"/>
      <w:r>
        <w:rPr>
          <w:b/>
        </w:rPr>
        <w:t>Flop</w:t>
      </w:r>
      <w:proofErr w:type="spellEnd"/>
      <w:r>
        <w:t xml:space="preserve"> se realiza una nueva ronda de apuestas, empezando por el jugador a la izquierda del Dealer.</w:t>
      </w:r>
    </w:p>
    <w:p w14:paraId="34844AF5" w14:textId="77777777" w:rsidR="00707605" w:rsidRDefault="00707605" w:rsidP="00707605">
      <w:pPr>
        <w:ind w:firstLine="0"/>
      </w:pPr>
      <w:r>
        <w:t xml:space="preserve">Una vez finalizado la ronda de apuestas del </w:t>
      </w:r>
      <w:proofErr w:type="spellStart"/>
      <w:r>
        <w:rPr>
          <w:b/>
        </w:rPr>
        <w:t>Flop</w:t>
      </w:r>
      <w:proofErr w:type="spellEnd"/>
      <w:r>
        <w:t xml:space="preserve">, comienza la siguiente fase de la ronda, conocida como </w:t>
      </w:r>
      <w:proofErr w:type="spellStart"/>
      <w:r>
        <w:rPr>
          <w:b/>
        </w:rPr>
        <w:t>Turn</w:t>
      </w:r>
      <w:proofErr w:type="spellEnd"/>
      <w:r>
        <w:t>.</w:t>
      </w:r>
    </w:p>
    <w:p w14:paraId="523C79BC" w14:textId="77777777" w:rsidR="00707605" w:rsidRDefault="00707605" w:rsidP="00707605">
      <w:pPr>
        <w:ind w:firstLine="0"/>
      </w:pPr>
      <w:r>
        <w:t xml:space="preserve">Durante el </w:t>
      </w:r>
      <w:proofErr w:type="spellStart"/>
      <w:r>
        <w:rPr>
          <w:b/>
        </w:rPr>
        <w:t>Turn</w:t>
      </w:r>
      <w:proofErr w:type="spellEnd"/>
      <w:r>
        <w:t xml:space="preserve"> </w:t>
      </w:r>
      <w:commentRangeStart w:id="136"/>
      <w:commentRangeStart w:id="137"/>
      <w:r>
        <w:t xml:space="preserve">se quema la primera carta del mazo </w:t>
      </w:r>
      <w:commentRangeEnd w:id="136"/>
      <w:r w:rsidR="00D658E2">
        <w:rPr>
          <w:rStyle w:val="Refdecomentario"/>
          <w:rFonts w:ascii="Lato" w:hAnsi="Lato"/>
          <w:lang w:val="en-US" w:eastAsia="en-US" w:bidi="en-US"/>
        </w:rPr>
        <w:commentReference w:id="136"/>
      </w:r>
      <w:commentRangeEnd w:id="137"/>
      <w:r w:rsidR="004952E0">
        <w:rPr>
          <w:rStyle w:val="Refdecomentario"/>
          <w:rFonts w:ascii="Lato" w:hAnsi="Lato"/>
          <w:lang w:val="en-US" w:eastAsia="en-US" w:bidi="en-US"/>
        </w:rPr>
        <w:commentReference w:id="137"/>
      </w:r>
      <w:r>
        <w:t xml:space="preserve">y después se revela una carta, que se coloca a la derecha de las tres cartas reveladas durante el </w:t>
      </w:r>
      <w:proofErr w:type="spellStart"/>
      <w:r>
        <w:rPr>
          <w:b/>
        </w:rPr>
        <w:t>Flop</w:t>
      </w:r>
      <w:proofErr w:type="spellEnd"/>
      <w:r>
        <w:t>, siendo la cuarta carta revelada. Después de revelar la carta, comienza una nueva ronda de apuestas, empezando por el jugador a la izquierda del Dealer.</w:t>
      </w:r>
    </w:p>
    <w:p w14:paraId="75170E3D" w14:textId="77777777" w:rsidR="00707605" w:rsidRDefault="00707605" w:rsidP="00707605">
      <w:pPr>
        <w:ind w:firstLine="0"/>
      </w:pPr>
      <w:r>
        <w:t xml:space="preserve">Al acabar la ronda de apuestas del </w:t>
      </w:r>
      <w:proofErr w:type="spellStart"/>
      <w:r>
        <w:rPr>
          <w:b/>
        </w:rPr>
        <w:t>Turn</w:t>
      </w:r>
      <w:proofErr w:type="spellEnd"/>
      <w:r>
        <w:t xml:space="preserve">, comienza la fase conocida como </w:t>
      </w:r>
      <w:proofErr w:type="spellStart"/>
      <w:r>
        <w:rPr>
          <w:b/>
        </w:rPr>
        <w:t>River</w:t>
      </w:r>
      <w:proofErr w:type="spellEnd"/>
      <w:r>
        <w:t xml:space="preserve">, que tiene un funcionamiento similar a </w:t>
      </w:r>
      <w:proofErr w:type="spellStart"/>
      <w:r>
        <w:rPr>
          <w:b/>
        </w:rPr>
        <w:t>Turn</w:t>
      </w:r>
      <w:proofErr w:type="spellEnd"/>
      <w:r>
        <w:t>: se quema la primera carta del mazo y se revela la siguiente carta del mazo, habiéndose revelado la quinta y última carta común a todos los jugadores. Tras revelar la carta, comienza la última ronda de apuestas, empezando por el jugador a la izquierda del Dealer.</w:t>
      </w:r>
    </w:p>
    <w:p w14:paraId="108A3E69" w14:textId="570C4829" w:rsidR="00707605" w:rsidRDefault="00707605" w:rsidP="00707605">
      <w:pPr>
        <w:ind w:firstLine="0"/>
      </w:pPr>
      <w:r>
        <w:t xml:space="preserve">Al finalizar esta última ronda de apuestas, comienza la fase final de la ronda, conocida como </w:t>
      </w:r>
      <w:proofErr w:type="spellStart"/>
      <w:r>
        <w:rPr>
          <w:b/>
        </w:rPr>
        <w:t>Showdown</w:t>
      </w:r>
      <w:proofErr w:type="spellEnd"/>
      <w:r>
        <w:rPr>
          <w:b/>
        </w:rPr>
        <w:t>.</w:t>
      </w:r>
      <w:r>
        <w:t xml:space="preserve"> Durante el </w:t>
      </w:r>
      <w:proofErr w:type="spellStart"/>
      <w:r>
        <w:rPr>
          <w:b/>
        </w:rPr>
        <w:t>Showdown</w:t>
      </w:r>
      <w:proofErr w:type="spellEnd"/>
      <w:r>
        <w:t xml:space="preserve"> cada jugador que siga en la ronda revela su mano y el jugador que tenga la mejor jugada gana, llevándose el total del dinero apostado (</w:t>
      </w:r>
      <w:proofErr w:type="spellStart"/>
      <w:r>
        <w:t>pot</w:t>
      </w:r>
      <w:proofErr w:type="spellEnd"/>
      <w:r>
        <w:t xml:space="preserve">). Los tipos </w:t>
      </w:r>
      <w:commentRangeStart w:id="138"/>
      <w:commentRangeStart w:id="139"/>
      <w:r>
        <w:t xml:space="preserve">de jugadas y el orden de </w:t>
      </w:r>
      <w:del w:id="140" w:author="Álvaro Gonzalez" w:date="2020-06-19T03:41:00Z">
        <w:r w:rsidDel="004952E0">
          <w:delText>las mismas</w:delText>
        </w:r>
      </w:del>
      <w:proofErr w:type="gramStart"/>
      <w:ins w:id="141" w:author="Álvaro Gonzalez" w:date="2020-06-19T03:41:00Z">
        <w:r w:rsidR="004952E0">
          <w:t>estas</w:t>
        </w:r>
      </w:ins>
      <w:r>
        <w:t xml:space="preserve"> se explica</w:t>
      </w:r>
      <w:proofErr w:type="gramEnd"/>
      <w:r>
        <w:t xml:space="preserve"> en el apartado </w:t>
      </w:r>
      <w:r w:rsidR="0043057B">
        <w:fldChar w:fldCharType="begin"/>
      </w:r>
      <w:r>
        <w:instrText xml:space="preserve"> REF _Ref29157145 \r \h </w:instrText>
      </w:r>
      <w:r w:rsidR="0043057B">
        <w:fldChar w:fldCharType="separate"/>
      </w:r>
      <w:r>
        <w:t>2.1.3</w:t>
      </w:r>
      <w:r w:rsidR="0043057B">
        <w:fldChar w:fldCharType="end"/>
      </w:r>
      <w:r>
        <w:t xml:space="preserve">. </w:t>
      </w:r>
    </w:p>
    <w:p w14:paraId="22890C8D" w14:textId="77777777" w:rsidR="00707605" w:rsidRPr="00CD2F65" w:rsidRDefault="00707605" w:rsidP="00707605">
      <w:pPr>
        <w:ind w:firstLine="0"/>
      </w:pPr>
      <w:r>
        <w:t xml:space="preserve">Cabe destacar que el </w:t>
      </w:r>
      <w:proofErr w:type="spellStart"/>
      <w:r>
        <w:rPr>
          <w:b/>
        </w:rPr>
        <w:t>Showdown</w:t>
      </w:r>
      <w:proofErr w:type="spellEnd"/>
      <w:r>
        <w:t xml:space="preserve"> no siempre llega a suceder, ya que si todos los jugadores pasan (</w:t>
      </w:r>
      <w:proofErr w:type="spellStart"/>
      <w:r>
        <w:t>fold</w:t>
      </w:r>
      <w:proofErr w:type="spellEnd"/>
      <w:r>
        <w:t xml:space="preserve">) la apuesta menos un jugador, ese jugador se lleva la apuesta total sin necesidad de hacer el resto de </w:t>
      </w:r>
      <w:proofErr w:type="gramStart"/>
      <w:r>
        <w:t>fases</w:t>
      </w:r>
      <w:proofErr w:type="gramEnd"/>
      <w:r>
        <w:t xml:space="preserve"> restantes.</w:t>
      </w:r>
    </w:p>
    <w:p w14:paraId="7EB33EDB" w14:textId="77777777" w:rsidR="00707605" w:rsidRDefault="00707605" w:rsidP="00707605">
      <w:pPr>
        <w:ind w:firstLine="0"/>
      </w:pPr>
      <w:r>
        <w:t>En resumen, el desarrollo de cada ronda completa (suponiendo que, al menos, 2 jugadores apuestan en todas las rondas de apuestas) es el siguiente:</w:t>
      </w:r>
    </w:p>
    <w:p w14:paraId="3D7F5C42" w14:textId="77777777" w:rsidR="00707605" w:rsidRDefault="00707605" w:rsidP="00707605">
      <w:pPr>
        <w:ind w:firstLine="0"/>
      </w:pPr>
    </w:p>
    <w:p w14:paraId="5A031DD3" w14:textId="77777777" w:rsidR="00707605" w:rsidRDefault="00707605" w:rsidP="00707605">
      <w:pPr>
        <w:numPr>
          <w:ilvl w:val="0"/>
          <w:numId w:val="17"/>
        </w:numPr>
      </w:pPr>
      <w:commentRangeStart w:id="142"/>
      <w:commentRangeStart w:id="143"/>
      <w:r>
        <w:t xml:space="preserve">Entrega del </w:t>
      </w:r>
      <w:proofErr w:type="spellStart"/>
      <w:r>
        <w:t>Button</w:t>
      </w:r>
      <w:proofErr w:type="spellEnd"/>
      <w:r>
        <w:t>, apuestas ciegas y Antes (en caso de que los haya)</w:t>
      </w:r>
    </w:p>
    <w:p w14:paraId="449C1D4A" w14:textId="77777777" w:rsidR="00707605" w:rsidRDefault="00707605" w:rsidP="00707605">
      <w:pPr>
        <w:numPr>
          <w:ilvl w:val="0"/>
          <w:numId w:val="17"/>
        </w:numPr>
      </w:pPr>
      <w:r>
        <w:t>Reparto de cartas iniciales (</w:t>
      </w:r>
      <w:proofErr w:type="spellStart"/>
      <w:r>
        <w:t>Hole</w:t>
      </w:r>
      <w:proofErr w:type="spellEnd"/>
      <w:r>
        <w:t xml:space="preserve"> </w:t>
      </w:r>
      <w:proofErr w:type="spellStart"/>
      <w:r>
        <w:t>Cards</w:t>
      </w:r>
      <w:proofErr w:type="spellEnd"/>
      <w:r>
        <w:t xml:space="preserve"> o Pocket </w:t>
      </w:r>
      <w:proofErr w:type="spellStart"/>
      <w:r>
        <w:t>cards</w:t>
      </w:r>
      <w:proofErr w:type="spellEnd"/>
      <w:r>
        <w:t>)</w:t>
      </w:r>
    </w:p>
    <w:p w14:paraId="341C8077" w14:textId="77777777" w:rsidR="00707605" w:rsidRDefault="00707605" w:rsidP="00707605">
      <w:pPr>
        <w:numPr>
          <w:ilvl w:val="0"/>
          <w:numId w:val="17"/>
        </w:numPr>
      </w:pPr>
      <w:r>
        <w:t xml:space="preserve">Ronda de apuestas </w:t>
      </w:r>
      <w:proofErr w:type="spellStart"/>
      <w:r>
        <w:rPr>
          <w:b/>
        </w:rPr>
        <w:t>Preflop</w:t>
      </w:r>
      <w:proofErr w:type="spellEnd"/>
    </w:p>
    <w:p w14:paraId="4479343D" w14:textId="77777777" w:rsidR="00707605" w:rsidRDefault="00707605" w:rsidP="00707605">
      <w:pPr>
        <w:numPr>
          <w:ilvl w:val="0"/>
          <w:numId w:val="17"/>
        </w:numPr>
      </w:pPr>
      <w:proofErr w:type="spellStart"/>
      <w:r>
        <w:rPr>
          <w:b/>
        </w:rPr>
        <w:t>Flop</w:t>
      </w:r>
      <w:proofErr w:type="spellEnd"/>
      <w:r>
        <w:rPr>
          <w:b/>
        </w:rPr>
        <w:t>:</w:t>
      </w:r>
      <w:r>
        <w:t xml:space="preserve"> 1 carta quemada y 3 cartas reveladas.</w:t>
      </w:r>
    </w:p>
    <w:p w14:paraId="78D5EE49" w14:textId="77777777" w:rsidR="00707605" w:rsidRPr="00C33599" w:rsidRDefault="00707605" w:rsidP="00707605">
      <w:pPr>
        <w:numPr>
          <w:ilvl w:val="0"/>
          <w:numId w:val="17"/>
        </w:numPr>
      </w:pPr>
      <w:r>
        <w:lastRenderedPageBreak/>
        <w:t xml:space="preserve">Ronda de apuestas de </w:t>
      </w:r>
      <w:proofErr w:type="spellStart"/>
      <w:r>
        <w:rPr>
          <w:b/>
        </w:rPr>
        <w:t>Flop</w:t>
      </w:r>
      <w:proofErr w:type="spellEnd"/>
      <w:r>
        <w:rPr>
          <w:b/>
        </w:rPr>
        <w:t>.</w:t>
      </w:r>
    </w:p>
    <w:p w14:paraId="42235676" w14:textId="77777777" w:rsidR="00707605" w:rsidRDefault="00707605" w:rsidP="00707605">
      <w:pPr>
        <w:numPr>
          <w:ilvl w:val="0"/>
          <w:numId w:val="17"/>
        </w:numPr>
      </w:pPr>
      <w:proofErr w:type="spellStart"/>
      <w:r>
        <w:rPr>
          <w:b/>
        </w:rPr>
        <w:t>Turn</w:t>
      </w:r>
      <w:proofErr w:type="spellEnd"/>
      <w:r>
        <w:rPr>
          <w:b/>
        </w:rPr>
        <w:t>:</w:t>
      </w:r>
      <w:r>
        <w:t xml:space="preserve"> 1 carta quemada y 1 carta revelada.</w:t>
      </w:r>
    </w:p>
    <w:p w14:paraId="60B8D517" w14:textId="77777777" w:rsidR="00707605" w:rsidRPr="00C33599" w:rsidRDefault="00707605" w:rsidP="00707605">
      <w:pPr>
        <w:numPr>
          <w:ilvl w:val="0"/>
          <w:numId w:val="17"/>
        </w:numPr>
      </w:pPr>
      <w:r>
        <w:t xml:space="preserve">Ronda de apuestas de </w:t>
      </w:r>
      <w:proofErr w:type="spellStart"/>
      <w:r>
        <w:rPr>
          <w:b/>
        </w:rPr>
        <w:t>Turn</w:t>
      </w:r>
      <w:proofErr w:type="spellEnd"/>
      <w:r>
        <w:rPr>
          <w:b/>
        </w:rPr>
        <w:t>.</w:t>
      </w:r>
    </w:p>
    <w:p w14:paraId="2DD3C699" w14:textId="77777777" w:rsidR="00707605" w:rsidRDefault="00707605" w:rsidP="00707605">
      <w:pPr>
        <w:numPr>
          <w:ilvl w:val="0"/>
          <w:numId w:val="17"/>
        </w:numPr>
      </w:pPr>
      <w:proofErr w:type="spellStart"/>
      <w:r>
        <w:rPr>
          <w:b/>
        </w:rPr>
        <w:t>River</w:t>
      </w:r>
      <w:proofErr w:type="spellEnd"/>
      <w:r>
        <w:rPr>
          <w:b/>
        </w:rPr>
        <w:t>:</w:t>
      </w:r>
      <w:r>
        <w:t xml:space="preserve"> 1 carta quemada y 1 carta revelada.</w:t>
      </w:r>
    </w:p>
    <w:p w14:paraId="30769CFF" w14:textId="77777777" w:rsidR="00707605" w:rsidRPr="00C33599" w:rsidRDefault="00707605" w:rsidP="00707605">
      <w:pPr>
        <w:numPr>
          <w:ilvl w:val="0"/>
          <w:numId w:val="17"/>
        </w:numPr>
      </w:pPr>
      <w:r>
        <w:t xml:space="preserve">Ronda de apuestas de </w:t>
      </w:r>
      <w:proofErr w:type="spellStart"/>
      <w:r>
        <w:rPr>
          <w:b/>
        </w:rPr>
        <w:t>River</w:t>
      </w:r>
      <w:proofErr w:type="spellEnd"/>
      <w:r>
        <w:rPr>
          <w:b/>
        </w:rPr>
        <w:t>.</w:t>
      </w:r>
    </w:p>
    <w:p w14:paraId="5171AC11" w14:textId="77777777" w:rsidR="00707605" w:rsidRPr="00FF5496" w:rsidRDefault="00707605" w:rsidP="00707605">
      <w:pPr>
        <w:numPr>
          <w:ilvl w:val="0"/>
          <w:numId w:val="17"/>
        </w:numPr>
      </w:pPr>
      <w:proofErr w:type="spellStart"/>
      <w:r>
        <w:rPr>
          <w:b/>
        </w:rPr>
        <w:t>Showdown</w:t>
      </w:r>
      <w:commentRangeEnd w:id="142"/>
      <w:proofErr w:type="spellEnd"/>
      <w:r>
        <w:rPr>
          <w:rStyle w:val="Refdecomentario"/>
        </w:rPr>
        <w:commentReference w:id="142"/>
      </w:r>
      <w:commentRangeEnd w:id="143"/>
    </w:p>
    <w:commentRangeEnd w:id="138"/>
    <w:p w14:paraId="10E2E251" w14:textId="77777777" w:rsidR="00707605" w:rsidRDefault="00D658E2" w:rsidP="00707605">
      <w:pPr>
        <w:ind w:left="720" w:firstLine="0"/>
      </w:pPr>
      <w:r>
        <w:rPr>
          <w:rStyle w:val="Refdecomentario"/>
          <w:rFonts w:ascii="Lato" w:hAnsi="Lato"/>
          <w:lang w:val="en-US" w:eastAsia="en-US" w:bidi="en-US"/>
        </w:rPr>
        <w:commentReference w:id="138"/>
      </w:r>
      <w:commentRangeEnd w:id="139"/>
      <w:r w:rsidR="004952E0">
        <w:rPr>
          <w:rStyle w:val="Refdecomentario"/>
          <w:rFonts w:ascii="Lato" w:hAnsi="Lato"/>
          <w:lang w:val="en-US" w:eastAsia="en-US" w:bidi="en-US"/>
        </w:rPr>
        <w:commentReference w:id="139"/>
      </w:r>
      <w:r w:rsidR="00707605">
        <w:rPr>
          <w:rStyle w:val="Refdecomentario"/>
        </w:rPr>
        <w:commentReference w:id="143"/>
      </w:r>
    </w:p>
    <w:p w14:paraId="6B11049B" w14:textId="77777777" w:rsidR="00707605" w:rsidRPr="00CD2F65" w:rsidRDefault="0096131B" w:rsidP="00707605">
      <w:pPr>
        <w:ind w:firstLine="0"/>
      </w:pPr>
      <w:r>
        <w:rPr>
          <w:noProof/>
        </w:rPr>
        <w:pict w14:anchorId="51DBBFFA">
          <v:shape id="Imagen 1397" o:spid="_x0000_i1027" type="#_x0000_t75" style="width:438.9pt;height:115.2pt;visibility:visible;mso-wrap-style:square">
            <v:imagedata r:id="rId24" o:title=""/>
          </v:shape>
        </w:pict>
      </w:r>
    </w:p>
    <w:p w14:paraId="06EA9D95" w14:textId="77777777" w:rsidR="00707605" w:rsidRDefault="00707605">
      <w:pPr>
        <w:pStyle w:val="Ttulo3"/>
      </w:pPr>
      <w:r>
        <w:t>Clasificación de las jugadas</w:t>
      </w:r>
    </w:p>
    <w:p w14:paraId="71AC0690" w14:textId="77777777" w:rsidR="00707605" w:rsidRPr="00967289" w:rsidRDefault="00707605" w:rsidP="00707605">
      <w:pPr>
        <w:pStyle w:val="EstiloPrimeralnea0cm"/>
      </w:pPr>
      <w:r>
        <w:t xml:space="preserve">Los jugadores, durante la ronda, formarán la mejor jugada de 5 cartas entre las 7 que están a su disposición al final de la ronda, y compararán su jugada con la del resto de jugadores. Para determinar la jugada, se han establecido las posibles jugadas, así como el orden de estas. </w:t>
      </w:r>
    </w:p>
    <w:p w14:paraId="6F84AD4F" w14:textId="77777777" w:rsidR="00707605" w:rsidRDefault="00707605" w:rsidP="00707605">
      <w:pPr>
        <w:ind w:firstLine="0"/>
      </w:pPr>
      <w:r>
        <w:t xml:space="preserve">Además de esto, hay que tener en cuenta el número de posibles jugadas dentro del mismo tipo. </w:t>
      </w:r>
      <w:commentRangeStart w:id="144"/>
      <w:commentRangeStart w:id="145"/>
      <w:r>
        <w:t xml:space="preserve">La probabilidad de obtener dichas jugadas viene detallada en el apartado </w:t>
      </w:r>
      <w:r w:rsidR="0043057B">
        <w:fldChar w:fldCharType="begin"/>
      </w:r>
      <w:r>
        <w:instrText xml:space="preserve"> REF _Ref29162986 \r \h </w:instrText>
      </w:r>
      <w:r w:rsidR="0043057B">
        <w:fldChar w:fldCharType="separate"/>
      </w:r>
      <w:r>
        <w:t>2.2</w:t>
      </w:r>
      <w:r w:rsidR="0043057B">
        <w:fldChar w:fldCharType="end"/>
      </w:r>
      <w:commentRangeEnd w:id="144"/>
      <w:r w:rsidR="002E12C7">
        <w:rPr>
          <w:rStyle w:val="Refdecomentario"/>
          <w:rFonts w:ascii="Lato" w:hAnsi="Lato"/>
          <w:lang w:val="en-US" w:eastAsia="en-US" w:bidi="en-US"/>
        </w:rPr>
        <w:commentReference w:id="144"/>
      </w:r>
      <w:commentRangeEnd w:id="145"/>
      <w:r w:rsidR="003A6D81">
        <w:rPr>
          <w:rStyle w:val="Refdecomentario"/>
          <w:rFonts w:ascii="Lato" w:hAnsi="Lato"/>
          <w:lang w:val="en-US" w:eastAsia="en-US" w:bidi="en-US"/>
        </w:rPr>
        <w:commentReference w:id="145"/>
      </w:r>
      <w:r>
        <w:t>.</w:t>
      </w:r>
    </w:p>
    <w:p w14:paraId="4FF99839" w14:textId="77777777" w:rsidR="00707605" w:rsidRDefault="00707605" w:rsidP="00707605">
      <w:pPr>
        <w:ind w:firstLine="0"/>
      </w:pPr>
      <w:r>
        <w:t xml:space="preserve">Hay que tener en consideración que el número total de combinaciones es </w:t>
      </w:r>
      <w:commentRangeStart w:id="146"/>
      <w:commentRangeStart w:id="147"/>
      <w:r>
        <w:t xml:space="preserve">(52 </w:t>
      </w:r>
      <w:proofErr w:type="gramStart"/>
      <w:r>
        <w:t>5)=</w:t>
      </w:r>
      <w:commentRangeEnd w:id="146"/>
      <w:proofErr w:type="gramEnd"/>
      <w:r w:rsidR="002E12C7">
        <w:rPr>
          <w:rStyle w:val="Refdecomentario"/>
          <w:rFonts w:ascii="Lato" w:hAnsi="Lato"/>
          <w:lang w:val="en-US" w:eastAsia="en-US" w:bidi="en-US"/>
        </w:rPr>
        <w:commentReference w:id="146"/>
      </w:r>
      <w:commentRangeEnd w:id="147"/>
      <w:r w:rsidR="003A6D81">
        <w:rPr>
          <w:rStyle w:val="Refdecomentario"/>
          <w:rFonts w:ascii="Lato" w:hAnsi="Lato"/>
          <w:lang w:val="en-US" w:eastAsia="en-US" w:bidi="en-US"/>
        </w:rPr>
        <w:commentReference w:id="147"/>
      </w:r>
      <w:r>
        <w:t>2.598.960 posibles jugadas</w:t>
      </w:r>
    </w:p>
    <w:p w14:paraId="3551AB88" w14:textId="77777777" w:rsidR="00707605" w:rsidRDefault="00707605" w:rsidP="00707605">
      <w:pPr>
        <w:ind w:firstLine="0"/>
      </w:pPr>
      <w:r>
        <w:t xml:space="preserve">La siguiente tabla recoge las jugadas en orden descendente de valor, es decir, de la jugada más importante a la menos importante. </w:t>
      </w:r>
    </w:p>
    <w:p w14:paraId="192E5EAB" w14:textId="77777777" w:rsidR="00707605" w:rsidRDefault="00707605" w:rsidP="00707605">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143"/>
        <w:gridCol w:w="3758"/>
        <w:gridCol w:w="1593"/>
        <w:gridCol w:w="1509"/>
      </w:tblGrid>
      <w:tr w:rsidR="00707605" w14:paraId="3F305183" w14:textId="77777777" w:rsidTr="004559FF">
        <w:trPr>
          <w:trHeight w:val="543"/>
        </w:trPr>
        <w:tc>
          <w:tcPr>
            <w:tcW w:w="0" w:type="auto"/>
            <w:shd w:val="clear" w:color="auto" w:fill="D9D9D9"/>
            <w:vAlign w:val="center"/>
          </w:tcPr>
          <w:p w14:paraId="22F28CEE"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Orden</w:t>
            </w:r>
          </w:p>
        </w:tc>
        <w:tc>
          <w:tcPr>
            <w:tcW w:w="0" w:type="auto"/>
            <w:shd w:val="clear" w:color="auto" w:fill="D9D9D9"/>
            <w:vAlign w:val="center"/>
          </w:tcPr>
          <w:p w14:paraId="4E1552E3"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Nombre</w:t>
            </w:r>
          </w:p>
        </w:tc>
        <w:tc>
          <w:tcPr>
            <w:tcW w:w="0" w:type="auto"/>
            <w:shd w:val="clear" w:color="auto" w:fill="D9D9D9"/>
            <w:vAlign w:val="center"/>
          </w:tcPr>
          <w:p w14:paraId="2319B2CC"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Descripción</w:t>
            </w:r>
          </w:p>
        </w:tc>
        <w:tc>
          <w:tcPr>
            <w:tcW w:w="0" w:type="auto"/>
            <w:shd w:val="clear" w:color="auto" w:fill="D9D9D9"/>
            <w:vAlign w:val="center"/>
          </w:tcPr>
          <w:p w14:paraId="2BECF7E7" w14:textId="77777777" w:rsidR="00707605" w:rsidRPr="00EB03FB" w:rsidRDefault="00707605" w:rsidP="004559FF">
            <w:pPr>
              <w:ind w:firstLine="0"/>
              <w:jc w:val="center"/>
              <w:rPr>
                <w:rFonts w:eastAsia="MS Mincho"/>
                <w:b/>
                <w:sz w:val="18"/>
                <w:szCs w:val="18"/>
              </w:rPr>
            </w:pPr>
            <w:r w:rsidRPr="00EB03FB">
              <w:rPr>
                <w:rFonts w:eastAsia="MS Mincho"/>
                <w:b/>
                <w:sz w:val="18"/>
                <w:szCs w:val="18"/>
              </w:rPr>
              <w:t>Ejemplo</w:t>
            </w:r>
          </w:p>
        </w:tc>
        <w:tc>
          <w:tcPr>
            <w:tcW w:w="0" w:type="auto"/>
            <w:shd w:val="clear" w:color="auto" w:fill="D9D9D9"/>
            <w:vAlign w:val="center"/>
          </w:tcPr>
          <w:p w14:paraId="3CEF30CF" w14:textId="77777777" w:rsidR="00707605" w:rsidRPr="00EB03FB" w:rsidRDefault="00707605" w:rsidP="004559FF">
            <w:pPr>
              <w:ind w:firstLine="0"/>
              <w:jc w:val="center"/>
              <w:rPr>
                <w:rFonts w:eastAsia="MS Mincho"/>
                <w:b/>
                <w:sz w:val="18"/>
                <w:szCs w:val="18"/>
              </w:rPr>
            </w:pPr>
            <w:commentRangeStart w:id="148"/>
            <w:commentRangeStart w:id="149"/>
            <w:commentRangeStart w:id="150"/>
            <w:r w:rsidRPr="00EB03FB">
              <w:rPr>
                <w:rFonts w:eastAsia="MS Mincho"/>
                <w:b/>
                <w:sz w:val="18"/>
                <w:szCs w:val="18"/>
              </w:rPr>
              <w:t>Combinaciones posibles</w:t>
            </w:r>
            <w:r w:rsidR="00B71CBD">
              <w:rPr>
                <w:rStyle w:val="Refdenotaalpie"/>
                <w:rFonts w:eastAsia="MS Mincho"/>
                <w:b/>
                <w:sz w:val="18"/>
                <w:szCs w:val="18"/>
              </w:rPr>
              <w:footnoteReference w:id="3"/>
            </w:r>
            <w:commentRangeEnd w:id="148"/>
            <w:r w:rsidR="004D2228">
              <w:rPr>
                <w:rStyle w:val="Refdecomentario"/>
                <w:rFonts w:ascii="Lato" w:hAnsi="Lato"/>
                <w:lang w:val="en-US" w:eastAsia="en-US" w:bidi="en-US"/>
              </w:rPr>
              <w:commentReference w:id="148"/>
            </w:r>
            <w:commentRangeEnd w:id="149"/>
            <w:commentRangeEnd w:id="150"/>
            <w:r w:rsidR="003A6D81">
              <w:rPr>
                <w:rStyle w:val="Refdecomentario"/>
                <w:rFonts w:ascii="Lato" w:hAnsi="Lato"/>
                <w:lang w:val="en-US" w:eastAsia="en-US" w:bidi="en-US"/>
              </w:rPr>
              <w:commentReference w:id="149"/>
            </w:r>
            <w:r w:rsidR="004D2228">
              <w:rPr>
                <w:rStyle w:val="Refdecomentario"/>
                <w:rFonts w:ascii="Lato" w:hAnsi="Lato"/>
                <w:lang w:val="en-US" w:eastAsia="en-US" w:bidi="en-US"/>
              </w:rPr>
              <w:commentReference w:id="150"/>
            </w:r>
          </w:p>
        </w:tc>
      </w:tr>
      <w:tr w:rsidR="00707605" w14:paraId="409C59F7" w14:textId="77777777" w:rsidTr="004559FF">
        <w:trPr>
          <w:trHeight w:val="543"/>
        </w:trPr>
        <w:tc>
          <w:tcPr>
            <w:tcW w:w="0" w:type="auto"/>
            <w:shd w:val="clear" w:color="auto" w:fill="auto"/>
            <w:vAlign w:val="center"/>
          </w:tcPr>
          <w:p w14:paraId="3BB3E00A"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1</w:t>
            </w:r>
          </w:p>
        </w:tc>
        <w:tc>
          <w:tcPr>
            <w:tcW w:w="0" w:type="auto"/>
            <w:shd w:val="clear" w:color="auto" w:fill="auto"/>
            <w:vAlign w:val="center"/>
          </w:tcPr>
          <w:p w14:paraId="7EA6A41D"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Escalera real</w:t>
            </w:r>
          </w:p>
          <w:p w14:paraId="59F2ED7C" w14:textId="77777777" w:rsidR="00707605" w:rsidRPr="00EB03FB" w:rsidRDefault="00707605" w:rsidP="004559FF">
            <w:pPr>
              <w:ind w:firstLine="0"/>
              <w:jc w:val="center"/>
              <w:rPr>
                <w:rFonts w:ascii="Arial Narrow" w:eastAsia="MS Mincho" w:hAnsi="Arial Narrow"/>
                <w:i/>
                <w:sz w:val="20"/>
              </w:rPr>
            </w:pPr>
            <w:r w:rsidRPr="00EB03FB">
              <w:rPr>
                <w:rFonts w:ascii="Arial Narrow" w:eastAsia="MS Mincho" w:hAnsi="Arial Narrow"/>
                <w:i/>
                <w:sz w:val="20"/>
              </w:rPr>
              <w:lastRenderedPageBreak/>
              <w:t xml:space="preserve">Royal </w:t>
            </w:r>
            <w:proofErr w:type="spellStart"/>
            <w:r w:rsidRPr="00EB03FB">
              <w:rPr>
                <w:rFonts w:ascii="Arial Narrow" w:eastAsia="MS Mincho" w:hAnsi="Arial Narrow"/>
                <w:i/>
                <w:sz w:val="20"/>
              </w:rPr>
              <w:t>Flush</w:t>
            </w:r>
            <w:proofErr w:type="spellEnd"/>
          </w:p>
        </w:tc>
        <w:tc>
          <w:tcPr>
            <w:tcW w:w="0" w:type="auto"/>
            <w:shd w:val="clear" w:color="auto" w:fill="auto"/>
            <w:vAlign w:val="center"/>
          </w:tcPr>
          <w:p w14:paraId="578D9F1D"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lastRenderedPageBreak/>
              <w:t>Cinco cartas del mismo palo del As al 10</w:t>
            </w:r>
          </w:p>
        </w:tc>
        <w:tc>
          <w:tcPr>
            <w:tcW w:w="0" w:type="auto"/>
            <w:shd w:val="clear" w:color="auto" w:fill="auto"/>
            <w:vAlign w:val="center"/>
          </w:tcPr>
          <w:p w14:paraId="6F1DF90B" w14:textId="77777777" w:rsidR="00707605" w:rsidRPr="00EB03FB" w:rsidRDefault="00707605" w:rsidP="004559FF">
            <w:pPr>
              <w:ind w:firstLine="0"/>
              <w:jc w:val="center"/>
              <w:rPr>
                <w:rFonts w:ascii="Neo Sans Medium" w:eastAsia="MS Mincho" w:hAnsi="Neo Sans Medium"/>
                <w:b/>
                <w:color w:val="FF0000"/>
                <w:sz w:val="20"/>
              </w:rPr>
            </w:pPr>
            <w:r w:rsidRPr="00EB03FB">
              <w:rPr>
                <w:rFonts w:ascii="Neo Sans Medium" w:eastAsia="MS Mincho" w:hAnsi="Neo Sans Medium"/>
                <w:b/>
                <w:color w:val="FF0000"/>
                <w:sz w:val="20"/>
              </w:rPr>
              <w:t>A</w:t>
            </w:r>
            <w:r w:rsidRPr="00EB03FB">
              <w:rPr>
                <w:rFonts w:ascii="Arial Narrow" w:eastAsia="MS Mincho" w:hAnsi="Arial Narrow"/>
                <w:color w:val="FF0000"/>
                <w:sz w:val="20"/>
              </w:rPr>
              <w:t>♥</w:t>
            </w:r>
            <w:r w:rsidRPr="00EB03FB">
              <w:rPr>
                <w:rFonts w:ascii="Neo Sans Medium" w:eastAsia="MS Mincho" w:hAnsi="Neo Sans Medium"/>
                <w:b/>
                <w:color w:val="FF0000"/>
                <w:sz w:val="20"/>
              </w:rPr>
              <w:t>K</w:t>
            </w:r>
            <w:r w:rsidRPr="00EB03FB">
              <w:rPr>
                <w:rFonts w:ascii="Arial Narrow" w:eastAsia="MS Mincho" w:hAnsi="Arial Narrow"/>
                <w:color w:val="FF0000"/>
                <w:sz w:val="20"/>
              </w:rPr>
              <w:t>♥</w:t>
            </w:r>
            <w:r w:rsidRPr="00EB03FB">
              <w:rPr>
                <w:rFonts w:ascii="Neo Sans Medium" w:eastAsia="MS Mincho" w:hAnsi="Neo Sans Medium"/>
                <w:b/>
                <w:color w:val="FF0000"/>
                <w:sz w:val="20"/>
              </w:rPr>
              <w:t>Q</w:t>
            </w:r>
            <w:r w:rsidRPr="00EB03FB">
              <w:rPr>
                <w:rFonts w:ascii="Arial Narrow" w:eastAsia="MS Mincho" w:hAnsi="Arial Narrow"/>
                <w:color w:val="FF0000"/>
                <w:sz w:val="20"/>
              </w:rPr>
              <w:t>♥</w:t>
            </w:r>
            <w:r w:rsidRPr="00EB03FB">
              <w:rPr>
                <w:rFonts w:ascii="Neo Sans Medium" w:eastAsia="MS Mincho" w:hAnsi="Neo Sans Medium"/>
                <w:b/>
                <w:color w:val="FF0000"/>
                <w:sz w:val="20"/>
              </w:rPr>
              <w:t>J</w:t>
            </w:r>
            <w:r w:rsidRPr="00EB03FB">
              <w:rPr>
                <w:rFonts w:ascii="Arial Narrow" w:eastAsia="MS Mincho" w:hAnsi="Arial Narrow"/>
                <w:color w:val="FF0000"/>
                <w:sz w:val="20"/>
              </w:rPr>
              <w:t>♥</w:t>
            </w:r>
            <w:r w:rsidRPr="00EB03FB">
              <w:rPr>
                <w:rFonts w:ascii="Neo Sans Medium" w:eastAsia="MS Mincho" w:hAnsi="Neo Sans Medium"/>
                <w:b/>
                <w:color w:val="FF0000"/>
                <w:sz w:val="20"/>
              </w:rPr>
              <w:t>10</w:t>
            </w:r>
            <w:r w:rsidRPr="00EB03FB">
              <w:rPr>
                <w:rFonts w:ascii="Arial Narrow" w:eastAsia="MS Mincho" w:hAnsi="Arial Narrow"/>
                <w:color w:val="FF0000"/>
                <w:sz w:val="20"/>
              </w:rPr>
              <w:t>♥</w:t>
            </w:r>
          </w:p>
        </w:tc>
        <w:tc>
          <w:tcPr>
            <w:tcW w:w="0" w:type="auto"/>
            <w:shd w:val="clear" w:color="auto" w:fill="auto"/>
            <w:vAlign w:val="center"/>
          </w:tcPr>
          <w:p w14:paraId="6BE80F35"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4</w:t>
            </w:r>
          </w:p>
        </w:tc>
      </w:tr>
      <w:tr w:rsidR="00707605" w14:paraId="53130533" w14:textId="77777777" w:rsidTr="004559FF">
        <w:trPr>
          <w:trHeight w:val="543"/>
        </w:trPr>
        <w:tc>
          <w:tcPr>
            <w:tcW w:w="0" w:type="auto"/>
            <w:shd w:val="clear" w:color="auto" w:fill="auto"/>
            <w:vAlign w:val="center"/>
          </w:tcPr>
          <w:p w14:paraId="4934405B"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2</w:t>
            </w:r>
          </w:p>
        </w:tc>
        <w:tc>
          <w:tcPr>
            <w:tcW w:w="0" w:type="auto"/>
            <w:shd w:val="clear" w:color="auto" w:fill="auto"/>
            <w:vAlign w:val="center"/>
          </w:tcPr>
          <w:p w14:paraId="7495C4E9"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Escalera de Color</w:t>
            </w:r>
          </w:p>
          <w:p w14:paraId="30B02764" w14:textId="77777777" w:rsidR="00707605" w:rsidRPr="00EB03FB" w:rsidRDefault="00707605" w:rsidP="004559FF">
            <w:pPr>
              <w:ind w:firstLine="0"/>
              <w:jc w:val="center"/>
              <w:rPr>
                <w:rFonts w:ascii="Arial Narrow" w:eastAsia="MS Mincho" w:hAnsi="Arial Narrow"/>
                <w:i/>
                <w:sz w:val="20"/>
              </w:rPr>
            </w:pPr>
            <w:proofErr w:type="spellStart"/>
            <w:r w:rsidRPr="00EB03FB">
              <w:rPr>
                <w:rFonts w:ascii="Arial Narrow" w:eastAsia="MS Mincho" w:hAnsi="Arial Narrow"/>
                <w:i/>
                <w:sz w:val="20"/>
              </w:rPr>
              <w:t>Straight</w:t>
            </w:r>
            <w:proofErr w:type="spellEnd"/>
            <w:r w:rsidRPr="00EB03FB">
              <w:rPr>
                <w:rFonts w:ascii="Arial Narrow" w:eastAsia="MS Mincho" w:hAnsi="Arial Narrow"/>
                <w:i/>
                <w:sz w:val="20"/>
              </w:rPr>
              <w:t xml:space="preserve"> </w:t>
            </w:r>
            <w:proofErr w:type="spellStart"/>
            <w:r w:rsidRPr="00EB03FB">
              <w:rPr>
                <w:rFonts w:ascii="Arial Narrow" w:eastAsia="MS Mincho" w:hAnsi="Arial Narrow"/>
                <w:i/>
                <w:sz w:val="20"/>
              </w:rPr>
              <w:t>flush</w:t>
            </w:r>
            <w:proofErr w:type="spellEnd"/>
          </w:p>
        </w:tc>
        <w:tc>
          <w:tcPr>
            <w:tcW w:w="0" w:type="auto"/>
            <w:shd w:val="clear" w:color="auto" w:fill="auto"/>
            <w:vAlign w:val="center"/>
          </w:tcPr>
          <w:p w14:paraId="70E3EDD5"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Cinco cartas consecutivas del mismo palo. En caso de empate, la carta más alta gana</w:t>
            </w:r>
            <w:r w:rsidRPr="00EB03FB">
              <w:rPr>
                <w:rFonts w:ascii="Arial Narrow" w:eastAsia="MS Mincho" w:hAnsi="Arial Narrow"/>
                <w:sz w:val="20"/>
                <w:vertAlign w:val="superscript"/>
              </w:rPr>
              <w:t>1</w:t>
            </w:r>
            <w:r w:rsidRPr="00EB03FB">
              <w:rPr>
                <w:rFonts w:ascii="Arial Narrow" w:eastAsia="MS Mincho" w:hAnsi="Arial Narrow"/>
                <w:sz w:val="20"/>
              </w:rPr>
              <w:t>.</w:t>
            </w:r>
          </w:p>
        </w:tc>
        <w:tc>
          <w:tcPr>
            <w:tcW w:w="0" w:type="auto"/>
            <w:shd w:val="clear" w:color="auto" w:fill="auto"/>
            <w:vAlign w:val="center"/>
          </w:tcPr>
          <w:p w14:paraId="732801A8" w14:textId="77777777" w:rsidR="00707605" w:rsidRPr="00EB03FB" w:rsidRDefault="00707605" w:rsidP="004559FF">
            <w:pPr>
              <w:ind w:firstLine="0"/>
              <w:jc w:val="center"/>
              <w:rPr>
                <w:rFonts w:ascii="Arial Narrow" w:eastAsia="MS Mincho" w:hAnsi="Arial Narrow"/>
                <w:sz w:val="20"/>
              </w:rPr>
            </w:pPr>
            <w:r w:rsidRPr="00EB03FB">
              <w:rPr>
                <w:rFonts w:ascii="Neo Sans Medium" w:eastAsia="MS Mincho" w:hAnsi="Neo Sans Medium"/>
                <w:b/>
                <w:sz w:val="20"/>
              </w:rPr>
              <w:t>9</w:t>
            </w:r>
            <w:r w:rsidRPr="00EB03FB">
              <w:rPr>
                <w:rFonts w:ascii="Segoe UI Symbol" w:eastAsia="MS Mincho" w:hAnsi="Segoe UI Symbol" w:cs="Segoe UI Symbol"/>
                <w:b/>
                <w:sz w:val="20"/>
              </w:rPr>
              <w:t>♣</w:t>
            </w:r>
            <w:r w:rsidRPr="00EB03FB">
              <w:rPr>
                <w:rFonts w:ascii="Neo Sans Medium" w:eastAsia="MS Mincho" w:hAnsi="Neo Sans Medium"/>
                <w:b/>
                <w:sz w:val="20"/>
              </w:rPr>
              <w:t>8</w:t>
            </w:r>
            <w:r w:rsidRPr="00EB03FB">
              <w:rPr>
                <w:rFonts w:ascii="Segoe UI Symbol" w:eastAsia="MS Mincho" w:hAnsi="Segoe UI Symbol" w:cs="Segoe UI Symbol"/>
                <w:b/>
                <w:sz w:val="20"/>
              </w:rPr>
              <w:t>♣</w:t>
            </w:r>
            <w:r w:rsidRPr="00EB03FB">
              <w:rPr>
                <w:rFonts w:ascii="Neo Sans Medium" w:eastAsia="MS Mincho" w:hAnsi="Neo Sans Medium"/>
                <w:b/>
                <w:sz w:val="20"/>
              </w:rPr>
              <w:t>7</w:t>
            </w:r>
            <w:r w:rsidRPr="00EB03FB">
              <w:rPr>
                <w:rFonts w:ascii="Segoe UI Symbol" w:eastAsia="MS Mincho" w:hAnsi="Segoe UI Symbol" w:cs="Segoe UI Symbol"/>
                <w:b/>
                <w:sz w:val="20"/>
              </w:rPr>
              <w:t>♣</w:t>
            </w:r>
            <w:r w:rsidRPr="00EB03FB">
              <w:rPr>
                <w:rFonts w:ascii="Neo Sans Medium" w:eastAsia="MS Mincho" w:hAnsi="Neo Sans Medium"/>
                <w:b/>
                <w:sz w:val="20"/>
              </w:rPr>
              <w:t>6</w:t>
            </w:r>
            <w:r w:rsidRPr="00EB03FB">
              <w:rPr>
                <w:rFonts w:ascii="Segoe UI Symbol" w:eastAsia="MS Mincho" w:hAnsi="Segoe UI Symbol" w:cs="Segoe UI Symbol"/>
                <w:b/>
                <w:sz w:val="20"/>
              </w:rPr>
              <w:t>♣</w:t>
            </w:r>
            <w:r w:rsidRPr="00EB03FB">
              <w:rPr>
                <w:rFonts w:ascii="Neo Sans Medium" w:eastAsia="MS Mincho" w:hAnsi="Neo Sans Medium"/>
                <w:b/>
                <w:sz w:val="20"/>
              </w:rPr>
              <w:t>5</w:t>
            </w:r>
            <w:r w:rsidRPr="00EB03FB">
              <w:rPr>
                <w:rFonts w:ascii="Segoe UI Symbol" w:eastAsia="MS Mincho" w:hAnsi="Segoe UI Symbol" w:cs="Segoe UI Symbol"/>
                <w:b/>
                <w:sz w:val="20"/>
              </w:rPr>
              <w:t>♣</w:t>
            </w:r>
          </w:p>
        </w:tc>
        <w:tc>
          <w:tcPr>
            <w:tcW w:w="0" w:type="auto"/>
            <w:shd w:val="clear" w:color="auto" w:fill="auto"/>
            <w:vAlign w:val="center"/>
          </w:tcPr>
          <w:p w14:paraId="60D47ED8" w14:textId="77777777" w:rsidR="00707605" w:rsidRPr="00EB03FB" w:rsidRDefault="00707605" w:rsidP="004559FF">
            <w:pPr>
              <w:ind w:firstLine="0"/>
              <w:jc w:val="center"/>
              <w:rPr>
                <w:rFonts w:ascii="Arial Narrow" w:eastAsia="MS Mincho" w:hAnsi="Arial Narrow"/>
                <w:sz w:val="20"/>
              </w:rPr>
            </w:pPr>
            <w:r w:rsidRPr="00EB03FB">
              <w:rPr>
                <w:rFonts w:ascii="Arial Narrow" w:eastAsia="MS Mincho" w:hAnsi="Arial Narrow"/>
                <w:sz w:val="20"/>
              </w:rPr>
              <w:t>36</w:t>
            </w:r>
          </w:p>
        </w:tc>
      </w:tr>
      <w:tr w:rsidR="00707605" w14:paraId="4F1B8FD0" w14:textId="77777777" w:rsidTr="004559FF">
        <w:trPr>
          <w:trHeight w:val="543"/>
        </w:trPr>
        <w:tc>
          <w:tcPr>
            <w:tcW w:w="0" w:type="auto"/>
            <w:shd w:val="clear" w:color="auto" w:fill="auto"/>
            <w:vAlign w:val="center"/>
          </w:tcPr>
          <w:p w14:paraId="1BBB627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w:t>
            </w:r>
          </w:p>
        </w:tc>
        <w:tc>
          <w:tcPr>
            <w:tcW w:w="0" w:type="auto"/>
            <w:shd w:val="clear" w:color="auto" w:fill="auto"/>
            <w:vAlign w:val="center"/>
          </w:tcPr>
          <w:p w14:paraId="7EBD99D7" w14:textId="2963D9A3" w:rsidR="00707605" w:rsidRPr="00776F56" w:rsidRDefault="00707605" w:rsidP="004559FF">
            <w:pPr>
              <w:ind w:firstLine="0"/>
              <w:jc w:val="center"/>
              <w:rPr>
                <w:rFonts w:ascii="Arial Narrow" w:eastAsia="MS Mincho" w:hAnsi="Arial Narrow"/>
                <w:sz w:val="20"/>
                <w:lang w:val="en-GB"/>
              </w:rPr>
            </w:pPr>
            <w:del w:id="153" w:author="Álvaro Gonzalez" w:date="2020-06-16T22:12:00Z">
              <w:r w:rsidRPr="00776F56" w:rsidDel="000B0FB3">
                <w:rPr>
                  <w:rFonts w:ascii="Arial Narrow" w:eastAsia="MS Mincho" w:hAnsi="Arial Narrow"/>
                  <w:sz w:val="20"/>
                  <w:lang w:val="en-GB"/>
                </w:rPr>
                <w:delText>Poker</w:delText>
              </w:r>
            </w:del>
            <w:proofErr w:type="spellStart"/>
            <w:ins w:id="154" w:author="Álvaro Gonzalez" w:date="2020-06-16T22:12:00Z">
              <w:r w:rsidR="000B0FB3">
                <w:rPr>
                  <w:rFonts w:ascii="Arial Narrow" w:eastAsia="MS Mincho" w:hAnsi="Arial Narrow"/>
                  <w:sz w:val="20"/>
                  <w:lang w:val="en-GB"/>
                </w:rPr>
                <w:t>Póker</w:t>
              </w:r>
            </w:ins>
            <w:proofErr w:type="spellEnd"/>
          </w:p>
          <w:p w14:paraId="4AC3BDCC"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Four of a kind</w:t>
            </w:r>
          </w:p>
        </w:tc>
        <w:tc>
          <w:tcPr>
            <w:tcW w:w="0" w:type="auto"/>
            <w:shd w:val="clear" w:color="auto" w:fill="auto"/>
            <w:vAlign w:val="center"/>
          </w:tcPr>
          <w:p w14:paraId="52551C2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 xml:space="preserve">Cuatro cartas del mismo valor. En caso de que varios jugadores tengan póker, </w:t>
            </w:r>
            <w:del w:id="155" w:author="Álvaro Gonzalez" w:date="2020-06-19T05:14:00Z">
              <w:r w:rsidRPr="004601A7" w:rsidDel="006620BA">
                <w:rPr>
                  <w:rFonts w:ascii="Arial Narrow" w:eastAsia="MS Mincho" w:hAnsi="Arial Narrow"/>
                  <w:sz w:val="20"/>
                </w:rPr>
                <w:delText>l</w:delText>
              </w:r>
            </w:del>
            <w:r w:rsidRPr="004601A7">
              <w:rPr>
                <w:rFonts w:ascii="Arial Narrow" w:eastAsia="MS Mincho" w:hAnsi="Arial Narrow"/>
                <w:sz w:val="20"/>
              </w:rPr>
              <w:t>gana el póker de cartas más altas.</w:t>
            </w:r>
          </w:p>
        </w:tc>
        <w:tc>
          <w:tcPr>
            <w:tcW w:w="0" w:type="auto"/>
            <w:shd w:val="clear" w:color="auto" w:fill="auto"/>
            <w:vAlign w:val="center"/>
          </w:tcPr>
          <w:p w14:paraId="26257389" w14:textId="77777777" w:rsidR="00707605" w:rsidRPr="004601A7" w:rsidRDefault="00707605" w:rsidP="004559FF">
            <w:pPr>
              <w:ind w:firstLine="0"/>
              <w:jc w:val="center"/>
              <w:rPr>
                <w:rFonts w:ascii="Neo Sans Medium" w:eastAsia="MS Mincho" w:hAnsi="Neo Sans Medium"/>
                <w:b/>
                <w:sz w:val="20"/>
              </w:rPr>
            </w:pP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05CE1C2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624</w:t>
            </w:r>
          </w:p>
        </w:tc>
      </w:tr>
      <w:tr w:rsidR="00707605" w14:paraId="4A369AD5" w14:textId="77777777" w:rsidTr="004559FF">
        <w:trPr>
          <w:trHeight w:val="543"/>
        </w:trPr>
        <w:tc>
          <w:tcPr>
            <w:tcW w:w="0" w:type="auto"/>
            <w:shd w:val="clear" w:color="auto" w:fill="auto"/>
            <w:vAlign w:val="center"/>
          </w:tcPr>
          <w:p w14:paraId="6F68F181"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4</w:t>
            </w:r>
          </w:p>
        </w:tc>
        <w:tc>
          <w:tcPr>
            <w:tcW w:w="0" w:type="auto"/>
            <w:shd w:val="clear" w:color="auto" w:fill="auto"/>
            <w:vAlign w:val="center"/>
          </w:tcPr>
          <w:p w14:paraId="2805E4F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Full</w:t>
            </w:r>
          </w:p>
          <w:p w14:paraId="052E92F5"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Full House</w:t>
            </w:r>
          </w:p>
        </w:tc>
        <w:tc>
          <w:tcPr>
            <w:tcW w:w="0" w:type="auto"/>
            <w:shd w:val="clear" w:color="auto" w:fill="auto"/>
            <w:vAlign w:val="center"/>
          </w:tcPr>
          <w:p w14:paraId="66C87AB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Una combinación de un trío y una pareja. En caso de que varios jugadores tengan Full, gana el que tenga el trío más alto, y, en caso de que tengan el mismo trío, el que tenga la pareja más alta.</w:t>
            </w:r>
          </w:p>
        </w:tc>
        <w:tc>
          <w:tcPr>
            <w:tcW w:w="0" w:type="auto"/>
            <w:shd w:val="clear" w:color="auto" w:fill="auto"/>
            <w:vAlign w:val="center"/>
          </w:tcPr>
          <w:p w14:paraId="3417F99F"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p>
        </w:tc>
        <w:tc>
          <w:tcPr>
            <w:tcW w:w="0" w:type="auto"/>
            <w:shd w:val="clear" w:color="auto" w:fill="auto"/>
            <w:vAlign w:val="center"/>
          </w:tcPr>
          <w:p w14:paraId="16D0256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3.744</w:t>
            </w:r>
          </w:p>
        </w:tc>
      </w:tr>
      <w:tr w:rsidR="00707605" w14:paraId="171F6D9D" w14:textId="77777777" w:rsidTr="004559FF">
        <w:trPr>
          <w:trHeight w:val="544"/>
        </w:trPr>
        <w:tc>
          <w:tcPr>
            <w:tcW w:w="0" w:type="auto"/>
            <w:shd w:val="clear" w:color="auto" w:fill="auto"/>
            <w:vAlign w:val="center"/>
          </w:tcPr>
          <w:p w14:paraId="2BDEB7BE"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w:t>
            </w:r>
          </w:p>
        </w:tc>
        <w:tc>
          <w:tcPr>
            <w:tcW w:w="0" w:type="auto"/>
            <w:shd w:val="clear" w:color="auto" w:fill="auto"/>
            <w:vAlign w:val="center"/>
          </w:tcPr>
          <w:p w14:paraId="1A3BD01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Color</w:t>
            </w:r>
          </w:p>
          <w:p w14:paraId="03ABA515"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Flush</w:t>
            </w:r>
            <w:proofErr w:type="spellEnd"/>
          </w:p>
        </w:tc>
        <w:tc>
          <w:tcPr>
            <w:tcW w:w="0" w:type="auto"/>
            <w:shd w:val="clear" w:color="auto" w:fill="auto"/>
            <w:vAlign w:val="center"/>
          </w:tcPr>
          <w:p w14:paraId="6AE8C11C"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Cinco cartas del mismo palo. En el caso de que va</w:t>
            </w:r>
            <w:r>
              <w:rPr>
                <w:rStyle w:val="Refdenotaalpie"/>
                <w:rFonts w:ascii="Arial Narrow" w:eastAsia="MS Mincho" w:hAnsi="Arial Narrow"/>
                <w:sz w:val="20"/>
              </w:rPr>
              <w:footnoteReference w:id="4"/>
            </w:r>
            <w:proofErr w:type="spellStart"/>
            <w:r w:rsidRPr="004601A7">
              <w:rPr>
                <w:rFonts w:ascii="Arial Narrow" w:eastAsia="MS Mincho" w:hAnsi="Arial Narrow"/>
                <w:sz w:val="20"/>
              </w:rPr>
              <w:t>rios</w:t>
            </w:r>
            <w:proofErr w:type="spellEnd"/>
            <w:r w:rsidRPr="004601A7">
              <w:rPr>
                <w:rFonts w:ascii="Arial Narrow" w:eastAsia="MS Mincho" w:hAnsi="Arial Narrow"/>
                <w:sz w:val="20"/>
              </w:rPr>
              <w:t xml:space="preserve"> jugadores tengan Color, gana el jugador con la carta más alta de ese palo.</w:t>
            </w:r>
          </w:p>
        </w:tc>
        <w:tc>
          <w:tcPr>
            <w:tcW w:w="0" w:type="auto"/>
            <w:shd w:val="clear" w:color="auto" w:fill="auto"/>
            <w:vAlign w:val="center"/>
          </w:tcPr>
          <w:p w14:paraId="7E454EFF"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p>
        </w:tc>
        <w:tc>
          <w:tcPr>
            <w:tcW w:w="0" w:type="auto"/>
            <w:shd w:val="clear" w:color="auto" w:fill="auto"/>
            <w:vAlign w:val="center"/>
          </w:tcPr>
          <w:p w14:paraId="43F48858"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5.108</w:t>
            </w:r>
          </w:p>
        </w:tc>
      </w:tr>
      <w:tr w:rsidR="00707605" w14:paraId="16B590C5" w14:textId="77777777" w:rsidTr="004559FF">
        <w:trPr>
          <w:trHeight w:val="543"/>
        </w:trPr>
        <w:tc>
          <w:tcPr>
            <w:tcW w:w="0" w:type="auto"/>
            <w:shd w:val="clear" w:color="auto" w:fill="auto"/>
            <w:vAlign w:val="center"/>
          </w:tcPr>
          <w:p w14:paraId="2BBCEB1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6</w:t>
            </w:r>
          </w:p>
        </w:tc>
        <w:tc>
          <w:tcPr>
            <w:tcW w:w="0" w:type="auto"/>
            <w:shd w:val="clear" w:color="auto" w:fill="auto"/>
            <w:vAlign w:val="center"/>
          </w:tcPr>
          <w:p w14:paraId="09949187"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w:t>
            </w:r>
          </w:p>
          <w:p w14:paraId="239FA14A"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Straight</w:t>
            </w:r>
            <w:proofErr w:type="spellEnd"/>
          </w:p>
        </w:tc>
        <w:tc>
          <w:tcPr>
            <w:tcW w:w="0" w:type="auto"/>
            <w:shd w:val="clear" w:color="auto" w:fill="auto"/>
            <w:vAlign w:val="center"/>
          </w:tcPr>
          <w:p w14:paraId="3DFB6508" w14:textId="77777777" w:rsidR="00707605" w:rsidRPr="005555DF" w:rsidRDefault="00707605" w:rsidP="004559FF">
            <w:pPr>
              <w:ind w:firstLine="0"/>
              <w:jc w:val="center"/>
              <w:rPr>
                <w:rFonts w:ascii="Arial Narrow" w:eastAsia="MS Mincho" w:hAnsi="Arial Narrow"/>
                <w:sz w:val="20"/>
              </w:rPr>
            </w:pPr>
            <w:r w:rsidRPr="004601A7">
              <w:rPr>
                <w:rFonts w:ascii="Arial Narrow" w:eastAsia="MS Mincho" w:hAnsi="Arial Narrow"/>
                <w:sz w:val="20"/>
              </w:rPr>
              <w:t>Cinco cartas consecutivas de palos diferentes. En caso de que varios jugadores tengan Escalera, gana el jugador con la carta más alta de la escalera</w:t>
            </w:r>
            <w:r w:rsidRPr="005555DF">
              <w:rPr>
                <w:rFonts w:ascii="Arial Narrow" w:eastAsia="MS Mincho" w:hAnsi="Arial Narrow"/>
                <w:sz w:val="20"/>
                <w:vertAlign w:val="superscript"/>
              </w:rPr>
              <w:t>1</w:t>
            </w:r>
            <w:r>
              <w:rPr>
                <w:rFonts w:ascii="Arial Narrow" w:eastAsia="MS Mincho" w:hAnsi="Arial Narrow"/>
                <w:sz w:val="20"/>
              </w:rPr>
              <w:t>.</w:t>
            </w:r>
          </w:p>
        </w:tc>
        <w:tc>
          <w:tcPr>
            <w:tcW w:w="0" w:type="auto"/>
            <w:shd w:val="clear" w:color="auto" w:fill="auto"/>
            <w:vAlign w:val="center"/>
          </w:tcPr>
          <w:p w14:paraId="705FB2E1"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p>
        </w:tc>
        <w:tc>
          <w:tcPr>
            <w:tcW w:w="0" w:type="auto"/>
            <w:shd w:val="clear" w:color="auto" w:fill="auto"/>
            <w:vAlign w:val="center"/>
          </w:tcPr>
          <w:p w14:paraId="225E4CD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10.200</w:t>
            </w:r>
          </w:p>
        </w:tc>
      </w:tr>
      <w:tr w:rsidR="00707605" w14:paraId="5E8D3EED" w14:textId="77777777" w:rsidTr="004559FF">
        <w:trPr>
          <w:trHeight w:val="543"/>
        </w:trPr>
        <w:tc>
          <w:tcPr>
            <w:tcW w:w="0" w:type="auto"/>
            <w:shd w:val="clear" w:color="auto" w:fill="auto"/>
            <w:vAlign w:val="center"/>
          </w:tcPr>
          <w:p w14:paraId="4E7F9AC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7</w:t>
            </w:r>
          </w:p>
        </w:tc>
        <w:tc>
          <w:tcPr>
            <w:tcW w:w="0" w:type="auto"/>
            <w:shd w:val="clear" w:color="auto" w:fill="auto"/>
            <w:vAlign w:val="center"/>
          </w:tcPr>
          <w:p w14:paraId="10627E05" w14:textId="77777777" w:rsidR="00707605" w:rsidRPr="00776F56" w:rsidRDefault="00707605" w:rsidP="004559FF">
            <w:pPr>
              <w:ind w:firstLine="0"/>
              <w:jc w:val="center"/>
              <w:rPr>
                <w:rFonts w:ascii="Arial Narrow" w:eastAsia="MS Mincho" w:hAnsi="Arial Narrow"/>
                <w:sz w:val="20"/>
                <w:lang w:val="en-GB"/>
              </w:rPr>
            </w:pPr>
            <w:r w:rsidRPr="00776F56">
              <w:rPr>
                <w:rFonts w:ascii="Arial Narrow" w:eastAsia="MS Mincho" w:hAnsi="Arial Narrow"/>
                <w:sz w:val="20"/>
                <w:lang w:val="en-GB"/>
              </w:rPr>
              <w:t>Trio</w:t>
            </w:r>
          </w:p>
          <w:p w14:paraId="2D894D99"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Three of a kind</w:t>
            </w:r>
          </w:p>
        </w:tc>
        <w:tc>
          <w:tcPr>
            <w:tcW w:w="0" w:type="auto"/>
            <w:shd w:val="clear" w:color="auto" w:fill="auto"/>
            <w:vAlign w:val="center"/>
          </w:tcPr>
          <w:p w14:paraId="0772C0E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Tres cartas del mismo valor. En caso de que varios jugadores tengan Trio, gana el Trio de mayor valor</w:t>
            </w:r>
          </w:p>
        </w:tc>
        <w:tc>
          <w:tcPr>
            <w:tcW w:w="0" w:type="auto"/>
            <w:shd w:val="clear" w:color="auto" w:fill="auto"/>
            <w:vAlign w:val="center"/>
          </w:tcPr>
          <w:p w14:paraId="585E0021"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2937D90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54.912</w:t>
            </w:r>
          </w:p>
        </w:tc>
      </w:tr>
      <w:tr w:rsidR="00707605" w14:paraId="39FB2173" w14:textId="77777777" w:rsidTr="004559FF">
        <w:trPr>
          <w:trHeight w:val="543"/>
        </w:trPr>
        <w:tc>
          <w:tcPr>
            <w:tcW w:w="0" w:type="auto"/>
            <w:shd w:val="clear" w:color="auto" w:fill="auto"/>
            <w:vAlign w:val="center"/>
          </w:tcPr>
          <w:p w14:paraId="6BB3E71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8</w:t>
            </w:r>
          </w:p>
        </w:tc>
        <w:tc>
          <w:tcPr>
            <w:tcW w:w="0" w:type="auto"/>
            <w:shd w:val="clear" w:color="auto" w:fill="auto"/>
            <w:vAlign w:val="center"/>
          </w:tcPr>
          <w:p w14:paraId="6FB4FA6D"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Doble pareja</w:t>
            </w:r>
          </w:p>
          <w:p w14:paraId="0CF813B9"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Two</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pair</w:t>
            </w:r>
            <w:proofErr w:type="spellEnd"/>
          </w:p>
        </w:tc>
        <w:tc>
          <w:tcPr>
            <w:tcW w:w="0" w:type="auto"/>
            <w:shd w:val="clear" w:color="auto" w:fill="auto"/>
            <w:vAlign w:val="center"/>
          </w:tcPr>
          <w:p w14:paraId="241957E1" w14:textId="6C54E4CB"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 xml:space="preserve">Dos parejas de cartas. En caso de que varios jugadores tengan Dobles Parejas, gana el jugador con la pareja más alta, en caso de que tengan la misma pareja alta, gana el jugador con </w:t>
            </w:r>
            <w:del w:id="156" w:author="Álvaro Gonzalez" w:date="2020-06-19T05:16:00Z">
              <w:r w:rsidRPr="004601A7" w:rsidDel="006620BA">
                <w:rPr>
                  <w:rFonts w:ascii="Arial Narrow" w:eastAsia="MS Mincho" w:hAnsi="Arial Narrow"/>
                  <w:sz w:val="20"/>
                </w:rPr>
                <w:delText>el segunda pareja más alta</w:delText>
              </w:r>
            </w:del>
            <w:ins w:id="157" w:author="Álvaro Gonzalez" w:date="2020-06-19T05:16:00Z">
              <w:r w:rsidR="006620BA" w:rsidRPr="004601A7">
                <w:rPr>
                  <w:rFonts w:ascii="Arial Narrow" w:eastAsia="MS Mincho" w:hAnsi="Arial Narrow"/>
                  <w:sz w:val="20"/>
                </w:rPr>
                <w:t>la segunda pareja más alta</w:t>
              </w:r>
            </w:ins>
            <w:r w:rsidRPr="004601A7">
              <w:rPr>
                <w:rFonts w:ascii="Arial Narrow" w:eastAsia="MS Mincho" w:hAnsi="Arial Narrow"/>
                <w:sz w:val="20"/>
              </w:rPr>
              <w:t>.</w:t>
            </w:r>
          </w:p>
        </w:tc>
        <w:tc>
          <w:tcPr>
            <w:tcW w:w="0" w:type="auto"/>
            <w:shd w:val="clear" w:color="auto" w:fill="auto"/>
            <w:vAlign w:val="center"/>
          </w:tcPr>
          <w:p w14:paraId="7B4D2B0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p>
        </w:tc>
        <w:tc>
          <w:tcPr>
            <w:tcW w:w="0" w:type="auto"/>
            <w:shd w:val="clear" w:color="auto" w:fill="auto"/>
            <w:vAlign w:val="center"/>
          </w:tcPr>
          <w:p w14:paraId="5A779E27"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123.552</w:t>
            </w:r>
          </w:p>
        </w:tc>
      </w:tr>
      <w:tr w:rsidR="00707605" w14:paraId="669BC731" w14:textId="77777777" w:rsidTr="004559FF">
        <w:trPr>
          <w:trHeight w:val="543"/>
        </w:trPr>
        <w:tc>
          <w:tcPr>
            <w:tcW w:w="0" w:type="auto"/>
            <w:shd w:val="clear" w:color="auto" w:fill="auto"/>
            <w:vAlign w:val="center"/>
          </w:tcPr>
          <w:p w14:paraId="723F061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9</w:t>
            </w:r>
          </w:p>
        </w:tc>
        <w:tc>
          <w:tcPr>
            <w:tcW w:w="0" w:type="auto"/>
            <w:shd w:val="clear" w:color="auto" w:fill="auto"/>
            <w:vAlign w:val="center"/>
          </w:tcPr>
          <w:p w14:paraId="76D9FEA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Pareja</w:t>
            </w:r>
          </w:p>
          <w:p w14:paraId="240BBD44"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lastRenderedPageBreak/>
              <w:t>Pair</w:t>
            </w:r>
            <w:proofErr w:type="spellEnd"/>
          </w:p>
        </w:tc>
        <w:tc>
          <w:tcPr>
            <w:tcW w:w="0" w:type="auto"/>
            <w:shd w:val="clear" w:color="auto" w:fill="auto"/>
            <w:vAlign w:val="center"/>
          </w:tcPr>
          <w:p w14:paraId="716896C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lastRenderedPageBreak/>
              <w:t xml:space="preserve">Dos cartas del mismo valor. En caso de que varios jugadores tengan Pareja, </w:t>
            </w:r>
            <w:r w:rsidRPr="004601A7">
              <w:rPr>
                <w:rFonts w:ascii="Arial Narrow" w:eastAsia="MS Mincho" w:hAnsi="Arial Narrow"/>
                <w:sz w:val="20"/>
              </w:rPr>
              <w:lastRenderedPageBreak/>
              <w:t>gana el jugador con la pareja más alta.</w:t>
            </w:r>
          </w:p>
        </w:tc>
        <w:tc>
          <w:tcPr>
            <w:tcW w:w="0" w:type="auto"/>
            <w:shd w:val="clear" w:color="auto" w:fill="auto"/>
            <w:vAlign w:val="center"/>
          </w:tcPr>
          <w:p w14:paraId="546CDED4"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lastRenderedPageBreak/>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p>
        </w:tc>
        <w:tc>
          <w:tcPr>
            <w:tcW w:w="0" w:type="auto"/>
            <w:shd w:val="clear" w:color="auto" w:fill="auto"/>
            <w:vAlign w:val="center"/>
          </w:tcPr>
          <w:p w14:paraId="6FAD4E2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1.098.240</w:t>
            </w:r>
          </w:p>
        </w:tc>
      </w:tr>
      <w:tr w:rsidR="00707605" w14:paraId="13A1F891" w14:textId="77777777" w:rsidTr="004559FF">
        <w:trPr>
          <w:trHeight w:val="328"/>
        </w:trPr>
        <w:tc>
          <w:tcPr>
            <w:tcW w:w="0" w:type="auto"/>
            <w:shd w:val="clear" w:color="auto" w:fill="auto"/>
            <w:vAlign w:val="center"/>
          </w:tcPr>
          <w:p w14:paraId="0135966B"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w:t>
            </w:r>
          </w:p>
        </w:tc>
        <w:tc>
          <w:tcPr>
            <w:tcW w:w="0" w:type="auto"/>
            <w:shd w:val="clear" w:color="auto" w:fill="auto"/>
            <w:vAlign w:val="center"/>
          </w:tcPr>
          <w:p w14:paraId="7FD844C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Carta alta</w:t>
            </w:r>
          </w:p>
          <w:p w14:paraId="26D2C808"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 xml:space="preserve">High </w:t>
            </w:r>
            <w:proofErr w:type="spellStart"/>
            <w:r w:rsidRPr="004601A7">
              <w:rPr>
                <w:rFonts w:ascii="Arial Narrow" w:eastAsia="MS Mincho" w:hAnsi="Arial Narrow"/>
                <w:i/>
                <w:sz w:val="20"/>
              </w:rPr>
              <w:t>Card</w:t>
            </w:r>
            <w:proofErr w:type="spellEnd"/>
          </w:p>
        </w:tc>
        <w:tc>
          <w:tcPr>
            <w:tcW w:w="0" w:type="auto"/>
            <w:shd w:val="clear" w:color="auto" w:fill="auto"/>
            <w:vAlign w:val="center"/>
          </w:tcPr>
          <w:p w14:paraId="7F509C2A"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La carta de mayor valor</w:t>
            </w:r>
          </w:p>
        </w:tc>
        <w:tc>
          <w:tcPr>
            <w:tcW w:w="0" w:type="auto"/>
            <w:shd w:val="clear" w:color="auto" w:fill="auto"/>
            <w:vAlign w:val="center"/>
          </w:tcPr>
          <w:p w14:paraId="5283FF7A"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p>
        </w:tc>
        <w:tc>
          <w:tcPr>
            <w:tcW w:w="0" w:type="auto"/>
            <w:shd w:val="clear" w:color="auto" w:fill="auto"/>
            <w:vAlign w:val="center"/>
          </w:tcPr>
          <w:p w14:paraId="2CECCDDA" w14:textId="77777777" w:rsidR="00707605" w:rsidRPr="004601A7" w:rsidRDefault="00707605" w:rsidP="004559FF">
            <w:pPr>
              <w:ind w:firstLine="0"/>
              <w:jc w:val="center"/>
              <w:rPr>
                <w:rFonts w:ascii="Arial Narrow" w:eastAsia="MS Mincho" w:hAnsi="Arial Narrow"/>
                <w:sz w:val="20"/>
              </w:rPr>
            </w:pPr>
            <w:commentRangeStart w:id="158"/>
            <w:commentRangeStart w:id="159"/>
            <w:r w:rsidRPr="004601A7">
              <w:rPr>
                <w:rFonts w:ascii="Arial Narrow" w:eastAsia="MS Mincho" w:hAnsi="Arial Narrow"/>
                <w:sz w:val="20"/>
              </w:rPr>
              <w:t>1.302.540</w:t>
            </w:r>
            <w:commentRangeEnd w:id="158"/>
            <w:r>
              <w:rPr>
                <w:rStyle w:val="Refdecomentario"/>
              </w:rPr>
              <w:commentReference w:id="158"/>
            </w:r>
            <w:commentRangeEnd w:id="159"/>
            <w:r>
              <w:rPr>
                <w:rStyle w:val="Refdecomentario"/>
              </w:rPr>
              <w:commentReference w:id="159"/>
            </w:r>
          </w:p>
        </w:tc>
      </w:tr>
    </w:tbl>
    <w:p w14:paraId="47C99A62" w14:textId="77777777" w:rsidR="00707605" w:rsidRPr="00C33599" w:rsidRDefault="00707605" w:rsidP="00707605">
      <w:pPr>
        <w:ind w:firstLine="0"/>
      </w:pPr>
    </w:p>
    <w:p w14:paraId="1C3474ED" w14:textId="77777777" w:rsidR="00707605" w:rsidRDefault="00707605" w:rsidP="00707605">
      <w:pPr>
        <w:pStyle w:val="EstiloPrimeralnea0cm"/>
      </w:pPr>
      <w:r>
        <w:t xml:space="preserve">En caso de que dos jugadores tengan exactamente la misma jugada, se aplica el valor de desempate, o </w:t>
      </w:r>
      <w:proofErr w:type="spellStart"/>
      <w:r>
        <w:t>kicker</w:t>
      </w:r>
      <w:proofErr w:type="spellEnd"/>
      <w:r>
        <w:t xml:space="preserve">, que es la carta de más valor fuera de la jugada sin importar su palo. Es decir, que si tu jugada es Q-Q-A-10-3, el </w:t>
      </w:r>
      <w:proofErr w:type="spellStart"/>
      <w:r>
        <w:t>kicker</w:t>
      </w:r>
      <w:proofErr w:type="spellEnd"/>
      <w:r>
        <w:t xml:space="preserve"> sería A-10-3. En caso de tener la misma jugada, se empieza a comparar las cartas del </w:t>
      </w:r>
      <w:proofErr w:type="spellStart"/>
      <w:r>
        <w:t>kicker</w:t>
      </w:r>
      <w:proofErr w:type="spellEnd"/>
      <w:r>
        <w:t xml:space="preserve"> y el que tenga la primera carta más alta que el </w:t>
      </w:r>
      <w:proofErr w:type="spellStart"/>
      <w:r>
        <w:t>kicker</w:t>
      </w:r>
      <w:proofErr w:type="spellEnd"/>
      <w:r>
        <w:t xml:space="preserve"> del oponente, es el ganador.  En caso de que el </w:t>
      </w:r>
      <w:proofErr w:type="spellStart"/>
      <w:r>
        <w:t>kicker</w:t>
      </w:r>
      <w:proofErr w:type="spellEnd"/>
      <w:r>
        <w:t xml:space="preserve"> sea idéntico, se produce un empate y se reparte el dinero entre los jugadores.</w:t>
      </w:r>
    </w:p>
    <w:p w14:paraId="23765AFA" w14:textId="77777777" w:rsidR="00707605" w:rsidRDefault="00707605" w:rsidP="00707605">
      <w:pPr>
        <w:ind w:firstLine="0"/>
      </w:pPr>
      <w:r>
        <w:t xml:space="preserve">Es importante tener en cuenta que hay jugadas en las que el </w:t>
      </w:r>
      <w:proofErr w:type="spellStart"/>
      <w:r>
        <w:t>kicker</w:t>
      </w:r>
      <w:proofErr w:type="spellEnd"/>
      <w:r>
        <w:t xml:space="preserve"> no existe, ya que la jugada implica cinco cartas: Escalera Real, Escalera de Color, Full, Color y Escalera. </w:t>
      </w:r>
    </w:p>
    <w:p w14:paraId="0E8CE91D" w14:textId="77777777" w:rsidR="00707605" w:rsidRDefault="00707605" w:rsidP="00707605">
      <w:pPr>
        <w:ind w:firstLine="0"/>
      </w:pPr>
      <w:r>
        <w:t xml:space="preserve">También hay una posibilidad en la que el </w:t>
      </w:r>
      <w:proofErr w:type="spellStart"/>
      <w:r>
        <w:t>kicker</w:t>
      </w:r>
      <w:proofErr w:type="spellEnd"/>
      <w:r>
        <w:t xml:space="preserve"> no dependa de la mano del jugador, y es que las cartas más altas fuera de la jugada se encuentren en la mesa. Pongamos un ejemplo de esto:</w:t>
      </w:r>
    </w:p>
    <w:p w14:paraId="4ED7AB2A" w14:textId="77777777" w:rsidR="00707605" w:rsidRDefault="00707605" w:rsidP="00707605">
      <w:pPr>
        <w:ind w:firstLine="0"/>
      </w:pPr>
      <w:r>
        <w:t xml:space="preserve">Quedan dos jugadores en la ronda durante el </w:t>
      </w:r>
      <w:proofErr w:type="spellStart"/>
      <w:r>
        <w:t>Showdown</w:t>
      </w:r>
      <w:proofErr w:type="spellEnd"/>
      <w:r>
        <w:t>:</w:t>
      </w:r>
    </w:p>
    <w:p w14:paraId="42CE5BD9" w14:textId="77777777" w:rsidR="00707605" w:rsidRDefault="00707605" w:rsidP="00707605">
      <w:pPr>
        <w:ind w:firstLine="0"/>
      </w:pPr>
      <w:r>
        <w:t xml:space="preserve">Jugador A: </w:t>
      </w:r>
      <w:r w:rsidRPr="004601A7">
        <w:rPr>
          <w:b/>
        </w:rPr>
        <w:t>A</w:t>
      </w:r>
      <w:r w:rsidRPr="004601A7">
        <w:rPr>
          <w:rFonts w:ascii="Segoe UI Symbol" w:hAnsi="Segoe UI Symbol" w:cs="Segoe UI Symbol"/>
          <w:b/>
          <w:sz w:val="20"/>
        </w:rPr>
        <w:t>♠</w:t>
      </w:r>
      <w:r w:rsidRPr="004601A7">
        <w:rPr>
          <w:b/>
          <w:color w:val="FF0000"/>
        </w:rPr>
        <w:t>5</w:t>
      </w:r>
      <w:r w:rsidRPr="004601A7">
        <w:rPr>
          <w:rFonts w:ascii="Segoe UI Symbol" w:hAnsi="Segoe UI Symbol" w:cs="Segoe UI Symbol"/>
          <w:b/>
          <w:color w:val="FF0000"/>
          <w:sz w:val="20"/>
        </w:rPr>
        <w:t>♦</w:t>
      </w:r>
    </w:p>
    <w:p w14:paraId="01A67BC3" w14:textId="77777777" w:rsidR="00707605" w:rsidRDefault="00707605" w:rsidP="00707605">
      <w:pPr>
        <w:ind w:firstLine="0"/>
      </w:pPr>
      <w:r>
        <w:t xml:space="preserve">Jugador B: </w:t>
      </w:r>
      <w:r w:rsidRPr="004601A7">
        <w:rPr>
          <w:b/>
        </w:rPr>
        <w:t>A</w:t>
      </w:r>
      <w:r w:rsidRPr="004601A7">
        <w:rPr>
          <w:rFonts w:ascii="Segoe UI Symbol" w:hAnsi="Segoe UI Symbol" w:cs="Segoe UI Symbol"/>
          <w:b/>
          <w:sz w:val="20"/>
        </w:rPr>
        <w:t>♣</w:t>
      </w:r>
      <w:r w:rsidRPr="004601A7">
        <w:rPr>
          <w:b/>
        </w:rPr>
        <w:t>10</w:t>
      </w:r>
      <w:r w:rsidRPr="004601A7">
        <w:rPr>
          <w:rFonts w:ascii="Segoe UI Symbol" w:hAnsi="Segoe UI Symbol" w:cs="Segoe UI Symbol"/>
          <w:b/>
          <w:sz w:val="20"/>
        </w:rPr>
        <w:t>♣</w:t>
      </w:r>
    </w:p>
    <w:p w14:paraId="6AE698D7" w14:textId="77777777" w:rsidR="00707605" w:rsidRPr="00C36D60" w:rsidRDefault="00707605" w:rsidP="00707605">
      <w:pPr>
        <w:ind w:firstLine="0"/>
      </w:pPr>
      <w:r>
        <w:t xml:space="preserve">Mesa: </w:t>
      </w:r>
      <w:r w:rsidRPr="004601A7">
        <w:rPr>
          <w:b/>
        </w:rPr>
        <w:t>2</w:t>
      </w:r>
      <w:r w:rsidRPr="004601A7">
        <w:rPr>
          <w:rFonts w:ascii="Segoe UI Symbol" w:hAnsi="Segoe UI Symbol" w:cs="Segoe UI Symbol"/>
          <w:b/>
          <w:sz w:val="20"/>
        </w:rPr>
        <w:t>♠</w:t>
      </w:r>
      <w:r w:rsidRPr="004601A7">
        <w:rPr>
          <w:b/>
        </w:rPr>
        <w:t xml:space="preserve"> </w:t>
      </w:r>
      <w:r w:rsidRPr="004601A7">
        <w:rPr>
          <w:b/>
          <w:color w:val="FF0000"/>
        </w:rPr>
        <w:t>A</w:t>
      </w:r>
      <w:r w:rsidRPr="004601A7">
        <w:rPr>
          <w:rFonts w:ascii="Arial Narrow" w:hAnsi="Arial Narrow"/>
          <w:b/>
          <w:color w:val="FF0000"/>
          <w:sz w:val="20"/>
        </w:rPr>
        <w:t>♥</w:t>
      </w:r>
      <w:r w:rsidRPr="004601A7">
        <w:rPr>
          <w:b/>
          <w:color w:val="FF0000"/>
        </w:rPr>
        <w:t xml:space="preserve"> </w:t>
      </w:r>
      <w:r w:rsidRPr="004601A7">
        <w:rPr>
          <w:b/>
        </w:rPr>
        <w:t>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rPr>
          <w:b/>
        </w:rPr>
        <w:t xml:space="preserve"> </w:t>
      </w:r>
      <w:r w:rsidRPr="004601A7">
        <w:rPr>
          <w:b/>
          <w:color w:val="FF0000"/>
        </w:rPr>
        <w:t>A</w:t>
      </w:r>
      <w:r w:rsidRPr="004601A7">
        <w:rPr>
          <w:rFonts w:ascii="Segoe UI Symbol" w:hAnsi="Segoe UI Symbol" w:cs="Segoe UI Symbol"/>
          <w:b/>
          <w:color w:val="FF0000"/>
          <w:sz w:val="20"/>
        </w:rPr>
        <w:t>♦</w:t>
      </w:r>
    </w:p>
    <w:p w14:paraId="2B82685E" w14:textId="77777777" w:rsidR="00707605" w:rsidRDefault="00707605" w:rsidP="00707605">
      <w:pPr>
        <w:pStyle w:val="EstiloPrimeralnea0cm"/>
      </w:pPr>
      <w:r>
        <w:t xml:space="preserve">En este caso, la mejor jugada del jugador A es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Segoe UI Symbol" w:hAnsi="Segoe UI Symbol" w:cs="Segoe UI Symbol"/>
          <w:color w:val="FF0000"/>
        </w:rPr>
        <w:t>♥</w:t>
      </w:r>
      <w:r w:rsidRPr="004601A7">
        <w:t xml:space="preserve"> mientras que la mejor jugada del jugador B es</w:t>
      </w:r>
      <w:r>
        <w:rPr>
          <w:rFonts w:ascii="Arial Narrow" w:hAnsi="Arial Narrow"/>
          <w:sz w:val="20"/>
        </w:rPr>
        <w:t xml:space="preserve">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t xml:space="preserve">. </w:t>
      </w:r>
      <w:r>
        <w:t xml:space="preserve">Es decir, que ambos jugadores tienen el mismo </w:t>
      </w:r>
      <w:proofErr w:type="spellStart"/>
      <w:r>
        <w:t>kicker</w:t>
      </w:r>
      <w:proofErr w:type="spellEnd"/>
      <w:r>
        <w:t xml:space="preserve"> a pesar de tener cartas de distinto valor en su mano, por tanto, </w:t>
      </w:r>
      <w:commentRangeStart w:id="160"/>
      <w:commentRangeStart w:id="161"/>
      <w:r>
        <w:t>se produciría un empate entre ambos jugadores.</w:t>
      </w:r>
      <w:commentRangeEnd w:id="160"/>
      <w:r>
        <w:rPr>
          <w:rStyle w:val="Refdecomentario"/>
        </w:rPr>
        <w:commentReference w:id="160"/>
      </w:r>
      <w:commentRangeEnd w:id="161"/>
    </w:p>
    <w:p w14:paraId="44EAB1B2" w14:textId="0E7DC4AC" w:rsidR="00835A6F" w:rsidRDefault="00707605" w:rsidP="004F621A">
      <w:pPr>
        <w:pStyle w:val="EstiloPrimeralnea0cm"/>
        <w:rPr>
          <w:ins w:id="162" w:author="Álvaro Gonzalez" w:date="2020-06-16T19:56:00Z"/>
        </w:rPr>
      </w:pPr>
      <w:r>
        <w:t>En caso de empate, se reparte en partes iguales el bote total entre los jugadores que han empatado</w:t>
      </w:r>
      <w:r>
        <w:rPr>
          <w:rStyle w:val="Refdecomentario"/>
        </w:rPr>
        <w:commentReference w:id="161"/>
      </w:r>
      <w:r>
        <w:t>.</w:t>
      </w:r>
    </w:p>
    <w:p w14:paraId="24554AE3" w14:textId="77777777" w:rsidR="00A26E4F" w:rsidRDefault="00A26E4F" w:rsidP="00A26E4F">
      <w:pPr>
        <w:pStyle w:val="Ttulo3"/>
        <w:rPr>
          <w:ins w:id="163" w:author="Álvaro Gonzalez" w:date="2020-06-16T19:56:00Z"/>
        </w:rPr>
      </w:pPr>
      <w:ins w:id="164" w:author="Álvaro Gonzalez" w:date="2020-06-16T19:56:00Z">
        <w:r>
          <w:t>Faroles</w:t>
        </w:r>
      </w:ins>
    </w:p>
    <w:p w14:paraId="7726A76D" w14:textId="77777777" w:rsidR="00A26E4F" w:rsidRDefault="00A26E4F" w:rsidP="00A26E4F">
      <w:pPr>
        <w:ind w:firstLine="0"/>
        <w:rPr>
          <w:ins w:id="165" w:author="Álvaro Gonzalez" w:date="2020-06-16T19:56:00Z"/>
        </w:rPr>
      </w:pPr>
    </w:p>
    <w:p w14:paraId="20F1ECF2" w14:textId="77777777" w:rsidR="00A26E4F" w:rsidRDefault="00A26E4F" w:rsidP="00A26E4F">
      <w:pPr>
        <w:ind w:firstLine="0"/>
        <w:rPr>
          <w:ins w:id="166" w:author="Álvaro Gonzalez" w:date="2020-06-16T19:56:00Z"/>
        </w:rPr>
      </w:pPr>
      <w:ins w:id="167" w:author="Álvaro Gonzalez" w:date="2020-06-16T19:56:00Z">
        <w:r>
          <w:t xml:space="preserve">Cuando la información es asimétrica, el jugador con la jugada hecha está en desventaja, ya que, al menos en algunas ocasiones, paga cuando el </w:t>
        </w:r>
        <w:proofErr w:type="spellStart"/>
        <w:r>
          <w:t>draw</w:t>
        </w:r>
        <w:proofErr w:type="spellEnd"/>
        <w:r>
          <w:t xml:space="preserve"> evidente aparece. La razón de esto se debe a que, si no lo hace, entonces el </w:t>
        </w:r>
        <w:proofErr w:type="spellStart"/>
        <w:r>
          <w:t>draw</w:t>
        </w:r>
        <w:proofErr w:type="spellEnd"/>
        <w:r>
          <w:t xml:space="preserve"> puede aprovecharse de esto usando faroles de manera agresiva.</w:t>
        </w:r>
      </w:ins>
    </w:p>
    <w:p w14:paraId="7C1BCC90" w14:textId="77777777" w:rsidR="00A26E4F" w:rsidRDefault="00A26E4F" w:rsidP="00A26E4F">
      <w:pPr>
        <w:ind w:firstLine="0"/>
        <w:rPr>
          <w:ins w:id="168" w:author="Álvaro Gonzalez" w:date="2020-06-16T19:56:00Z"/>
        </w:rPr>
      </w:pPr>
      <w:ins w:id="169" w:author="Álvaro Gonzalez" w:date="2020-06-16T19:56:00Z">
        <w:r>
          <w:lastRenderedPageBreak/>
          <w:t>Los faroles son una parte intrínseca de la psicología del póker, dado que un farol puede resultar en una gran pérdida de dinero cuando se resuelve. En torno a los faroles podemos distinguir:</w:t>
        </w:r>
      </w:ins>
    </w:p>
    <w:p w14:paraId="5183A98C" w14:textId="77777777" w:rsidR="00A26E4F" w:rsidRPr="00D054B9" w:rsidRDefault="00A26E4F" w:rsidP="00A26E4F">
      <w:pPr>
        <w:numPr>
          <w:ilvl w:val="0"/>
          <w:numId w:val="25"/>
        </w:numPr>
        <w:rPr>
          <w:ins w:id="170" w:author="Álvaro Gonzalez" w:date="2020-06-16T19:56:00Z"/>
          <w:b/>
        </w:rPr>
      </w:pPr>
      <w:ins w:id="171" w:author="Álvaro Gonzalez" w:date="2020-06-16T19:56:00Z">
        <w:r w:rsidRPr="00D054B9">
          <w:rPr>
            <w:b/>
          </w:rPr>
          <w:t>Farol puro:</w:t>
        </w:r>
        <w:r>
          <w:t xml:space="preserve"> es una apuesta con una mano que no tiene posibilidad alguna de ganar el bote mediante una estrategia óptima del oponente. Por lo general esto ocurre en las últimas fases de la ronda, donde la mano no puede mejorar.</w:t>
        </w:r>
      </w:ins>
    </w:p>
    <w:p w14:paraId="430C35CD" w14:textId="77777777" w:rsidR="00A26E4F" w:rsidRPr="0054427D" w:rsidRDefault="00A26E4F" w:rsidP="00A26E4F">
      <w:pPr>
        <w:numPr>
          <w:ilvl w:val="0"/>
          <w:numId w:val="25"/>
        </w:numPr>
        <w:rPr>
          <w:ins w:id="172" w:author="Álvaro Gonzalez" w:date="2020-06-16T19:56:00Z"/>
          <w:b/>
        </w:rPr>
      </w:pPr>
      <w:proofErr w:type="spellStart"/>
      <w:ins w:id="173" w:author="Álvaro Gonzalez" w:date="2020-06-16T19:56:00Z">
        <w:r>
          <w:rPr>
            <w:b/>
          </w:rPr>
          <w:t>Semifarol</w:t>
        </w:r>
        <w:proofErr w:type="spellEnd"/>
        <w:r>
          <w:rPr>
            <w:b/>
          </w:rPr>
          <w:t xml:space="preserve">: </w:t>
        </w:r>
        <w:r>
          <w:t>es una apuesta con una mano que pueda o no ser mejor en el momento, pero puede mejorar tremendamente en las fases posteriores.</w:t>
        </w:r>
      </w:ins>
    </w:p>
    <w:p w14:paraId="4678E06D" w14:textId="77777777" w:rsidR="00A26E4F" w:rsidRPr="0054427D" w:rsidRDefault="00A26E4F" w:rsidP="00A26E4F">
      <w:pPr>
        <w:numPr>
          <w:ilvl w:val="0"/>
          <w:numId w:val="25"/>
        </w:numPr>
        <w:rPr>
          <w:ins w:id="174" w:author="Álvaro Gonzalez" w:date="2020-06-16T19:56:00Z"/>
          <w:b/>
        </w:rPr>
      </w:pPr>
      <w:proofErr w:type="spellStart"/>
      <w:ins w:id="175" w:author="Álvaro Gonzalez" w:date="2020-06-16T19:56:00Z">
        <w:r>
          <w:rPr>
            <w:b/>
          </w:rPr>
          <w:t>Snowing</w:t>
        </w:r>
        <w:proofErr w:type="spellEnd"/>
        <w:r>
          <w:rPr>
            <w:b/>
          </w:rPr>
          <w:t xml:space="preserve">: </w:t>
        </w:r>
        <w:r>
          <w:t>Es un farol puro que se hace cuando no se tiene esperanza de ganar el bote en las primeras rondas de la partida.</w:t>
        </w:r>
      </w:ins>
    </w:p>
    <w:p w14:paraId="09EEAC51" w14:textId="26467F1B" w:rsidR="00A26E4F" w:rsidRPr="00A26E4F" w:rsidRDefault="00A26E4F">
      <w:pPr>
        <w:pPrChange w:id="176" w:author="Álvaro Gonzalez" w:date="2020-06-16T19:56:00Z">
          <w:pPr>
            <w:pStyle w:val="EstiloPrimeralnea0cm"/>
          </w:pPr>
        </w:pPrChange>
      </w:pPr>
      <w:ins w:id="177" w:author="Álvaro Gonzalez" w:date="2020-06-16T19:56:00Z">
        <w:r>
          <w:rPr>
            <w:b/>
          </w:rPr>
          <w:t xml:space="preserve">Apuestas de valor / </w:t>
        </w:r>
        <w:proofErr w:type="spellStart"/>
        <w:r>
          <w:rPr>
            <w:b/>
          </w:rPr>
          <w:t>Value</w:t>
        </w:r>
        <w:proofErr w:type="spellEnd"/>
        <w:r>
          <w:rPr>
            <w:b/>
          </w:rPr>
          <w:t xml:space="preserve"> </w:t>
        </w:r>
        <w:proofErr w:type="spellStart"/>
        <w:r>
          <w:rPr>
            <w:b/>
          </w:rPr>
          <w:t>bets</w:t>
        </w:r>
        <w:proofErr w:type="spellEnd"/>
        <w:r>
          <w:rPr>
            <w:b/>
          </w:rPr>
          <w:t xml:space="preserve">: </w:t>
        </w:r>
        <w:r>
          <w:t xml:space="preserve">Son apuestas que se espera que tengan una expectación positiva, incluso cuando son vistas. En casos extremos, incluso cuando un jugador tiene la mejor jugada posible en las primeras rondas, puede hacer una apuesta de valor pura en esas primeras fases, pero al igual que los faroles, es frecuente el caso de que, teniendo cartas pendientes de salir, la apuesta de valor pueda ser un </w:t>
        </w:r>
        <w:proofErr w:type="spellStart"/>
        <w:r>
          <w:t>semifarol</w:t>
        </w:r>
        <w:proofErr w:type="spellEnd"/>
        <w:r>
          <w:t xml:space="preserve"> (dependiendo de cómo de fuerte sea la mano del oponente).</w:t>
        </w:r>
      </w:ins>
    </w:p>
    <w:p w14:paraId="7AAFC171" w14:textId="76A100ED" w:rsidR="00707605" w:rsidRDefault="00707605" w:rsidP="00707605">
      <w:pPr>
        <w:pStyle w:val="Ttulo2"/>
      </w:pPr>
      <w:r>
        <w:t xml:space="preserve">La matemática detrás del </w:t>
      </w:r>
      <w:del w:id="178" w:author="Álvaro Gonzalez" w:date="2020-06-16T22:12:00Z">
        <w:r w:rsidDel="000B0FB3">
          <w:delText>poker</w:delText>
        </w:r>
      </w:del>
      <w:ins w:id="179" w:author="Álvaro Gonzalez" w:date="2020-06-16T22:12:00Z">
        <w:r w:rsidR="000B0FB3">
          <w:t>póker</w:t>
        </w:r>
      </w:ins>
      <w:r>
        <w:t>: Combinatoria y probabilidad</w:t>
      </w:r>
    </w:p>
    <w:p w14:paraId="439D0CB4" w14:textId="17BC8F48" w:rsidR="00707605" w:rsidRPr="00090F3D" w:rsidDel="00A26E4F" w:rsidRDefault="00707605">
      <w:pPr>
        <w:pStyle w:val="Ttulo3"/>
        <w:rPr>
          <w:del w:id="180" w:author="Álvaro Gonzalez" w:date="2020-06-16T19:54:00Z"/>
        </w:rPr>
        <w:pPrChange w:id="181" w:author="Álvaro Gonzalez" w:date="2020-06-16T19:56:00Z">
          <w:pPr>
            <w:pStyle w:val="EstiloPrimeralnea0cm"/>
          </w:pPr>
        </w:pPrChange>
      </w:pPr>
      <w:del w:id="182" w:author="Álvaro Gonzalez" w:date="2020-06-16T19:54:00Z">
        <w:r w:rsidDel="00A26E4F">
          <w:delText>Teorema de Bayes / Bill Chen Odds</w:delText>
        </w:r>
      </w:del>
    </w:p>
    <w:p w14:paraId="7AFD2A95" w14:textId="77777777" w:rsidR="00707605" w:rsidRDefault="00707605">
      <w:pPr>
        <w:pStyle w:val="Ttulo3"/>
      </w:pPr>
      <w:r>
        <w:t>Probabilidad de cada jugada</w:t>
      </w:r>
    </w:p>
    <w:p w14:paraId="5D57841F" w14:textId="77777777" w:rsidR="00707605" w:rsidRDefault="00707605" w:rsidP="00707605">
      <w:pPr>
        <w:pStyle w:val="EstiloPrimeralnea0cm"/>
      </w:pPr>
      <w:r>
        <w:t xml:space="preserve">Durante las partidas de Texas </w:t>
      </w:r>
      <w:proofErr w:type="spellStart"/>
      <w:r>
        <w:t>Hold’em</w:t>
      </w:r>
      <w:proofErr w:type="spellEnd"/>
      <w:r>
        <w:t xml:space="preserve">, tratamos de obtener una jugada de cinco cartas de entre toda la baraja, resultando en un caso de combinatoria. Tenemos 52 posibles cartas escogidas 5 cartas sin importar el orden y sin repetición, por lo cual tenemos un total de (52 2) = 2.598.960 posibles combinaciones. </w:t>
      </w:r>
    </w:p>
    <w:p w14:paraId="01748BFB" w14:textId="36A42B02" w:rsidR="00707605" w:rsidRDefault="00707605" w:rsidP="00707605">
      <w:pPr>
        <w:pStyle w:val="EstiloPrimeralnea0cm"/>
      </w:pPr>
      <w:r>
        <w:t xml:space="preserve">Teniendo en cuenta la tabla del apartado </w:t>
      </w:r>
      <w:r w:rsidR="0043057B">
        <w:fldChar w:fldCharType="begin"/>
      </w:r>
      <w:r>
        <w:instrText xml:space="preserve"> REF _Ref29157145 \r \h </w:instrText>
      </w:r>
      <w:r w:rsidR="0043057B">
        <w:fldChar w:fldCharType="separate"/>
      </w:r>
      <w:r>
        <w:t>2.1.3</w:t>
      </w:r>
      <w:r w:rsidR="0043057B">
        <w:fldChar w:fldCharType="end"/>
      </w:r>
      <w:r>
        <w:t>, podemos calcular las probabilidades de obtener cada tipo de jugada dividiendo el número de posibilidades entre el n</w:t>
      </w:r>
      <w:r w:rsidR="004D2228">
        <w:t>ú</w:t>
      </w:r>
      <w:r>
        <w:t>mero de casos completos.</w:t>
      </w:r>
    </w:p>
    <w:p w14:paraId="6F2AD32E" w14:textId="77777777" w:rsidR="00707605" w:rsidRDefault="00707605" w:rsidP="00707605">
      <w:pPr>
        <w:ind w:firstLine="0"/>
      </w:pPr>
      <w:r>
        <w:t>Hay que tener en cuenta varias cosas en lo que se refiere a la baraja:</w:t>
      </w:r>
    </w:p>
    <w:p w14:paraId="58F471FD" w14:textId="77777777" w:rsidR="00707605" w:rsidRDefault="00707605" w:rsidP="00707605">
      <w:pPr>
        <w:numPr>
          <w:ilvl w:val="0"/>
          <w:numId w:val="18"/>
        </w:numPr>
      </w:pPr>
      <w:r>
        <w:t>Una baraja de cartas francesa tiene 52 cartas</w:t>
      </w:r>
    </w:p>
    <w:p w14:paraId="34C5DA0B" w14:textId="77777777" w:rsidR="00707605" w:rsidRPr="0009048B" w:rsidRDefault="00707605" w:rsidP="00707605">
      <w:pPr>
        <w:numPr>
          <w:ilvl w:val="0"/>
          <w:numId w:val="18"/>
        </w:numPr>
      </w:pPr>
      <w:r>
        <w:t xml:space="preserve">Cada carta tiene la misma posibilidad de aparecer que </w:t>
      </w:r>
      <w:commentRangeStart w:id="183"/>
      <w:commentRangeStart w:id="184"/>
      <w:r>
        <w:t>el resto.</w:t>
      </w:r>
      <w:commentRangeEnd w:id="183"/>
      <w:r w:rsidR="004D2228">
        <w:rPr>
          <w:rStyle w:val="Refdecomentario"/>
          <w:rFonts w:ascii="Lato" w:hAnsi="Lato"/>
          <w:lang w:val="en-US" w:eastAsia="en-US" w:bidi="en-US"/>
        </w:rPr>
        <w:commentReference w:id="183"/>
      </w:r>
      <w:commentRangeEnd w:id="184"/>
      <w:r w:rsidR="001526C2">
        <w:rPr>
          <w:rStyle w:val="Refdecomentario"/>
          <w:rFonts w:ascii="Lato" w:hAnsi="Lato"/>
          <w:lang w:val="en-US" w:eastAsia="en-US" w:bidi="en-US"/>
        </w:rPr>
        <w:commentReference w:id="184"/>
      </w:r>
    </w:p>
    <w:p w14:paraId="254A9763" w14:textId="77777777" w:rsidR="00707605" w:rsidRDefault="00707605" w:rsidP="00707605">
      <w:pPr>
        <w:pStyle w:val="EstiloPrimeralnea0cm"/>
      </w:pPr>
      <w:r>
        <w:t>Con esto, podemos también obtener la cuota (</w:t>
      </w:r>
      <w:proofErr w:type="spellStart"/>
      <w:r>
        <w:t>odds</w:t>
      </w:r>
      <w:proofErr w:type="spellEnd"/>
      <w:r>
        <w:t xml:space="preserve">), que es el inverso de la probabilidad, que define </w:t>
      </w:r>
      <w:proofErr w:type="gramStart"/>
      <w:r>
        <w:t>el ratio</w:t>
      </w:r>
      <w:proofErr w:type="gramEnd"/>
      <w:r>
        <w:t xml:space="preserve"> de la cantidad de manos que no son las que buscamos.  Por ejemplo, el número de Escaleras de color posibles son 36, por lo que podemos calcular el número de casos que no son </w:t>
      </w:r>
      <w:r>
        <w:lastRenderedPageBreak/>
        <w:t>una Escalera de color (2.598.960-36=2.598.924), por lo que la cuota sería 2.598.924:36, que simplificando es 72.192,3:1.</w:t>
      </w:r>
    </w:p>
    <w:p w14:paraId="399E7E11" w14:textId="77777777" w:rsidR="00707605" w:rsidRPr="009712A2" w:rsidRDefault="00707605" w:rsidP="00707605">
      <w:pPr>
        <w:ind w:firstLine="0"/>
      </w:pPr>
      <w:r>
        <w:t xml:space="preserve">Sobre las cuotas hablaremos con más detalle de su importancia en el apartado </w:t>
      </w:r>
      <w:r w:rsidR="0043057B">
        <w:fldChar w:fldCharType="begin"/>
      </w:r>
      <w:r>
        <w:instrText xml:space="preserve"> REF _Ref29285376 \r \h </w:instrText>
      </w:r>
      <w:r w:rsidR="0043057B">
        <w:fldChar w:fldCharType="separate"/>
      </w:r>
      <w:r>
        <w:t>2.4</w:t>
      </w:r>
      <w:r w:rsidR="0043057B">
        <w:fldChar w:fldCharType="end"/>
      </w:r>
      <w:r>
        <w:t>.</w:t>
      </w:r>
    </w:p>
    <w:p w14:paraId="1057287F" w14:textId="77777777" w:rsidR="00707605" w:rsidRDefault="00707605" w:rsidP="00707605">
      <w:pPr>
        <w:ind w:firstLine="0"/>
      </w:pPr>
      <w:r>
        <w:t>De esta manera podemos construir la siguiente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520"/>
        <w:gridCol w:w="1593"/>
        <w:gridCol w:w="2052"/>
        <w:gridCol w:w="1572"/>
        <w:gridCol w:w="992"/>
      </w:tblGrid>
      <w:tr w:rsidR="00707605" w:rsidRPr="004601A7" w14:paraId="030CF518" w14:textId="77777777" w:rsidTr="004559FF">
        <w:trPr>
          <w:trHeight w:val="543"/>
        </w:trPr>
        <w:tc>
          <w:tcPr>
            <w:tcW w:w="0" w:type="auto"/>
            <w:shd w:val="clear" w:color="auto" w:fill="D9D9D9"/>
            <w:vAlign w:val="center"/>
          </w:tcPr>
          <w:p w14:paraId="7AB94D33" w14:textId="77777777" w:rsidR="00707605" w:rsidRPr="004601A7" w:rsidRDefault="00707605" w:rsidP="004559FF">
            <w:pPr>
              <w:ind w:firstLine="0"/>
              <w:jc w:val="center"/>
              <w:rPr>
                <w:rFonts w:eastAsia="MS Mincho"/>
                <w:b/>
                <w:sz w:val="18"/>
                <w:szCs w:val="18"/>
              </w:rPr>
            </w:pPr>
            <w:r w:rsidRPr="004601A7">
              <w:rPr>
                <w:rFonts w:eastAsia="MS Mincho"/>
                <w:b/>
                <w:sz w:val="18"/>
                <w:szCs w:val="18"/>
              </w:rPr>
              <w:t>Orden</w:t>
            </w:r>
          </w:p>
        </w:tc>
        <w:tc>
          <w:tcPr>
            <w:tcW w:w="0" w:type="auto"/>
            <w:shd w:val="clear" w:color="auto" w:fill="D9D9D9"/>
            <w:vAlign w:val="center"/>
          </w:tcPr>
          <w:p w14:paraId="31D39F28" w14:textId="77777777" w:rsidR="00707605" w:rsidRPr="004601A7" w:rsidRDefault="00707605" w:rsidP="004559FF">
            <w:pPr>
              <w:ind w:firstLine="0"/>
              <w:jc w:val="center"/>
              <w:rPr>
                <w:rFonts w:eastAsia="MS Mincho"/>
                <w:b/>
                <w:sz w:val="18"/>
                <w:szCs w:val="18"/>
              </w:rPr>
            </w:pPr>
            <w:r>
              <w:rPr>
                <w:rFonts w:eastAsia="MS Mincho"/>
                <w:b/>
                <w:sz w:val="18"/>
                <w:szCs w:val="18"/>
              </w:rPr>
              <w:t>Nombre</w:t>
            </w:r>
          </w:p>
        </w:tc>
        <w:tc>
          <w:tcPr>
            <w:tcW w:w="0" w:type="auto"/>
            <w:shd w:val="clear" w:color="auto" w:fill="D9D9D9"/>
            <w:vAlign w:val="center"/>
          </w:tcPr>
          <w:p w14:paraId="1E8D7E4D" w14:textId="77777777" w:rsidR="00707605" w:rsidRPr="004601A7" w:rsidRDefault="00707605" w:rsidP="004559FF">
            <w:pPr>
              <w:ind w:firstLine="0"/>
              <w:jc w:val="center"/>
              <w:rPr>
                <w:rFonts w:eastAsia="MS Mincho"/>
                <w:b/>
                <w:sz w:val="18"/>
                <w:szCs w:val="18"/>
              </w:rPr>
            </w:pPr>
            <w:r w:rsidRPr="004601A7">
              <w:rPr>
                <w:rFonts w:eastAsia="MS Mincho"/>
                <w:b/>
                <w:sz w:val="18"/>
                <w:szCs w:val="18"/>
              </w:rPr>
              <w:t>Ejemplo</w:t>
            </w:r>
          </w:p>
        </w:tc>
        <w:tc>
          <w:tcPr>
            <w:tcW w:w="0" w:type="auto"/>
            <w:shd w:val="clear" w:color="auto" w:fill="D9D9D9"/>
            <w:vAlign w:val="center"/>
          </w:tcPr>
          <w:p w14:paraId="35330F5D" w14:textId="77777777" w:rsidR="00707605" w:rsidRPr="004601A7" w:rsidRDefault="00707605" w:rsidP="004559FF">
            <w:pPr>
              <w:ind w:firstLine="0"/>
              <w:jc w:val="center"/>
              <w:rPr>
                <w:rFonts w:eastAsia="MS Mincho"/>
                <w:b/>
                <w:sz w:val="18"/>
                <w:szCs w:val="18"/>
              </w:rPr>
            </w:pPr>
            <w:r w:rsidRPr="004601A7">
              <w:rPr>
                <w:rFonts w:eastAsia="MS Mincho"/>
                <w:b/>
                <w:sz w:val="18"/>
                <w:szCs w:val="18"/>
              </w:rPr>
              <w:t>Combinaciones posibles</w:t>
            </w:r>
          </w:p>
        </w:tc>
        <w:tc>
          <w:tcPr>
            <w:tcW w:w="0" w:type="auto"/>
            <w:shd w:val="clear" w:color="auto" w:fill="D9D9D9"/>
            <w:vAlign w:val="center"/>
          </w:tcPr>
          <w:p w14:paraId="02E12FE4" w14:textId="77777777" w:rsidR="00707605" w:rsidRPr="004601A7" w:rsidRDefault="00707605" w:rsidP="004559FF">
            <w:pPr>
              <w:ind w:firstLine="0"/>
              <w:jc w:val="center"/>
              <w:rPr>
                <w:rFonts w:eastAsia="MS Mincho"/>
                <w:b/>
                <w:sz w:val="18"/>
                <w:szCs w:val="18"/>
              </w:rPr>
            </w:pPr>
            <w:commentRangeStart w:id="185"/>
            <w:commentRangeStart w:id="186"/>
            <w:r>
              <w:rPr>
                <w:rFonts w:eastAsia="MS Mincho"/>
                <w:b/>
                <w:sz w:val="18"/>
                <w:szCs w:val="18"/>
              </w:rPr>
              <w:t>Probabilidad</w:t>
            </w:r>
            <w:commentRangeEnd w:id="185"/>
            <w:r w:rsidR="00647C1A">
              <w:rPr>
                <w:rStyle w:val="Refdecomentario"/>
              </w:rPr>
              <w:commentReference w:id="185"/>
            </w:r>
            <w:commentRangeEnd w:id="186"/>
            <w:r w:rsidR="001526C2">
              <w:rPr>
                <w:rStyle w:val="Refdecomentario"/>
                <w:rFonts w:ascii="Lato" w:hAnsi="Lato"/>
                <w:lang w:val="en-US" w:eastAsia="en-US" w:bidi="en-US"/>
              </w:rPr>
              <w:commentReference w:id="186"/>
            </w:r>
            <w:r>
              <w:rPr>
                <w:rFonts w:eastAsia="MS Mincho"/>
                <w:b/>
                <w:sz w:val="18"/>
                <w:szCs w:val="18"/>
              </w:rPr>
              <w:t xml:space="preserve"> (%)</w:t>
            </w:r>
          </w:p>
        </w:tc>
        <w:tc>
          <w:tcPr>
            <w:tcW w:w="0" w:type="auto"/>
            <w:shd w:val="clear" w:color="auto" w:fill="D9D9D9"/>
            <w:vAlign w:val="center"/>
          </w:tcPr>
          <w:p w14:paraId="13F6EDC9" w14:textId="77777777" w:rsidR="00707605" w:rsidRPr="004601A7" w:rsidRDefault="00707605" w:rsidP="004559FF">
            <w:pPr>
              <w:ind w:firstLine="0"/>
              <w:jc w:val="center"/>
              <w:rPr>
                <w:rFonts w:eastAsia="MS Mincho"/>
                <w:b/>
                <w:sz w:val="18"/>
                <w:szCs w:val="18"/>
              </w:rPr>
            </w:pPr>
            <w:r>
              <w:rPr>
                <w:rFonts w:eastAsia="MS Mincho"/>
                <w:b/>
                <w:sz w:val="18"/>
                <w:szCs w:val="18"/>
              </w:rPr>
              <w:t>Cuota</w:t>
            </w:r>
          </w:p>
        </w:tc>
      </w:tr>
      <w:tr w:rsidR="00707605" w:rsidRPr="004601A7" w14:paraId="0832D94B" w14:textId="77777777" w:rsidTr="004559FF">
        <w:trPr>
          <w:trHeight w:val="543"/>
        </w:trPr>
        <w:tc>
          <w:tcPr>
            <w:tcW w:w="0" w:type="auto"/>
            <w:shd w:val="clear" w:color="auto" w:fill="auto"/>
            <w:vAlign w:val="center"/>
          </w:tcPr>
          <w:p w14:paraId="23233F4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w:t>
            </w:r>
          </w:p>
        </w:tc>
        <w:tc>
          <w:tcPr>
            <w:tcW w:w="0" w:type="auto"/>
            <w:shd w:val="clear" w:color="auto" w:fill="auto"/>
            <w:vAlign w:val="center"/>
          </w:tcPr>
          <w:p w14:paraId="1A3EA0E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 real</w:t>
            </w:r>
          </w:p>
          <w:p w14:paraId="6FAF3A78"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 xml:space="preserve">Royal </w:t>
            </w:r>
            <w:proofErr w:type="spellStart"/>
            <w:r w:rsidRPr="004601A7">
              <w:rPr>
                <w:rFonts w:ascii="Arial Narrow" w:eastAsia="MS Mincho" w:hAnsi="Arial Narrow"/>
                <w:i/>
                <w:sz w:val="20"/>
              </w:rPr>
              <w:t>Flush</w:t>
            </w:r>
            <w:proofErr w:type="spellEnd"/>
          </w:p>
        </w:tc>
        <w:tc>
          <w:tcPr>
            <w:tcW w:w="0" w:type="auto"/>
            <w:vAlign w:val="center"/>
          </w:tcPr>
          <w:p w14:paraId="30630029" w14:textId="77777777" w:rsidR="00707605" w:rsidRPr="004601A7" w:rsidRDefault="00707605" w:rsidP="004559FF">
            <w:pPr>
              <w:ind w:firstLine="0"/>
              <w:jc w:val="center"/>
              <w:rPr>
                <w:rFonts w:ascii="Neo Sans Medium" w:eastAsia="MS Mincho" w:hAnsi="Neo Sans Medium"/>
                <w:b/>
                <w:color w:val="FF0000"/>
                <w:sz w:val="20"/>
              </w:rPr>
            </w:pPr>
            <w:r w:rsidRPr="004601A7">
              <w:rPr>
                <w:rFonts w:ascii="Neo Sans Medium" w:eastAsia="MS Mincho" w:hAnsi="Neo Sans Medium"/>
                <w:b/>
                <w:color w:val="FF0000"/>
                <w:sz w:val="20"/>
              </w:rPr>
              <w:t>A</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Q</w:t>
            </w:r>
            <w:r w:rsidRPr="004601A7">
              <w:rPr>
                <w:rFonts w:ascii="Arial Narrow" w:eastAsia="MS Mincho" w:hAnsi="Arial Narrow"/>
                <w:color w:val="FF0000"/>
                <w:sz w:val="20"/>
              </w:rPr>
              <w:t>♥</w:t>
            </w:r>
            <w:r w:rsidRPr="004601A7">
              <w:rPr>
                <w:rFonts w:ascii="Neo Sans Medium" w:eastAsia="MS Mincho" w:hAnsi="Neo Sans Medium"/>
                <w:b/>
                <w:color w:val="FF0000"/>
                <w:sz w:val="20"/>
              </w:rPr>
              <w:t>J</w:t>
            </w:r>
            <w:r w:rsidRPr="004601A7">
              <w:rPr>
                <w:rFonts w:ascii="Arial Narrow" w:eastAsia="MS Mincho" w:hAnsi="Arial Narrow"/>
                <w:color w:val="FF0000"/>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p>
        </w:tc>
        <w:tc>
          <w:tcPr>
            <w:tcW w:w="0" w:type="auto"/>
            <w:shd w:val="clear" w:color="auto" w:fill="auto"/>
            <w:vAlign w:val="center"/>
          </w:tcPr>
          <w:p w14:paraId="6109F46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4</w:t>
            </w:r>
          </w:p>
        </w:tc>
        <w:tc>
          <w:tcPr>
            <w:tcW w:w="0" w:type="auto"/>
            <w:vAlign w:val="center"/>
          </w:tcPr>
          <w:p w14:paraId="55F195D1" w14:textId="77777777" w:rsidR="00707605" w:rsidRPr="00FC3974"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1,539x10</w:t>
            </w:r>
            <w:r>
              <w:rPr>
                <w:rFonts w:ascii="Arial Narrow" w:eastAsia="MS Mincho" w:hAnsi="Arial Narrow"/>
                <w:sz w:val="20"/>
                <w:vertAlign w:val="superscript"/>
              </w:rPr>
              <w:t>-4</w:t>
            </w:r>
          </w:p>
        </w:tc>
        <w:tc>
          <w:tcPr>
            <w:tcW w:w="0" w:type="auto"/>
            <w:vAlign w:val="center"/>
          </w:tcPr>
          <w:p w14:paraId="300D4593"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649.739:1</w:t>
            </w:r>
          </w:p>
        </w:tc>
      </w:tr>
      <w:tr w:rsidR="00707605" w:rsidRPr="004601A7" w14:paraId="1B3082BE" w14:textId="77777777" w:rsidTr="004559FF">
        <w:trPr>
          <w:trHeight w:val="543"/>
        </w:trPr>
        <w:tc>
          <w:tcPr>
            <w:tcW w:w="0" w:type="auto"/>
            <w:shd w:val="clear" w:color="auto" w:fill="auto"/>
            <w:vAlign w:val="center"/>
          </w:tcPr>
          <w:p w14:paraId="21C6D14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2</w:t>
            </w:r>
          </w:p>
        </w:tc>
        <w:tc>
          <w:tcPr>
            <w:tcW w:w="0" w:type="auto"/>
            <w:shd w:val="clear" w:color="auto" w:fill="auto"/>
            <w:vAlign w:val="center"/>
          </w:tcPr>
          <w:p w14:paraId="6356C7F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 de Color</w:t>
            </w:r>
          </w:p>
          <w:p w14:paraId="1342134B"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Straight</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flush</w:t>
            </w:r>
            <w:proofErr w:type="spellEnd"/>
          </w:p>
        </w:tc>
        <w:tc>
          <w:tcPr>
            <w:tcW w:w="0" w:type="auto"/>
            <w:vAlign w:val="center"/>
          </w:tcPr>
          <w:p w14:paraId="68EADF7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p>
        </w:tc>
        <w:tc>
          <w:tcPr>
            <w:tcW w:w="0" w:type="auto"/>
            <w:shd w:val="clear" w:color="auto" w:fill="auto"/>
            <w:vAlign w:val="center"/>
          </w:tcPr>
          <w:p w14:paraId="158AB89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36</w:t>
            </w:r>
          </w:p>
        </w:tc>
        <w:tc>
          <w:tcPr>
            <w:tcW w:w="0" w:type="auto"/>
            <w:vAlign w:val="center"/>
          </w:tcPr>
          <w:p w14:paraId="05D71CDF"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1,385x10</w:t>
            </w:r>
            <w:r>
              <w:rPr>
                <w:rFonts w:ascii="Arial Narrow" w:eastAsia="MS Mincho" w:hAnsi="Arial Narrow"/>
                <w:sz w:val="20"/>
                <w:vertAlign w:val="superscript"/>
              </w:rPr>
              <w:t>-3</w:t>
            </w:r>
          </w:p>
        </w:tc>
        <w:tc>
          <w:tcPr>
            <w:tcW w:w="0" w:type="auto"/>
            <w:vAlign w:val="center"/>
          </w:tcPr>
          <w:p w14:paraId="287B3F1A"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72.192,3:1</w:t>
            </w:r>
          </w:p>
        </w:tc>
      </w:tr>
      <w:tr w:rsidR="00707605" w:rsidRPr="004601A7" w14:paraId="42298373" w14:textId="77777777" w:rsidTr="004559FF">
        <w:trPr>
          <w:trHeight w:val="543"/>
        </w:trPr>
        <w:tc>
          <w:tcPr>
            <w:tcW w:w="0" w:type="auto"/>
            <w:shd w:val="clear" w:color="auto" w:fill="auto"/>
            <w:vAlign w:val="center"/>
          </w:tcPr>
          <w:p w14:paraId="2F1472A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w:t>
            </w:r>
          </w:p>
        </w:tc>
        <w:tc>
          <w:tcPr>
            <w:tcW w:w="0" w:type="auto"/>
            <w:shd w:val="clear" w:color="auto" w:fill="auto"/>
            <w:vAlign w:val="center"/>
          </w:tcPr>
          <w:p w14:paraId="3E7EB939" w14:textId="19AD8594" w:rsidR="00707605" w:rsidRPr="00776F56" w:rsidRDefault="00707605" w:rsidP="004559FF">
            <w:pPr>
              <w:ind w:firstLine="0"/>
              <w:jc w:val="center"/>
              <w:rPr>
                <w:rFonts w:ascii="Arial Narrow" w:eastAsia="MS Mincho" w:hAnsi="Arial Narrow"/>
                <w:sz w:val="20"/>
                <w:lang w:val="en-GB"/>
              </w:rPr>
            </w:pPr>
            <w:del w:id="187" w:author="Álvaro Gonzalez" w:date="2020-06-16T22:12:00Z">
              <w:r w:rsidRPr="00776F56" w:rsidDel="000B0FB3">
                <w:rPr>
                  <w:rFonts w:ascii="Arial Narrow" w:eastAsia="MS Mincho" w:hAnsi="Arial Narrow"/>
                  <w:sz w:val="20"/>
                  <w:lang w:val="en-GB"/>
                </w:rPr>
                <w:delText>Poker</w:delText>
              </w:r>
            </w:del>
            <w:proofErr w:type="spellStart"/>
            <w:ins w:id="188" w:author="Álvaro Gonzalez" w:date="2020-06-16T22:12:00Z">
              <w:r w:rsidR="000B0FB3">
                <w:rPr>
                  <w:rFonts w:ascii="Arial Narrow" w:eastAsia="MS Mincho" w:hAnsi="Arial Narrow"/>
                  <w:sz w:val="20"/>
                  <w:lang w:val="en-GB"/>
                </w:rPr>
                <w:t>Póker</w:t>
              </w:r>
            </w:ins>
            <w:proofErr w:type="spellEnd"/>
          </w:p>
          <w:p w14:paraId="1E9489AA"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Four of a kind</w:t>
            </w:r>
          </w:p>
        </w:tc>
        <w:tc>
          <w:tcPr>
            <w:tcW w:w="0" w:type="auto"/>
            <w:vAlign w:val="center"/>
          </w:tcPr>
          <w:p w14:paraId="4371FCF3" w14:textId="77777777" w:rsidR="00707605" w:rsidRPr="004601A7" w:rsidRDefault="00707605" w:rsidP="004559FF">
            <w:pPr>
              <w:ind w:firstLine="0"/>
              <w:jc w:val="center"/>
              <w:rPr>
                <w:rFonts w:ascii="Neo Sans Medium" w:eastAsia="MS Mincho" w:hAnsi="Neo Sans Medium"/>
                <w:b/>
                <w:sz w:val="20"/>
              </w:rPr>
            </w:pP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0701C6FB"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624</w:t>
            </w:r>
          </w:p>
        </w:tc>
        <w:tc>
          <w:tcPr>
            <w:tcW w:w="0" w:type="auto"/>
            <w:vAlign w:val="center"/>
          </w:tcPr>
          <w:p w14:paraId="6A3B3059" w14:textId="77777777" w:rsidR="00707605" w:rsidRPr="00FC3974"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2,4001x10</w:t>
            </w:r>
            <w:r>
              <w:rPr>
                <w:rFonts w:ascii="Arial Narrow" w:eastAsia="MS Mincho" w:hAnsi="Arial Narrow"/>
                <w:sz w:val="20"/>
                <w:vertAlign w:val="superscript"/>
              </w:rPr>
              <w:t>-2</w:t>
            </w:r>
          </w:p>
        </w:tc>
        <w:tc>
          <w:tcPr>
            <w:tcW w:w="0" w:type="auto"/>
            <w:vAlign w:val="center"/>
          </w:tcPr>
          <w:p w14:paraId="7BBAA3C4"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4.164:1</w:t>
            </w:r>
          </w:p>
        </w:tc>
      </w:tr>
      <w:tr w:rsidR="00707605" w:rsidRPr="004601A7" w14:paraId="05925AD4" w14:textId="77777777" w:rsidTr="004559FF">
        <w:trPr>
          <w:trHeight w:val="543"/>
        </w:trPr>
        <w:tc>
          <w:tcPr>
            <w:tcW w:w="0" w:type="auto"/>
            <w:shd w:val="clear" w:color="auto" w:fill="auto"/>
            <w:vAlign w:val="center"/>
          </w:tcPr>
          <w:p w14:paraId="4DA4A65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4</w:t>
            </w:r>
          </w:p>
        </w:tc>
        <w:tc>
          <w:tcPr>
            <w:tcW w:w="0" w:type="auto"/>
            <w:shd w:val="clear" w:color="auto" w:fill="auto"/>
            <w:vAlign w:val="center"/>
          </w:tcPr>
          <w:p w14:paraId="408D85EF"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Full</w:t>
            </w:r>
          </w:p>
          <w:p w14:paraId="1057FC1E"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Full House</w:t>
            </w:r>
          </w:p>
        </w:tc>
        <w:tc>
          <w:tcPr>
            <w:tcW w:w="0" w:type="auto"/>
            <w:vAlign w:val="center"/>
          </w:tcPr>
          <w:p w14:paraId="1A6FB9A8"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p>
        </w:tc>
        <w:tc>
          <w:tcPr>
            <w:tcW w:w="0" w:type="auto"/>
            <w:shd w:val="clear" w:color="auto" w:fill="auto"/>
            <w:vAlign w:val="center"/>
          </w:tcPr>
          <w:p w14:paraId="4B3222B2"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3.744</w:t>
            </w:r>
          </w:p>
        </w:tc>
        <w:tc>
          <w:tcPr>
            <w:tcW w:w="0" w:type="auto"/>
            <w:vAlign w:val="center"/>
          </w:tcPr>
          <w:p w14:paraId="5D69D723" w14:textId="77777777" w:rsidR="00707605" w:rsidRPr="00FC3974"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0,1441</w:t>
            </w:r>
          </w:p>
        </w:tc>
        <w:tc>
          <w:tcPr>
            <w:tcW w:w="0" w:type="auto"/>
            <w:vAlign w:val="center"/>
          </w:tcPr>
          <w:p w14:paraId="406F36B3"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693,2:1</w:t>
            </w:r>
          </w:p>
        </w:tc>
      </w:tr>
      <w:tr w:rsidR="00707605" w:rsidRPr="004601A7" w14:paraId="0CB61CB9" w14:textId="77777777" w:rsidTr="004559FF">
        <w:trPr>
          <w:trHeight w:val="544"/>
        </w:trPr>
        <w:tc>
          <w:tcPr>
            <w:tcW w:w="0" w:type="auto"/>
            <w:shd w:val="clear" w:color="auto" w:fill="auto"/>
            <w:vAlign w:val="center"/>
          </w:tcPr>
          <w:p w14:paraId="5AB33CC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w:t>
            </w:r>
          </w:p>
        </w:tc>
        <w:tc>
          <w:tcPr>
            <w:tcW w:w="0" w:type="auto"/>
            <w:shd w:val="clear" w:color="auto" w:fill="auto"/>
            <w:vAlign w:val="center"/>
          </w:tcPr>
          <w:p w14:paraId="292F55E4"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Color</w:t>
            </w:r>
          </w:p>
          <w:p w14:paraId="17FEDD21"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Flush</w:t>
            </w:r>
            <w:proofErr w:type="spellEnd"/>
          </w:p>
        </w:tc>
        <w:tc>
          <w:tcPr>
            <w:tcW w:w="0" w:type="auto"/>
            <w:vAlign w:val="center"/>
          </w:tcPr>
          <w:p w14:paraId="2775F18A"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p>
        </w:tc>
        <w:tc>
          <w:tcPr>
            <w:tcW w:w="0" w:type="auto"/>
            <w:shd w:val="clear" w:color="auto" w:fill="auto"/>
            <w:vAlign w:val="center"/>
          </w:tcPr>
          <w:p w14:paraId="72BFF799"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5.108</w:t>
            </w:r>
          </w:p>
        </w:tc>
        <w:tc>
          <w:tcPr>
            <w:tcW w:w="0" w:type="auto"/>
            <w:vAlign w:val="center"/>
          </w:tcPr>
          <w:p w14:paraId="498A98D3" w14:textId="77777777" w:rsidR="00707605" w:rsidRPr="00F52D79"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0,1965</w:t>
            </w:r>
          </w:p>
        </w:tc>
        <w:tc>
          <w:tcPr>
            <w:tcW w:w="0" w:type="auto"/>
            <w:vAlign w:val="center"/>
          </w:tcPr>
          <w:p w14:paraId="6515B463"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507,8:1</w:t>
            </w:r>
          </w:p>
        </w:tc>
      </w:tr>
      <w:tr w:rsidR="00707605" w:rsidRPr="004601A7" w14:paraId="350FDAED" w14:textId="77777777" w:rsidTr="004559FF">
        <w:trPr>
          <w:trHeight w:val="543"/>
        </w:trPr>
        <w:tc>
          <w:tcPr>
            <w:tcW w:w="0" w:type="auto"/>
            <w:shd w:val="clear" w:color="auto" w:fill="auto"/>
            <w:vAlign w:val="center"/>
          </w:tcPr>
          <w:p w14:paraId="4178A81E"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6</w:t>
            </w:r>
          </w:p>
        </w:tc>
        <w:tc>
          <w:tcPr>
            <w:tcW w:w="0" w:type="auto"/>
            <w:shd w:val="clear" w:color="auto" w:fill="auto"/>
            <w:vAlign w:val="center"/>
          </w:tcPr>
          <w:p w14:paraId="4CD6689B"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Escalera</w:t>
            </w:r>
          </w:p>
          <w:p w14:paraId="5877D6C0"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Straight</w:t>
            </w:r>
            <w:proofErr w:type="spellEnd"/>
          </w:p>
        </w:tc>
        <w:tc>
          <w:tcPr>
            <w:tcW w:w="0" w:type="auto"/>
            <w:vAlign w:val="center"/>
          </w:tcPr>
          <w:p w14:paraId="087678CB"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p>
        </w:tc>
        <w:tc>
          <w:tcPr>
            <w:tcW w:w="0" w:type="auto"/>
            <w:shd w:val="clear" w:color="auto" w:fill="auto"/>
            <w:vAlign w:val="center"/>
          </w:tcPr>
          <w:p w14:paraId="4404AC9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10.200</w:t>
            </w:r>
          </w:p>
        </w:tc>
        <w:tc>
          <w:tcPr>
            <w:tcW w:w="0" w:type="auto"/>
            <w:vAlign w:val="center"/>
          </w:tcPr>
          <w:p w14:paraId="025DA9BF" w14:textId="77777777" w:rsidR="00707605" w:rsidRPr="00F52D79" w:rsidRDefault="00707605" w:rsidP="004559FF">
            <w:pPr>
              <w:ind w:firstLine="0"/>
              <w:jc w:val="center"/>
              <w:rPr>
                <w:rFonts w:ascii="Arial Narrow" w:eastAsia="MS Mincho" w:hAnsi="Arial Narrow"/>
                <w:sz w:val="20"/>
                <w:vertAlign w:val="superscript"/>
              </w:rPr>
            </w:pPr>
            <w:r>
              <w:rPr>
                <w:rFonts w:ascii="Arial Narrow" w:eastAsia="MS Mincho" w:hAnsi="Arial Narrow"/>
                <w:sz w:val="20"/>
              </w:rPr>
              <w:t>0,3924</w:t>
            </w:r>
          </w:p>
        </w:tc>
        <w:tc>
          <w:tcPr>
            <w:tcW w:w="0" w:type="auto"/>
            <w:vAlign w:val="center"/>
          </w:tcPr>
          <w:p w14:paraId="5E45C127"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253,8:1</w:t>
            </w:r>
          </w:p>
        </w:tc>
      </w:tr>
      <w:tr w:rsidR="00707605" w:rsidRPr="004601A7" w14:paraId="7ED6BDED" w14:textId="77777777" w:rsidTr="004559FF">
        <w:trPr>
          <w:trHeight w:val="543"/>
        </w:trPr>
        <w:tc>
          <w:tcPr>
            <w:tcW w:w="0" w:type="auto"/>
            <w:shd w:val="clear" w:color="auto" w:fill="auto"/>
            <w:vAlign w:val="center"/>
          </w:tcPr>
          <w:p w14:paraId="3C4E73D7"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7</w:t>
            </w:r>
          </w:p>
        </w:tc>
        <w:tc>
          <w:tcPr>
            <w:tcW w:w="0" w:type="auto"/>
            <w:shd w:val="clear" w:color="auto" w:fill="auto"/>
            <w:vAlign w:val="center"/>
          </w:tcPr>
          <w:p w14:paraId="28BECC5C" w14:textId="77777777" w:rsidR="00707605" w:rsidRPr="00776F56" w:rsidRDefault="00707605" w:rsidP="004559FF">
            <w:pPr>
              <w:ind w:firstLine="0"/>
              <w:jc w:val="center"/>
              <w:rPr>
                <w:rFonts w:ascii="Arial Narrow" w:eastAsia="MS Mincho" w:hAnsi="Arial Narrow"/>
                <w:sz w:val="20"/>
                <w:lang w:val="en-GB"/>
              </w:rPr>
            </w:pPr>
            <w:r w:rsidRPr="00776F56">
              <w:rPr>
                <w:rFonts w:ascii="Arial Narrow" w:eastAsia="MS Mincho" w:hAnsi="Arial Narrow"/>
                <w:sz w:val="20"/>
                <w:lang w:val="en-GB"/>
              </w:rPr>
              <w:t>Trio</w:t>
            </w:r>
          </w:p>
          <w:p w14:paraId="3AB2A350" w14:textId="77777777" w:rsidR="00707605" w:rsidRPr="00776F56" w:rsidRDefault="00707605" w:rsidP="004559FF">
            <w:pPr>
              <w:ind w:firstLine="0"/>
              <w:jc w:val="center"/>
              <w:rPr>
                <w:rFonts w:ascii="Arial Narrow" w:eastAsia="MS Mincho" w:hAnsi="Arial Narrow"/>
                <w:i/>
                <w:sz w:val="20"/>
                <w:lang w:val="en-GB"/>
              </w:rPr>
            </w:pPr>
            <w:r w:rsidRPr="00776F56">
              <w:rPr>
                <w:rFonts w:ascii="Arial Narrow" w:eastAsia="MS Mincho" w:hAnsi="Arial Narrow"/>
                <w:i/>
                <w:sz w:val="20"/>
                <w:lang w:val="en-GB"/>
              </w:rPr>
              <w:t>Three of a kind</w:t>
            </w:r>
          </w:p>
        </w:tc>
        <w:tc>
          <w:tcPr>
            <w:tcW w:w="0" w:type="auto"/>
            <w:vAlign w:val="center"/>
          </w:tcPr>
          <w:p w14:paraId="72300F3F"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p>
        </w:tc>
        <w:tc>
          <w:tcPr>
            <w:tcW w:w="0" w:type="auto"/>
            <w:shd w:val="clear" w:color="auto" w:fill="auto"/>
            <w:vAlign w:val="center"/>
          </w:tcPr>
          <w:p w14:paraId="38C5E64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54.912</w:t>
            </w:r>
          </w:p>
        </w:tc>
        <w:tc>
          <w:tcPr>
            <w:tcW w:w="0" w:type="auto"/>
            <w:vAlign w:val="center"/>
          </w:tcPr>
          <w:p w14:paraId="1B1F7448"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2,1128</w:t>
            </w:r>
          </w:p>
        </w:tc>
        <w:tc>
          <w:tcPr>
            <w:tcW w:w="0" w:type="auto"/>
            <w:vAlign w:val="center"/>
          </w:tcPr>
          <w:p w14:paraId="20BC9CC4"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46,3:1</w:t>
            </w:r>
          </w:p>
        </w:tc>
      </w:tr>
      <w:tr w:rsidR="00707605" w:rsidRPr="004601A7" w14:paraId="4CDB65D2" w14:textId="77777777" w:rsidTr="004559FF">
        <w:trPr>
          <w:trHeight w:val="543"/>
        </w:trPr>
        <w:tc>
          <w:tcPr>
            <w:tcW w:w="0" w:type="auto"/>
            <w:shd w:val="clear" w:color="auto" w:fill="auto"/>
            <w:vAlign w:val="center"/>
          </w:tcPr>
          <w:p w14:paraId="0F412C2E"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8</w:t>
            </w:r>
          </w:p>
        </w:tc>
        <w:tc>
          <w:tcPr>
            <w:tcW w:w="0" w:type="auto"/>
            <w:shd w:val="clear" w:color="auto" w:fill="auto"/>
            <w:vAlign w:val="center"/>
          </w:tcPr>
          <w:p w14:paraId="5248969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Doble pareja</w:t>
            </w:r>
          </w:p>
          <w:p w14:paraId="45C5C2F9"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Two</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pair</w:t>
            </w:r>
            <w:proofErr w:type="spellEnd"/>
          </w:p>
        </w:tc>
        <w:tc>
          <w:tcPr>
            <w:tcW w:w="0" w:type="auto"/>
            <w:vAlign w:val="center"/>
          </w:tcPr>
          <w:p w14:paraId="4ED5931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p>
        </w:tc>
        <w:tc>
          <w:tcPr>
            <w:tcW w:w="0" w:type="auto"/>
            <w:shd w:val="clear" w:color="auto" w:fill="auto"/>
            <w:vAlign w:val="center"/>
          </w:tcPr>
          <w:p w14:paraId="7277A70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123.552</w:t>
            </w:r>
          </w:p>
        </w:tc>
        <w:tc>
          <w:tcPr>
            <w:tcW w:w="0" w:type="auto"/>
            <w:vAlign w:val="center"/>
          </w:tcPr>
          <w:p w14:paraId="734F85B1"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4,7539</w:t>
            </w:r>
          </w:p>
        </w:tc>
        <w:tc>
          <w:tcPr>
            <w:tcW w:w="0" w:type="auto"/>
            <w:vAlign w:val="center"/>
          </w:tcPr>
          <w:p w14:paraId="4CC8C286"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20,03:1</w:t>
            </w:r>
          </w:p>
        </w:tc>
      </w:tr>
      <w:tr w:rsidR="00707605" w:rsidRPr="004601A7" w14:paraId="6BD6DFB7" w14:textId="77777777" w:rsidTr="004559FF">
        <w:trPr>
          <w:trHeight w:val="543"/>
        </w:trPr>
        <w:tc>
          <w:tcPr>
            <w:tcW w:w="0" w:type="auto"/>
            <w:shd w:val="clear" w:color="auto" w:fill="auto"/>
            <w:vAlign w:val="center"/>
          </w:tcPr>
          <w:p w14:paraId="17DE0CA6"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9</w:t>
            </w:r>
          </w:p>
        </w:tc>
        <w:tc>
          <w:tcPr>
            <w:tcW w:w="0" w:type="auto"/>
            <w:shd w:val="clear" w:color="auto" w:fill="auto"/>
            <w:vAlign w:val="center"/>
          </w:tcPr>
          <w:p w14:paraId="3C97EA3C"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Pareja</w:t>
            </w:r>
          </w:p>
          <w:p w14:paraId="2B01E6E6" w14:textId="77777777" w:rsidR="00707605" w:rsidRPr="004601A7" w:rsidRDefault="00707605" w:rsidP="004559FF">
            <w:pPr>
              <w:ind w:firstLine="0"/>
              <w:jc w:val="center"/>
              <w:rPr>
                <w:rFonts w:ascii="Arial Narrow" w:eastAsia="MS Mincho" w:hAnsi="Arial Narrow"/>
                <w:i/>
                <w:sz w:val="20"/>
              </w:rPr>
            </w:pPr>
            <w:proofErr w:type="spellStart"/>
            <w:r w:rsidRPr="004601A7">
              <w:rPr>
                <w:rFonts w:ascii="Arial Narrow" w:eastAsia="MS Mincho" w:hAnsi="Arial Narrow"/>
                <w:i/>
                <w:sz w:val="20"/>
              </w:rPr>
              <w:t>Pair</w:t>
            </w:r>
            <w:proofErr w:type="spellEnd"/>
          </w:p>
        </w:tc>
        <w:tc>
          <w:tcPr>
            <w:tcW w:w="0" w:type="auto"/>
            <w:vAlign w:val="center"/>
          </w:tcPr>
          <w:p w14:paraId="0303DD00"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p>
        </w:tc>
        <w:tc>
          <w:tcPr>
            <w:tcW w:w="0" w:type="auto"/>
            <w:shd w:val="clear" w:color="auto" w:fill="auto"/>
            <w:vAlign w:val="center"/>
          </w:tcPr>
          <w:p w14:paraId="4641FB80"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1.098.240</w:t>
            </w:r>
          </w:p>
        </w:tc>
        <w:tc>
          <w:tcPr>
            <w:tcW w:w="0" w:type="auto"/>
            <w:vAlign w:val="center"/>
          </w:tcPr>
          <w:p w14:paraId="6C5A47AC"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42,257</w:t>
            </w:r>
          </w:p>
        </w:tc>
        <w:tc>
          <w:tcPr>
            <w:tcW w:w="0" w:type="auto"/>
            <w:vAlign w:val="center"/>
          </w:tcPr>
          <w:p w14:paraId="5E7C9116"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1,366:1</w:t>
            </w:r>
          </w:p>
        </w:tc>
      </w:tr>
      <w:tr w:rsidR="00707605" w:rsidRPr="004601A7" w14:paraId="6DAA10EB" w14:textId="77777777" w:rsidTr="004559FF">
        <w:trPr>
          <w:trHeight w:val="328"/>
        </w:trPr>
        <w:tc>
          <w:tcPr>
            <w:tcW w:w="0" w:type="auto"/>
            <w:shd w:val="clear" w:color="auto" w:fill="auto"/>
            <w:vAlign w:val="center"/>
          </w:tcPr>
          <w:p w14:paraId="2D5170CF"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10</w:t>
            </w:r>
          </w:p>
        </w:tc>
        <w:tc>
          <w:tcPr>
            <w:tcW w:w="0" w:type="auto"/>
            <w:shd w:val="clear" w:color="auto" w:fill="auto"/>
            <w:vAlign w:val="center"/>
          </w:tcPr>
          <w:p w14:paraId="28617C75"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Carta alta</w:t>
            </w:r>
          </w:p>
          <w:p w14:paraId="3EF06461" w14:textId="77777777" w:rsidR="00707605" w:rsidRPr="004601A7" w:rsidRDefault="00707605" w:rsidP="004559FF">
            <w:pPr>
              <w:ind w:firstLine="0"/>
              <w:jc w:val="center"/>
              <w:rPr>
                <w:rFonts w:ascii="Arial Narrow" w:eastAsia="MS Mincho" w:hAnsi="Arial Narrow"/>
                <w:i/>
                <w:sz w:val="20"/>
              </w:rPr>
            </w:pPr>
            <w:r w:rsidRPr="004601A7">
              <w:rPr>
                <w:rFonts w:ascii="Arial Narrow" w:eastAsia="MS Mincho" w:hAnsi="Arial Narrow"/>
                <w:i/>
                <w:sz w:val="20"/>
              </w:rPr>
              <w:t xml:space="preserve">High </w:t>
            </w:r>
            <w:proofErr w:type="spellStart"/>
            <w:r w:rsidRPr="004601A7">
              <w:rPr>
                <w:rFonts w:ascii="Arial Narrow" w:eastAsia="MS Mincho" w:hAnsi="Arial Narrow"/>
                <w:i/>
                <w:sz w:val="20"/>
              </w:rPr>
              <w:t>Card</w:t>
            </w:r>
            <w:proofErr w:type="spellEnd"/>
          </w:p>
        </w:tc>
        <w:tc>
          <w:tcPr>
            <w:tcW w:w="0" w:type="auto"/>
            <w:vAlign w:val="center"/>
          </w:tcPr>
          <w:p w14:paraId="2747A8D8" w14:textId="77777777" w:rsidR="00707605" w:rsidRPr="004601A7" w:rsidRDefault="00707605" w:rsidP="004559FF">
            <w:pPr>
              <w:ind w:firstLine="0"/>
              <w:jc w:val="center"/>
              <w:rPr>
                <w:rFonts w:ascii="Arial Narrow" w:eastAsia="MS Mincho" w:hAnsi="Arial Narrow"/>
                <w:sz w:val="20"/>
              </w:rPr>
            </w:pPr>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p>
        </w:tc>
        <w:tc>
          <w:tcPr>
            <w:tcW w:w="0" w:type="auto"/>
            <w:shd w:val="clear" w:color="auto" w:fill="auto"/>
            <w:vAlign w:val="center"/>
          </w:tcPr>
          <w:p w14:paraId="03252483" w14:textId="77777777" w:rsidR="00707605" w:rsidRPr="004601A7" w:rsidRDefault="00707605" w:rsidP="004559FF">
            <w:pPr>
              <w:ind w:firstLine="0"/>
              <w:jc w:val="center"/>
              <w:rPr>
                <w:rFonts w:ascii="Arial Narrow" w:eastAsia="MS Mincho" w:hAnsi="Arial Narrow"/>
                <w:sz w:val="20"/>
              </w:rPr>
            </w:pPr>
            <w:r w:rsidRPr="004601A7">
              <w:rPr>
                <w:rFonts w:ascii="Arial Narrow" w:eastAsia="MS Mincho" w:hAnsi="Arial Narrow"/>
                <w:sz w:val="20"/>
              </w:rPr>
              <w:t>1.302.540</w:t>
            </w:r>
          </w:p>
        </w:tc>
        <w:tc>
          <w:tcPr>
            <w:tcW w:w="0" w:type="auto"/>
            <w:vAlign w:val="center"/>
          </w:tcPr>
          <w:p w14:paraId="42F6785A"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50,1177</w:t>
            </w:r>
          </w:p>
        </w:tc>
        <w:tc>
          <w:tcPr>
            <w:tcW w:w="0" w:type="auto"/>
            <w:vAlign w:val="center"/>
          </w:tcPr>
          <w:p w14:paraId="0473E879" w14:textId="77777777" w:rsidR="00707605" w:rsidRPr="004601A7" w:rsidRDefault="00707605" w:rsidP="004559FF">
            <w:pPr>
              <w:ind w:firstLine="0"/>
              <w:jc w:val="center"/>
              <w:rPr>
                <w:rFonts w:ascii="Arial Narrow" w:eastAsia="MS Mincho" w:hAnsi="Arial Narrow"/>
                <w:sz w:val="20"/>
              </w:rPr>
            </w:pPr>
            <w:r>
              <w:rPr>
                <w:rFonts w:ascii="Arial Narrow" w:eastAsia="MS Mincho" w:hAnsi="Arial Narrow"/>
                <w:sz w:val="20"/>
              </w:rPr>
              <w:t>0,995:1</w:t>
            </w:r>
          </w:p>
        </w:tc>
      </w:tr>
    </w:tbl>
    <w:p w14:paraId="3057F298" w14:textId="77777777" w:rsidR="00707605" w:rsidRDefault="00707605">
      <w:pPr>
        <w:pStyle w:val="Ttulo3"/>
      </w:pPr>
      <w:r>
        <w:lastRenderedPageBreak/>
        <w:t>Teorema de Bayes</w:t>
      </w:r>
    </w:p>
    <w:p w14:paraId="3902885C" w14:textId="77777777" w:rsidR="00707605" w:rsidRDefault="00707605" w:rsidP="00707605">
      <w:pPr>
        <w:ind w:firstLine="0"/>
      </w:pPr>
      <w:r>
        <w:t>En el Anexo A, se define la fórmula genérica de la probabilidad de tener dos eventos simultáneamente:</w:t>
      </w:r>
    </w:p>
    <w:p w14:paraId="313614C7" w14:textId="77777777" w:rsidR="00707605" w:rsidRDefault="00707605" w:rsidP="00707605">
      <w:pPr>
        <w:ind w:firstLine="0"/>
      </w:pPr>
      <w:proofErr w:type="gramStart"/>
      <w:r>
        <w:t>p(</w:t>
      </w:r>
      <w:proofErr w:type="gramEnd"/>
      <w:r>
        <w:t xml:space="preserve">A </w:t>
      </w:r>
      <w:r>
        <w:rPr>
          <w:rFonts w:ascii="Times New Roman" w:hAnsi="Times New Roman"/>
        </w:rPr>
        <w:t>∩</w:t>
      </w:r>
      <w:r>
        <w:t xml:space="preserve"> B)</w:t>
      </w:r>
      <w:r>
        <w:rPr>
          <w:vertAlign w:val="subscript"/>
        </w:rPr>
        <w:t xml:space="preserve"> </w:t>
      </w:r>
      <w:r>
        <w:t>= p(A)*p(B | A)</w:t>
      </w:r>
    </w:p>
    <w:p w14:paraId="02C7EA97" w14:textId="77777777" w:rsidR="00707605" w:rsidRDefault="00707605" w:rsidP="00707605">
      <w:pPr>
        <w:ind w:firstLine="0"/>
      </w:pPr>
      <w:r>
        <w:t xml:space="preserve">Vamos a reorganizar la fórmula para intentar despejar la probabilidad de B </w:t>
      </w:r>
      <w:commentRangeStart w:id="189"/>
      <w:commentRangeStart w:id="190"/>
      <w:r>
        <w:t xml:space="preserve">teniendo </w:t>
      </w:r>
      <w:commentRangeEnd w:id="189"/>
      <w:r w:rsidR="00647C1A">
        <w:rPr>
          <w:rStyle w:val="Refdecomentario"/>
        </w:rPr>
        <w:commentReference w:id="189"/>
      </w:r>
      <w:commentRangeEnd w:id="190"/>
      <w:r w:rsidR="00062FD4">
        <w:rPr>
          <w:rStyle w:val="Refdecomentario"/>
          <w:rFonts w:ascii="Lato" w:hAnsi="Lato"/>
          <w:lang w:val="en-US" w:eastAsia="en-US" w:bidi="en-US"/>
        </w:rPr>
        <w:commentReference w:id="190"/>
      </w:r>
      <w:r>
        <w:t>A:</w:t>
      </w:r>
    </w:p>
    <w:p w14:paraId="4A7F6398" w14:textId="77777777" w:rsidR="00707605" w:rsidRDefault="00707605" w:rsidP="00707605">
      <w:pPr>
        <w:ind w:firstLine="0"/>
      </w:pPr>
      <w:proofErr w:type="gramStart"/>
      <w:r>
        <w:t>p(</w:t>
      </w:r>
      <w:proofErr w:type="gramEnd"/>
      <w:r>
        <w:t xml:space="preserve">B | A) = p(A </w:t>
      </w:r>
      <w:r>
        <w:rPr>
          <w:rFonts w:ascii="Times New Roman" w:hAnsi="Times New Roman"/>
        </w:rPr>
        <w:t>∩</w:t>
      </w:r>
      <w:r>
        <w:t xml:space="preserve"> B)</w:t>
      </w:r>
      <w:r>
        <w:rPr>
          <w:vertAlign w:val="subscript"/>
        </w:rPr>
        <w:t xml:space="preserve"> </w:t>
      </w:r>
      <w:r>
        <w:t>/</w:t>
      </w:r>
      <w:r w:rsidRPr="005E488F">
        <w:t xml:space="preserve"> </w:t>
      </w:r>
      <w:r>
        <w:t>p(A)</w:t>
      </w:r>
    </w:p>
    <w:p w14:paraId="141C95AA" w14:textId="5312C484" w:rsidR="00707605" w:rsidRDefault="00707605" w:rsidP="00707605">
      <w:pPr>
        <w:ind w:firstLine="0"/>
      </w:pPr>
      <w:r>
        <w:t xml:space="preserve">También hemos definido la probabilidad de que no ocurra el evento B (SUSTITUIR </w:t>
      </w:r>
      <w:r>
        <w:rPr>
          <w:rFonts w:ascii="Cambria" w:hAnsi="Cambria" w:cs="Cambria"/>
        </w:rPr>
        <w:t>Ḇ por el símbolo perti</w:t>
      </w:r>
      <w:r w:rsidR="004D2228">
        <w:rPr>
          <w:rFonts w:ascii="Cambria" w:hAnsi="Cambria" w:cs="Cambria"/>
        </w:rPr>
        <w:t>ne</w:t>
      </w:r>
      <w:r>
        <w:rPr>
          <w:rFonts w:ascii="Cambria" w:hAnsi="Cambria" w:cs="Cambria"/>
        </w:rPr>
        <w:t>nte en LATEX)</w:t>
      </w:r>
      <w:r>
        <w:t>:</w:t>
      </w:r>
    </w:p>
    <w:p w14:paraId="27A66444" w14:textId="77777777" w:rsidR="00707605" w:rsidRPr="005E488F" w:rsidRDefault="00707605" w:rsidP="00707605">
      <w:pPr>
        <w:ind w:firstLine="0"/>
      </w:pPr>
      <w:r>
        <w:t>p(B) + p</w:t>
      </w:r>
      <w:r w:rsidRPr="0059540E">
        <w:t xml:space="preserve"> </w:t>
      </w:r>
      <w:r>
        <w:t>(</w:t>
      </w:r>
      <w:r>
        <w:rPr>
          <w:rFonts w:ascii="Cambria" w:hAnsi="Cambria" w:cs="Cambria"/>
        </w:rPr>
        <w:t>Ḇ</w:t>
      </w:r>
      <w:r>
        <w:t>) = 1 -&gt; p</w:t>
      </w:r>
      <w:r w:rsidRPr="0059540E">
        <w:t xml:space="preserve"> </w:t>
      </w:r>
      <w:r>
        <w:t>(</w:t>
      </w:r>
      <w:r>
        <w:rPr>
          <w:rFonts w:ascii="Cambria" w:hAnsi="Cambria" w:cs="Cambria"/>
        </w:rPr>
        <w:t>Ḇ</w:t>
      </w:r>
      <w:r>
        <w:t>) = 1 - p(B)</w:t>
      </w:r>
    </w:p>
    <w:p w14:paraId="35613F73" w14:textId="77777777" w:rsidR="00707605" w:rsidRDefault="00707605" w:rsidP="00707605">
      <w:pPr>
        <w:ind w:firstLine="0"/>
      </w:pPr>
      <w:r>
        <w:t xml:space="preserve">De aquí, sabiendo que la probabilidad de B y </w:t>
      </w:r>
      <w:r w:rsidRPr="00092813">
        <w:rPr>
          <w:rFonts w:ascii="Cambria" w:hAnsi="Cambria" w:cs="Cambria"/>
        </w:rPr>
        <w:t>Ḇ</w:t>
      </w:r>
      <w:r>
        <w:rPr>
          <w:rFonts w:ascii="Cambria" w:hAnsi="Cambria" w:cs="Cambria"/>
        </w:rPr>
        <w:t xml:space="preserve"> </w:t>
      </w:r>
      <w:r>
        <w:t xml:space="preserve">tiene que sumar 1, podemos expresar p(A) como la probabilidad de A teniendo B más la probabilidad de A teniendo </w:t>
      </w:r>
      <w:r>
        <w:rPr>
          <w:rFonts w:ascii="Cambria" w:hAnsi="Cambria" w:cs="Cambria"/>
        </w:rPr>
        <w:t xml:space="preserve">Ḇ, </w:t>
      </w:r>
      <w:r w:rsidRPr="00092813">
        <w:t>obteniendo así el teorema de Bayes</w:t>
      </w:r>
      <w:r>
        <w:t>:</w:t>
      </w:r>
    </w:p>
    <w:p w14:paraId="6ECBE1D6" w14:textId="77777777" w:rsidR="00707605" w:rsidRPr="00776F56" w:rsidRDefault="00707605" w:rsidP="00707605">
      <w:pPr>
        <w:ind w:firstLine="0"/>
        <w:rPr>
          <w:lang w:val="en-GB"/>
        </w:rPr>
      </w:pPr>
      <w:commentRangeStart w:id="191"/>
      <w:proofErr w:type="gramStart"/>
      <w:r w:rsidRPr="00776F56">
        <w:rPr>
          <w:lang w:val="en-GB"/>
        </w:rPr>
        <w:t>p(</w:t>
      </w:r>
      <w:proofErr w:type="gramEnd"/>
      <w:r w:rsidRPr="00776F56">
        <w:rPr>
          <w:lang w:val="en-GB"/>
        </w:rPr>
        <w:t xml:space="preserve">B | A) = p(A | B)* p(B) / [p(A | B)p(B) + p(A | </w:t>
      </w:r>
      <w:r w:rsidRPr="00776F56">
        <w:rPr>
          <w:rFonts w:ascii="Cambria" w:hAnsi="Cambria" w:cs="Cambria"/>
          <w:lang w:val="en-GB"/>
        </w:rPr>
        <w:t>Ḇ</w:t>
      </w:r>
      <w:r w:rsidRPr="00776F56">
        <w:rPr>
          <w:lang w:val="en-GB"/>
        </w:rPr>
        <w:t>)p(</w:t>
      </w:r>
      <w:r w:rsidRPr="00776F56">
        <w:rPr>
          <w:rFonts w:ascii="Cambria" w:hAnsi="Cambria" w:cs="Cambria"/>
          <w:lang w:val="en-GB"/>
        </w:rPr>
        <w:t>Ḇ</w:t>
      </w:r>
      <w:r w:rsidRPr="00776F56">
        <w:rPr>
          <w:lang w:val="en-GB"/>
        </w:rPr>
        <w:t>)</w:t>
      </w:r>
      <w:commentRangeEnd w:id="191"/>
      <w:r w:rsidR="00F41935">
        <w:rPr>
          <w:rStyle w:val="Refdecomentario"/>
        </w:rPr>
        <w:commentReference w:id="191"/>
      </w:r>
    </w:p>
    <w:p w14:paraId="1EA3BE63" w14:textId="77777777" w:rsidR="00707605" w:rsidRDefault="00707605" w:rsidP="00707605">
      <w:pPr>
        <w:ind w:firstLine="0"/>
      </w:pPr>
      <w:commentRangeStart w:id="192"/>
      <w:commentRangeStart w:id="193"/>
      <w:r>
        <w:t xml:space="preserve">En póker, el </w:t>
      </w:r>
      <w:commentRangeStart w:id="194"/>
      <w:r>
        <w:t xml:space="preserve">teorema de Bayes nos permite reajustar nuestras decisiones y nuestras estimaciones sobre la probabilidad según vayamos observando nueva información, especialmente para leer las manos y las jugadas del </w:t>
      </w:r>
      <w:commentRangeEnd w:id="194"/>
      <w:r w:rsidR="00647C1A">
        <w:rPr>
          <w:rStyle w:val="Refdecomentario"/>
        </w:rPr>
        <w:commentReference w:id="194"/>
      </w:r>
      <w:r>
        <w:t>oponente.</w:t>
      </w:r>
    </w:p>
    <w:p w14:paraId="0ACBA852" w14:textId="77777777" w:rsidR="009D53A7" w:rsidRDefault="00707605" w:rsidP="00707605">
      <w:pPr>
        <w:ind w:firstLine="0"/>
      </w:pPr>
      <w:commentRangeStart w:id="195"/>
      <w:commentRangeStart w:id="196"/>
      <w:commentRangeStart w:id="197"/>
      <w:commentRangeStart w:id="198"/>
      <w:r>
        <w:t xml:space="preserve">La clave de la aplicación del teorema de </w:t>
      </w:r>
      <w:r w:rsidR="004D2228">
        <w:t>Bay</w:t>
      </w:r>
      <w:r>
        <w:t xml:space="preserve">es </w:t>
      </w:r>
      <w:r w:rsidR="004D2228">
        <w:t xml:space="preserve">es </w:t>
      </w:r>
      <w:r>
        <w:t>la existencia de una probabilidad previa y la obtención de información nueva, revisando y actualizando la probabilidad con la información obtenida. A este proceso se le conoce como inferencia Bayesiana.</w:t>
      </w:r>
      <w:commentRangeEnd w:id="195"/>
      <w:r>
        <w:rPr>
          <w:rStyle w:val="Refdecomentario"/>
        </w:rPr>
        <w:commentReference w:id="195"/>
      </w:r>
      <w:commentRangeEnd w:id="196"/>
    </w:p>
    <w:commentRangeEnd w:id="192"/>
    <w:commentRangeEnd w:id="193"/>
    <w:p w14:paraId="420508C9" w14:textId="37D17C3F" w:rsidR="00707605" w:rsidRDefault="00647C1A" w:rsidP="00707605">
      <w:pPr>
        <w:ind w:firstLine="0"/>
        <w:rPr>
          <w:ins w:id="199" w:author="Álvaro Gonzalez" w:date="2020-06-16T19:54:00Z"/>
        </w:rPr>
      </w:pPr>
      <w:r>
        <w:rPr>
          <w:rStyle w:val="Refdecomentario"/>
        </w:rPr>
        <w:commentReference w:id="192"/>
      </w:r>
      <w:r>
        <w:rPr>
          <w:rStyle w:val="Refdecomentario"/>
        </w:rPr>
        <w:commentReference w:id="193"/>
      </w:r>
      <w:r w:rsidR="00707605">
        <w:rPr>
          <w:rStyle w:val="Refdecomentario"/>
        </w:rPr>
        <w:commentReference w:id="196"/>
      </w:r>
      <w:r w:rsidR="009D53A7">
        <w:t xml:space="preserve">En este proyecto, se va a utilizar para </w:t>
      </w:r>
      <w:r w:rsidR="002D5508">
        <w:t>discernir a qué tipo de jugador se enfrenta el algoritmo.</w:t>
      </w:r>
    </w:p>
    <w:p w14:paraId="6C8ABFBF" w14:textId="77777777" w:rsidR="00A26E4F" w:rsidRDefault="00A26E4F">
      <w:pPr>
        <w:pStyle w:val="Ttulo3"/>
        <w:rPr>
          <w:ins w:id="200" w:author="Álvaro Gonzalez" w:date="2020-06-16T19:54:00Z"/>
        </w:rPr>
        <w:pPrChange w:id="201" w:author="Álvaro Gonzalez" w:date="2020-06-16T19:56:00Z">
          <w:pPr>
            <w:pStyle w:val="Ttulo2"/>
          </w:pPr>
        </w:pPrChange>
      </w:pPr>
      <w:proofErr w:type="spellStart"/>
      <w:ins w:id="202" w:author="Álvaro Gonzalez" w:date="2020-06-16T19:54:00Z">
        <w:r>
          <w:t>Cuótas</w:t>
        </w:r>
        <w:proofErr w:type="spellEnd"/>
        <w:r>
          <w:t xml:space="preserve"> (</w:t>
        </w:r>
        <w:proofErr w:type="spellStart"/>
        <w:r>
          <w:t>Odds</w:t>
        </w:r>
        <w:proofErr w:type="spellEnd"/>
        <w:r>
          <w:t xml:space="preserve">) implícitas y </w:t>
        </w:r>
        <w:proofErr w:type="spellStart"/>
        <w:r>
          <w:t>cuótas</w:t>
        </w:r>
        <w:proofErr w:type="spellEnd"/>
        <w:r>
          <w:t xml:space="preserve"> de bote</w:t>
        </w:r>
      </w:ins>
    </w:p>
    <w:p w14:paraId="21EAEF8F" w14:textId="77777777" w:rsidR="00A26E4F" w:rsidRDefault="00A26E4F" w:rsidP="00A26E4F">
      <w:pPr>
        <w:pStyle w:val="EstiloPrimeralnea0cm"/>
        <w:rPr>
          <w:ins w:id="203" w:author="Álvaro Gonzalez" w:date="2020-06-16T19:54:00Z"/>
        </w:rPr>
      </w:pPr>
      <w:commentRangeStart w:id="204"/>
      <w:commentRangeStart w:id="205"/>
      <w:ins w:id="206" w:author="Álvaro Gonzalez" w:date="2020-06-16T19:54:00Z">
        <w:r>
          <w:t xml:space="preserve">A la hora de definir una estrategia, es decir, a la hora de decidir qué decisiones tomar, tenemos numerosos factores </w:t>
        </w:r>
        <w:proofErr w:type="gramStart"/>
        <w:r>
          <w:t>a</w:t>
        </w:r>
        <w:proofErr w:type="gramEnd"/>
        <w:r>
          <w:t xml:space="preserve"> tener en cuenta. En el Texas </w:t>
        </w:r>
        <w:proofErr w:type="spellStart"/>
        <w:r>
          <w:t>Hold’em</w:t>
        </w:r>
        <w:proofErr w:type="spellEnd"/>
        <w:r>
          <w:t xml:space="preserve">, es tremendamente difícil especificar una estrategia, debido a la cantidad de posibles caminos combinatorios (1326 posibles manos iniciales, 19600 posibles combinaciones de 3 cartas en el </w:t>
        </w:r>
        <w:proofErr w:type="spellStart"/>
        <w:r>
          <w:t>Flop</w:t>
        </w:r>
        <w:proofErr w:type="spellEnd"/>
        <w:r>
          <w:t xml:space="preserve">, 47 cartas en </w:t>
        </w:r>
        <w:proofErr w:type="spellStart"/>
        <w:r>
          <w:t>Turn</w:t>
        </w:r>
        <w:proofErr w:type="spellEnd"/>
        <w:r>
          <w:t xml:space="preserve"> y 46 para </w:t>
        </w:r>
        <w:proofErr w:type="spellStart"/>
        <w:r>
          <w:t>River</w:t>
        </w:r>
        <w:proofErr w:type="spellEnd"/>
        <w:r>
          <w:t>). Incluso factorizando por palos, se nos quedan más de 5 millones de combinaciones mesa/mano para tener en consideración.</w:t>
        </w:r>
        <w:commentRangeEnd w:id="204"/>
        <w:r>
          <w:rPr>
            <w:rStyle w:val="Refdecomentario"/>
            <w:rFonts w:ascii="Lato" w:hAnsi="Lato"/>
            <w:lang w:val="en-US" w:eastAsia="en-US" w:bidi="en-US"/>
          </w:rPr>
          <w:commentReference w:id="204"/>
        </w:r>
      </w:ins>
      <w:commentRangeEnd w:id="205"/>
      <w:ins w:id="207" w:author="Álvaro Gonzalez" w:date="2020-06-19T07:08:00Z">
        <w:r w:rsidR="00D04896">
          <w:rPr>
            <w:rStyle w:val="Refdecomentario"/>
            <w:rFonts w:ascii="Lato" w:hAnsi="Lato"/>
            <w:lang w:val="en-US" w:eastAsia="en-US" w:bidi="en-US"/>
          </w:rPr>
          <w:commentReference w:id="205"/>
        </w:r>
      </w:ins>
    </w:p>
    <w:p w14:paraId="4CF50D73" w14:textId="77777777" w:rsidR="00A26E4F" w:rsidRDefault="00A26E4F" w:rsidP="00A26E4F">
      <w:pPr>
        <w:ind w:firstLine="0"/>
        <w:rPr>
          <w:ins w:id="208" w:author="Álvaro Gonzalez" w:date="2020-06-16T19:54:00Z"/>
        </w:rPr>
      </w:pPr>
      <w:ins w:id="209" w:author="Álvaro Gonzalez" w:date="2020-06-16T19:54:00Z">
        <w:r>
          <w:t xml:space="preserve">Para poder definir una estrategia, tenemos que considerar varios factores. Teniendo en cuenta que el Texas </w:t>
        </w:r>
        <w:proofErr w:type="spellStart"/>
        <w:r>
          <w:t>Hold’em</w:t>
        </w:r>
        <w:proofErr w:type="spellEnd"/>
        <w:r>
          <w:t xml:space="preserve"> no es un juego estático (es decir, el valor de la mano puede variar en función de cartas que se van revelando) podemos definir los términos de “</w:t>
        </w:r>
        <w:proofErr w:type="spellStart"/>
        <w:r>
          <w:t>Draw</w:t>
        </w:r>
        <w:proofErr w:type="spellEnd"/>
        <w:r>
          <w:t>” y “</w:t>
        </w:r>
        <w:proofErr w:type="spellStart"/>
        <w:r>
          <w:t>Made</w:t>
        </w:r>
        <w:proofErr w:type="spellEnd"/>
        <w:r>
          <w:t xml:space="preserve"> Hand”.</w:t>
        </w:r>
      </w:ins>
    </w:p>
    <w:p w14:paraId="7011E012" w14:textId="77777777" w:rsidR="00A26E4F" w:rsidRDefault="00A26E4F" w:rsidP="00A26E4F">
      <w:pPr>
        <w:ind w:firstLine="0"/>
        <w:rPr>
          <w:ins w:id="210" w:author="Álvaro Gonzalez" w:date="2020-06-16T19:54:00Z"/>
        </w:rPr>
      </w:pPr>
      <w:ins w:id="211" w:author="Álvaro Gonzalez" w:date="2020-06-16T19:54:00Z">
        <w:r>
          <w:lastRenderedPageBreak/>
          <w:t>Un “</w:t>
        </w:r>
        <w:proofErr w:type="spellStart"/>
        <w:r>
          <w:t>Draw</w:t>
        </w:r>
        <w:proofErr w:type="spellEnd"/>
        <w:r>
          <w:t>” es una mano de cuyo valor si la ronda termina inmediatamente no sería el mejor de todos los valores entre las manos restantes, pero si salen determinadas cartas (llamadas “</w:t>
        </w:r>
        <w:proofErr w:type="spellStart"/>
        <w:r>
          <w:t>outs</w:t>
        </w:r>
        <w:proofErr w:type="spellEnd"/>
        <w:r>
          <w:t xml:space="preserve">”), mejora hasta ser la mejor. Es decir, es una mano que no vale nada a menos que salga una de sus </w:t>
        </w:r>
        <w:proofErr w:type="spellStart"/>
        <w:r>
          <w:t>outs</w:t>
        </w:r>
        <w:proofErr w:type="spellEnd"/>
        <w:r>
          <w:t>, cartas que necesita para ganar. Mientras que “</w:t>
        </w:r>
        <w:proofErr w:type="spellStart"/>
        <w:r>
          <w:t>Made</w:t>
        </w:r>
        <w:proofErr w:type="spellEnd"/>
        <w:r>
          <w:t xml:space="preserve"> Hand” es una jugada completa (Pareja, dobles parejas, Escalera…). Frente a un </w:t>
        </w:r>
        <w:proofErr w:type="spellStart"/>
        <w:r>
          <w:t>Draw</w:t>
        </w:r>
        <w:proofErr w:type="spellEnd"/>
        <w:r>
          <w:t xml:space="preserve">, </w:t>
        </w:r>
        <w:proofErr w:type="spellStart"/>
        <w:r>
          <w:t>Made</w:t>
        </w:r>
        <w:proofErr w:type="spellEnd"/>
        <w:r>
          <w:t xml:space="preserve"> Hand suele apostar y subir. </w:t>
        </w:r>
      </w:ins>
    </w:p>
    <w:p w14:paraId="78CE16EF" w14:textId="77777777" w:rsidR="00A26E4F" w:rsidRDefault="00A26E4F" w:rsidP="00A26E4F">
      <w:pPr>
        <w:ind w:firstLine="0"/>
        <w:rPr>
          <w:ins w:id="212" w:author="Álvaro Gonzalez" w:date="2020-06-16T19:54:00Z"/>
        </w:rPr>
      </w:pPr>
      <w:commentRangeStart w:id="213"/>
      <w:commentRangeStart w:id="214"/>
      <w:ins w:id="215" w:author="Álvaro Gonzalez" w:date="2020-06-16T19:54:00Z">
        <w:r>
          <w:t xml:space="preserve">Tal y como definimos en el apartado </w:t>
        </w:r>
        <w:r>
          <w:fldChar w:fldCharType="begin"/>
        </w:r>
        <w:r>
          <w:instrText xml:space="preserve"> REF _Ref29304793 \r \h </w:instrText>
        </w:r>
      </w:ins>
      <w:ins w:id="216" w:author="Álvaro Gonzalez" w:date="2020-06-16T19:54:00Z">
        <w:r>
          <w:fldChar w:fldCharType="separate"/>
        </w:r>
        <w:r>
          <w:t>2.2.1</w:t>
        </w:r>
        <w:r>
          <w:fldChar w:fldCharType="end"/>
        </w:r>
        <w:r>
          <w:t xml:space="preserve">, la cuota de una jugada es </w:t>
        </w:r>
        <w:proofErr w:type="gramStart"/>
        <w:r>
          <w:t>el ratio</w:t>
        </w:r>
        <w:proofErr w:type="gramEnd"/>
        <w:r>
          <w:t xml:space="preserve"> de no encontrar la mano que buscamos. En este caso vamos a hablar de las cuotas de bote, o </w:t>
        </w:r>
        <w:proofErr w:type="spellStart"/>
        <w:r>
          <w:t>pot</w:t>
        </w:r>
        <w:proofErr w:type="spellEnd"/>
        <w:r>
          <w:t xml:space="preserve"> </w:t>
        </w:r>
        <w:proofErr w:type="spellStart"/>
        <w:r>
          <w:t>odds</w:t>
        </w:r>
        <w:proofErr w:type="spellEnd"/>
        <w:r>
          <w:t xml:space="preserve">, que es la cuota de cuanto estás recibiendo del total por ver una apuesta con respecto al bote. Por ejemplo, si hay 50 € en el bote y apostaste 10 €, estarías recibiendo 5:1 por ver la apuesta. </w:t>
        </w:r>
        <w:commentRangeEnd w:id="213"/>
        <w:r>
          <w:rPr>
            <w:rStyle w:val="Refdecomentario"/>
            <w:rFonts w:ascii="Lato" w:hAnsi="Lato"/>
            <w:lang w:val="en-US" w:eastAsia="en-US" w:bidi="en-US"/>
          </w:rPr>
          <w:commentReference w:id="213"/>
        </w:r>
      </w:ins>
      <w:commentRangeEnd w:id="214"/>
      <w:ins w:id="217" w:author="Álvaro Gonzalez" w:date="2020-06-19T07:25:00Z">
        <w:r w:rsidR="00523EF3">
          <w:rPr>
            <w:rStyle w:val="Refdecomentario"/>
            <w:rFonts w:ascii="Lato" w:hAnsi="Lato"/>
            <w:lang w:val="en-US" w:eastAsia="en-US" w:bidi="en-US"/>
          </w:rPr>
          <w:commentReference w:id="214"/>
        </w:r>
      </w:ins>
    </w:p>
    <w:p w14:paraId="1552CD88" w14:textId="77777777" w:rsidR="00A26E4F" w:rsidRDefault="00A26E4F" w:rsidP="00A26E4F">
      <w:pPr>
        <w:ind w:firstLine="0"/>
        <w:rPr>
          <w:ins w:id="218" w:author="Álvaro Gonzalez" w:date="2020-06-16T19:54:00Z"/>
        </w:rPr>
      </w:pPr>
      <w:ins w:id="219" w:author="Álvaro Gonzalez" w:date="2020-06-16T19:54:00Z">
        <w:r>
          <w:t>Este valor es importante para poder calcular qué podemos esperar a la hora de apostar. Es decir, si la cuota de ganar el bote es menor a su cuota de bote.</w:t>
        </w:r>
      </w:ins>
    </w:p>
    <w:p w14:paraId="24A393E1" w14:textId="158C7B01" w:rsidR="00A26E4F" w:rsidRDefault="00A26E4F" w:rsidP="00A26E4F">
      <w:pPr>
        <w:ind w:firstLine="0"/>
        <w:rPr>
          <w:ins w:id="220" w:author="Álvaro Gonzalez" w:date="2020-06-16T19:54:00Z"/>
        </w:rPr>
      </w:pPr>
      <w:ins w:id="221" w:author="Álvaro Gonzalez" w:date="2020-06-16T19:54:00Z">
        <w:r>
          <w:t xml:space="preserve">El problema de considerar únicamente las cuotas de bote es que no son reales para el funcionamiento real del póker, ya que los </w:t>
        </w:r>
        <w:proofErr w:type="spellStart"/>
        <w:r>
          <w:t>draw</w:t>
        </w:r>
        <w:proofErr w:type="spellEnd"/>
        <w:r>
          <w:t xml:space="preserve"> nunca ganarían dinero una vez que reciben su mano ya que la descartarían en el momento </w:t>
        </w:r>
        <w:commentRangeStart w:id="222"/>
        <w:commentRangeStart w:id="223"/>
        <w:r>
          <w:t xml:space="preserve">en que vieran </w:t>
        </w:r>
        <w:commentRangeEnd w:id="222"/>
        <w:r>
          <w:rPr>
            <w:rStyle w:val="Refdecomentario"/>
            <w:rFonts w:ascii="Lato" w:hAnsi="Lato"/>
            <w:lang w:val="en-US" w:eastAsia="en-US" w:bidi="en-US"/>
          </w:rPr>
          <w:commentReference w:id="222"/>
        </w:r>
      </w:ins>
      <w:commentRangeEnd w:id="223"/>
      <w:ins w:id="224" w:author="Álvaro Gonzalez" w:date="2020-06-19T07:26:00Z">
        <w:r w:rsidR="00693E0C">
          <w:rPr>
            <w:rStyle w:val="Refdecomentario"/>
            <w:rFonts w:ascii="Lato" w:hAnsi="Lato"/>
            <w:lang w:val="en-US" w:eastAsia="en-US" w:bidi="en-US"/>
          </w:rPr>
          <w:commentReference w:id="223"/>
        </w:r>
      </w:ins>
      <w:ins w:id="225" w:author="Álvaro Gonzalez" w:date="2020-06-16T19:54:00Z">
        <w:r>
          <w:t xml:space="preserve">que tienen un </w:t>
        </w:r>
        <w:proofErr w:type="spellStart"/>
        <w:r>
          <w:t>draw</w:t>
        </w:r>
        <w:proofErr w:type="spellEnd"/>
        <w:r>
          <w:t xml:space="preserve">. </w:t>
        </w:r>
        <w:commentRangeStart w:id="226"/>
        <w:commentRangeStart w:id="227"/>
        <w:r>
          <w:t xml:space="preserve">Sin embargo, el tener un </w:t>
        </w:r>
        <w:proofErr w:type="spellStart"/>
        <w:r>
          <w:t>draw</w:t>
        </w:r>
        <w:proofErr w:type="spellEnd"/>
        <w:r>
          <w:t xml:space="preserve"> puede dar lugar estrategia en un juego con cartas ocultas podría llegar a resultar altamente explotable. </w:t>
        </w:r>
        <w:commentRangeEnd w:id="226"/>
        <w:r>
          <w:rPr>
            <w:rStyle w:val="Refdecomentario"/>
            <w:rFonts w:ascii="Lato" w:hAnsi="Lato"/>
            <w:lang w:val="en-US" w:eastAsia="en-US" w:bidi="en-US"/>
          </w:rPr>
          <w:commentReference w:id="226"/>
        </w:r>
      </w:ins>
      <w:commentRangeEnd w:id="227"/>
      <w:ins w:id="228" w:author="Álvaro Gonzalez" w:date="2020-06-19T07:26:00Z">
        <w:r w:rsidR="00693E0C">
          <w:rPr>
            <w:rStyle w:val="Refdecomentario"/>
            <w:rFonts w:ascii="Lato" w:hAnsi="Lato"/>
            <w:lang w:val="en-US" w:eastAsia="en-US" w:bidi="en-US"/>
          </w:rPr>
          <w:commentReference w:id="227"/>
        </w:r>
      </w:ins>
      <w:ins w:id="229" w:author="Álvaro Gonzalez" w:date="2020-06-16T19:54:00Z">
        <w:r>
          <w:t xml:space="preserve">En otras palabras, el jugador con </w:t>
        </w:r>
        <w:proofErr w:type="spellStart"/>
        <w:r>
          <w:t>draw</w:t>
        </w:r>
        <w:proofErr w:type="spellEnd"/>
        <w:r>
          <w:t xml:space="preserve"> puede anticipar información extrayendo valores cuando recibe el </w:t>
        </w:r>
        <w:proofErr w:type="spellStart"/>
        <w:r>
          <w:t>draw</w:t>
        </w:r>
        <w:proofErr w:type="spellEnd"/>
        <w:r>
          <w:t xml:space="preserve">. A la combinación de </w:t>
        </w:r>
        <w:proofErr w:type="spellStart"/>
        <w:r>
          <w:t>cuótas</w:t>
        </w:r>
        <w:proofErr w:type="spellEnd"/>
        <w:r>
          <w:t xml:space="preserve"> inmediatas y valor esperado de fases posteriores de la ronda se le conoce como </w:t>
        </w:r>
        <w:proofErr w:type="spellStart"/>
        <w:r>
          <w:t>cuóta</w:t>
        </w:r>
        <w:proofErr w:type="spellEnd"/>
        <w:r>
          <w:t xml:space="preserve"> implícita.</w:t>
        </w:r>
      </w:ins>
    </w:p>
    <w:p w14:paraId="326CDE6E" w14:textId="77777777" w:rsidR="00A26E4F" w:rsidRDefault="00A26E4F" w:rsidP="00A26E4F">
      <w:pPr>
        <w:ind w:firstLine="0"/>
        <w:rPr>
          <w:ins w:id="230" w:author="Álvaro Gonzalez" w:date="2020-06-16T19:54:00Z"/>
        </w:rPr>
      </w:pPr>
      <w:ins w:id="231" w:author="Álvaro Gonzalez" w:date="2020-06-16T19:54:00Z">
        <w:r>
          <w:t>Pongamos un ejemplo sobre esto último:</w:t>
        </w:r>
      </w:ins>
    </w:p>
    <w:p w14:paraId="159DE493" w14:textId="77777777" w:rsidR="00A26E4F" w:rsidRDefault="00A26E4F" w:rsidP="00A26E4F">
      <w:pPr>
        <w:ind w:firstLine="0"/>
        <w:rPr>
          <w:ins w:id="232" w:author="Álvaro Gonzalez" w:date="2020-06-16T19:54:00Z"/>
        </w:rPr>
      </w:pPr>
      <w:ins w:id="233" w:author="Álvaro Gonzalez" w:date="2020-06-16T19:54:00Z">
        <w:r>
          <w:t>Jugador A: A</w:t>
        </w:r>
        <w:r w:rsidRPr="00B274C1">
          <w:rPr>
            <w:rFonts w:ascii="Segoe UI Symbol" w:hAnsi="Segoe UI Symbol" w:cs="Segoe UI Symbol"/>
          </w:rPr>
          <w:t>♦</w:t>
        </w:r>
        <w:r>
          <w:t xml:space="preserve"> K</w:t>
        </w:r>
        <w:r w:rsidRPr="00B274C1">
          <w:rPr>
            <w:rFonts w:ascii="Segoe UI Symbol" w:hAnsi="Segoe UI Symbol" w:cs="Segoe UI Symbol"/>
          </w:rPr>
          <w:t>♦</w:t>
        </w:r>
      </w:ins>
    </w:p>
    <w:p w14:paraId="6556A13C" w14:textId="77777777" w:rsidR="00A26E4F" w:rsidRDefault="00A26E4F" w:rsidP="00A26E4F">
      <w:pPr>
        <w:ind w:firstLine="0"/>
        <w:rPr>
          <w:ins w:id="234" w:author="Álvaro Gonzalez" w:date="2020-06-16T19:54:00Z"/>
        </w:rPr>
      </w:pPr>
      <w:ins w:id="235" w:author="Álvaro Gonzalez" w:date="2020-06-16T19:54:00Z">
        <w:r>
          <w:t>Jugador B: 8</w:t>
        </w:r>
        <w:r w:rsidRPr="00B274C1">
          <w:rPr>
            <w:rFonts w:ascii="Segoe UI Symbol" w:hAnsi="Segoe UI Symbol" w:cs="Segoe UI Symbol"/>
          </w:rPr>
          <w:t>♣</w:t>
        </w:r>
        <w:r>
          <w:t xml:space="preserve"> 7</w:t>
        </w:r>
        <w:r w:rsidRPr="00B274C1">
          <w:rPr>
            <w:rFonts w:ascii="Segoe UI Symbol" w:hAnsi="Segoe UI Symbol" w:cs="Segoe UI Symbol"/>
          </w:rPr>
          <w:t>♣</w:t>
        </w:r>
      </w:ins>
    </w:p>
    <w:p w14:paraId="47745FBA" w14:textId="77777777" w:rsidR="00A26E4F" w:rsidRPr="00B274C1" w:rsidRDefault="00A26E4F" w:rsidP="00A26E4F">
      <w:pPr>
        <w:ind w:firstLine="0"/>
        <w:rPr>
          <w:ins w:id="236" w:author="Álvaro Gonzalez" w:date="2020-06-16T19:54:00Z"/>
        </w:rPr>
      </w:pPr>
      <w:proofErr w:type="spellStart"/>
      <w:ins w:id="237" w:author="Álvaro Gonzalez" w:date="2020-06-16T19:54:00Z">
        <w:r>
          <w:t>Flop</w:t>
        </w:r>
        <w:proofErr w:type="spellEnd"/>
        <w:r>
          <w:t>: A</w:t>
        </w:r>
        <w:r w:rsidRPr="00B274C1">
          <w:rPr>
            <w:rFonts w:ascii="Segoe UI Symbol" w:hAnsi="Segoe UI Symbol" w:cs="Segoe UI Symbol"/>
          </w:rPr>
          <w:t>♣</w:t>
        </w:r>
        <w:r>
          <w:t xml:space="preserve"> K</w:t>
        </w:r>
        <w:r w:rsidRPr="00B274C1">
          <w:rPr>
            <w:rFonts w:ascii="Segoe UI Symbol" w:hAnsi="Segoe UI Symbol" w:cs="Segoe UI Symbol"/>
          </w:rPr>
          <w:t>♠</w:t>
        </w:r>
        <w:r>
          <w:t xml:space="preserve"> 4</w:t>
        </w:r>
        <w:r w:rsidRPr="00B274C1">
          <w:rPr>
            <w:rFonts w:ascii="Segoe UI Symbol" w:hAnsi="Segoe UI Symbol" w:cs="Segoe UI Symbol"/>
          </w:rPr>
          <w:t>♣</w:t>
        </w:r>
      </w:ins>
    </w:p>
    <w:p w14:paraId="56892FBF" w14:textId="77777777" w:rsidR="00A26E4F" w:rsidRPr="00B274C1" w:rsidRDefault="00A26E4F" w:rsidP="00A26E4F">
      <w:pPr>
        <w:ind w:firstLine="0"/>
        <w:rPr>
          <w:ins w:id="238" w:author="Álvaro Gonzalez" w:date="2020-06-16T19:54:00Z"/>
        </w:rPr>
      </w:pPr>
      <w:ins w:id="239" w:author="Álvaro Gonzalez" w:date="2020-06-16T19:54:00Z">
        <w:r w:rsidRPr="00B274C1">
          <w:t xml:space="preserve">Bote </w:t>
        </w:r>
        <w:proofErr w:type="spellStart"/>
        <w:r w:rsidRPr="00B274C1">
          <w:t>preflop</w:t>
        </w:r>
        <w:proofErr w:type="spellEnd"/>
        <w:r w:rsidRPr="00B274C1">
          <w:t>: 135 €</w:t>
        </w:r>
      </w:ins>
    </w:p>
    <w:p w14:paraId="67F98FAC" w14:textId="77777777" w:rsidR="00A26E4F" w:rsidRDefault="00A26E4F" w:rsidP="00A26E4F">
      <w:pPr>
        <w:ind w:firstLine="0"/>
        <w:rPr>
          <w:ins w:id="240" w:author="Álvaro Gonzalez" w:date="2020-06-16T19:54:00Z"/>
        </w:rPr>
      </w:pPr>
      <w:ins w:id="241" w:author="Álvaro Gonzalez" w:date="2020-06-16T19:54:00Z">
        <w:r w:rsidRPr="00B274C1">
          <w:t xml:space="preserve">Apuesta del jugador A en </w:t>
        </w:r>
        <w:proofErr w:type="spellStart"/>
        <w:r w:rsidRPr="00B274C1">
          <w:t>Flop</w:t>
        </w:r>
        <w:proofErr w:type="spellEnd"/>
        <w:r w:rsidRPr="00B274C1">
          <w:t>: 30€</w:t>
        </w:r>
      </w:ins>
    </w:p>
    <w:p w14:paraId="6C0998CA" w14:textId="77777777" w:rsidR="00A26E4F" w:rsidRPr="00B274C1" w:rsidRDefault="00A26E4F" w:rsidP="00A26E4F">
      <w:pPr>
        <w:ind w:firstLine="0"/>
        <w:rPr>
          <w:ins w:id="242" w:author="Álvaro Gonzalez" w:date="2020-06-16T19:54:00Z"/>
        </w:rPr>
      </w:pPr>
      <w:ins w:id="243" w:author="Álvaro Gonzalez" w:date="2020-06-16T19:54:00Z">
        <w:r>
          <w:t>Límite de apuesta: 30-60€</w:t>
        </w:r>
      </w:ins>
    </w:p>
    <w:p w14:paraId="47377F62" w14:textId="77777777" w:rsidR="00A26E4F" w:rsidRDefault="00A26E4F" w:rsidP="00A26E4F">
      <w:pPr>
        <w:ind w:firstLine="0"/>
        <w:rPr>
          <w:ins w:id="244" w:author="Álvaro Gonzalez" w:date="2020-06-16T19:54:00Z"/>
        </w:rPr>
      </w:pPr>
      <w:ins w:id="245" w:author="Álvaro Gonzalez" w:date="2020-06-16T19:54:00Z">
        <w:r w:rsidRPr="00B274C1">
          <w:t>Aquí podemos observar que el jugador A tiene dobles parejas de AK mientras que</w:t>
        </w:r>
        <w:r>
          <w:t xml:space="preserve"> </w:t>
        </w:r>
        <w:r w:rsidRPr="00B274C1">
          <w:t xml:space="preserve">el jugador B tiene un </w:t>
        </w:r>
        <w:proofErr w:type="spellStart"/>
        <w:r w:rsidRPr="00B274C1">
          <w:t>draw</w:t>
        </w:r>
        <w:proofErr w:type="spellEnd"/>
        <w:r w:rsidRPr="00B274C1">
          <w:t xml:space="preserve"> de Color, a falta de una carta de </w:t>
        </w:r>
        <w:r w:rsidRPr="00B274C1">
          <w:rPr>
            <w:rFonts w:ascii="Segoe UI Symbol" w:hAnsi="Segoe UI Symbol" w:cs="Segoe UI Symbol"/>
          </w:rPr>
          <w:t>♣</w:t>
        </w:r>
        <w:r w:rsidRPr="00B274C1">
          <w:t xml:space="preserve">. </w:t>
        </w:r>
        <w:r>
          <w:t xml:space="preserve">El jugador A no está seguro si el jugador B tiene </w:t>
        </w:r>
        <w:proofErr w:type="spellStart"/>
        <w:r>
          <w:t>draw</w:t>
        </w:r>
        <w:proofErr w:type="spellEnd"/>
        <w:r>
          <w:t xml:space="preserve"> o no, asumiremos que el jugador A verá las apuestas del jugador B en cada una de las fases.</w:t>
        </w:r>
      </w:ins>
    </w:p>
    <w:p w14:paraId="371EB223" w14:textId="77777777" w:rsidR="00A26E4F" w:rsidRDefault="00A26E4F" w:rsidP="00A26E4F">
      <w:pPr>
        <w:ind w:firstLine="0"/>
        <w:rPr>
          <w:ins w:id="246" w:author="Álvaro Gonzalez" w:date="2020-06-16T19:54:00Z"/>
        </w:rPr>
      </w:pPr>
      <w:ins w:id="247" w:author="Álvaro Gonzalez" w:date="2020-06-16T19:54:00Z">
        <w:r>
          <w:t xml:space="preserve">Así que asumimos que B ve la apuesta del jugador A y pasamos a la fase de </w:t>
        </w:r>
        <w:proofErr w:type="spellStart"/>
        <w:r>
          <w:t>River</w:t>
        </w:r>
        <w:proofErr w:type="spellEnd"/>
        <w:r>
          <w:t>, con un total de 195€ en el bote.</w:t>
        </w:r>
      </w:ins>
    </w:p>
    <w:p w14:paraId="2FA4B2E5" w14:textId="77777777" w:rsidR="00A26E4F" w:rsidRDefault="00A26E4F" w:rsidP="00A26E4F">
      <w:pPr>
        <w:ind w:firstLine="0"/>
        <w:rPr>
          <w:ins w:id="248" w:author="Álvaro Gonzalez" w:date="2020-06-16T19:54:00Z"/>
        </w:rPr>
      </w:pPr>
      <w:ins w:id="249" w:author="Álvaro Gonzalez" w:date="2020-06-16T19:54:00Z">
        <w:r>
          <w:t>De aquí tenemos 3 posibles casos:</w:t>
        </w:r>
      </w:ins>
    </w:p>
    <w:p w14:paraId="5C6FCE49" w14:textId="77777777" w:rsidR="00A26E4F" w:rsidRDefault="00A26E4F" w:rsidP="00A26E4F">
      <w:pPr>
        <w:ind w:firstLine="0"/>
        <w:rPr>
          <w:ins w:id="250" w:author="Álvaro Gonzalez" w:date="2020-06-16T19:54:00Z"/>
          <w:b/>
        </w:rPr>
      </w:pPr>
      <w:ins w:id="251" w:author="Álvaro Gonzalez" w:date="2020-06-16T19:54:00Z">
        <w:r>
          <w:rPr>
            <w:b/>
          </w:rPr>
          <w:lastRenderedPageBreak/>
          <w:t xml:space="preserve">Caso 1: La carta revelada en </w:t>
        </w:r>
        <w:proofErr w:type="spellStart"/>
        <w:r>
          <w:rPr>
            <w:b/>
          </w:rPr>
          <w:t>Turn</w:t>
        </w:r>
        <w:proofErr w:type="spellEnd"/>
        <w:r>
          <w:rPr>
            <w:b/>
          </w:rPr>
          <w:t xml:space="preserve"> es un trébol</w:t>
        </w:r>
      </w:ins>
    </w:p>
    <w:p w14:paraId="4849B138" w14:textId="77777777" w:rsidR="00A26E4F" w:rsidRDefault="00A26E4F" w:rsidP="00A26E4F">
      <w:pPr>
        <w:ind w:firstLine="0"/>
        <w:rPr>
          <w:ins w:id="252" w:author="Álvaro Gonzalez" w:date="2020-06-16T19:54:00Z"/>
        </w:rPr>
      </w:pPr>
      <w:ins w:id="253" w:author="Álvaro Gonzalez" w:date="2020-06-16T19:54:00Z">
        <w:r>
          <w:t>En este caso, el jugador B apostaría la apuesta alta (60€) en cada una de las dos fases posteriores (</w:t>
        </w:r>
        <w:proofErr w:type="spellStart"/>
        <w:r>
          <w:t>Turn</w:t>
        </w:r>
        <w:proofErr w:type="spellEnd"/>
        <w:r>
          <w:t xml:space="preserve"> y </w:t>
        </w:r>
        <w:proofErr w:type="spellStart"/>
        <w:r>
          <w:t>River</w:t>
        </w:r>
        <w:proofErr w:type="spellEnd"/>
        <w:r>
          <w:t xml:space="preserve">), y el jugador A las vería, tal y como hemos asumido. Quedándose un total de 240€ a los adicionales 195 €, quedando el bote total en 435€. Para calcular el beneficio, hay que restarle la cantidad apostada en </w:t>
        </w:r>
        <w:proofErr w:type="spellStart"/>
        <w:r>
          <w:t>Flop</w:t>
        </w:r>
        <w:proofErr w:type="spellEnd"/>
        <w:r>
          <w:t xml:space="preserve">, </w:t>
        </w:r>
        <w:proofErr w:type="spellStart"/>
        <w:r>
          <w:t>Turn</w:t>
        </w:r>
        <w:proofErr w:type="spellEnd"/>
        <w:r>
          <w:t xml:space="preserve"> y </w:t>
        </w:r>
        <w:proofErr w:type="spellStart"/>
        <w:r>
          <w:t>River</w:t>
        </w:r>
        <w:proofErr w:type="spellEnd"/>
        <w:r>
          <w:t xml:space="preserve"> por el jugador B (30+60+60 = 150 €), quedando un beneficio de 435-150=285 €.</w:t>
        </w:r>
      </w:ins>
    </w:p>
    <w:p w14:paraId="4E207DFF" w14:textId="77777777" w:rsidR="00A26E4F" w:rsidRDefault="00A26E4F" w:rsidP="00A26E4F">
      <w:pPr>
        <w:ind w:firstLine="0"/>
        <w:rPr>
          <w:ins w:id="254" w:author="Álvaro Gonzalez" w:date="2020-06-16T19:54:00Z"/>
        </w:rPr>
      </w:pPr>
      <w:ins w:id="255" w:author="Álvaro Gonzalez" w:date="2020-06-16T19:54:00Z">
        <w:r>
          <w:t xml:space="preserve">La probabilidad de que ocurra este caso es </w:t>
        </w:r>
        <w:proofErr w:type="gramStart"/>
        <w:r>
          <w:t>p(</w:t>
        </w:r>
        <w:proofErr w:type="spellStart"/>
        <w:proofErr w:type="gramEnd"/>
        <w:r>
          <w:t>Trebol</w:t>
        </w:r>
        <w:proofErr w:type="spellEnd"/>
        <w:r>
          <w:t xml:space="preserve"> en </w:t>
        </w:r>
        <w:proofErr w:type="spellStart"/>
        <w:r>
          <w:t>Turn</w:t>
        </w:r>
        <w:proofErr w:type="spellEnd"/>
        <w:r>
          <w:t>) = 8/45 = 0.1778 =17,78%</w:t>
        </w:r>
      </w:ins>
    </w:p>
    <w:p w14:paraId="4F8E7282" w14:textId="77777777" w:rsidR="00A26E4F" w:rsidRDefault="00A26E4F" w:rsidP="00A26E4F">
      <w:pPr>
        <w:ind w:firstLine="0"/>
        <w:rPr>
          <w:ins w:id="256" w:author="Álvaro Gonzalez" w:date="2020-06-16T19:54:00Z"/>
          <w:b/>
        </w:rPr>
      </w:pPr>
      <w:ins w:id="257" w:author="Álvaro Gonzalez" w:date="2020-06-16T19:54:00Z">
        <w:r>
          <w:rPr>
            <w:b/>
          </w:rPr>
          <w:t xml:space="preserve">Caso 2: La carta revelada en </w:t>
        </w:r>
        <w:proofErr w:type="spellStart"/>
        <w:r>
          <w:rPr>
            <w:b/>
          </w:rPr>
          <w:t>Turn</w:t>
        </w:r>
        <w:proofErr w:type="spellEnd"/>
        <w:r>
          <w:rPr>
            <w:b/>
          </w:rPr>
          <w:t xml:space="preserve"> no es un </w:t>
        </w:r>
        <w:proofErr w:type="gramStart"/>
        <w:r>
          <w:rPr>
            <w:b/>
          </w:rPr>
          <w:t>trébol</w:t>
        </w:r>
        <w:proofErr w:type="gramEnd"/>
        <w:r>
          <w:rPr>
            <w:b/>
          </w:rPr>
          <w:t xml:space="preserve"> pero la carta revelada en </w:t>
        </w:r>
        <w:proofErr w:type="spellStart"/>
        <w:r>
          <w:rPr>
            <w:b/>
          </w:rPr>
          <w:t>River</w:t>
        </w:r>
        <w:proofErr w:type="spellEnd"/>
        <w:r>
          <w:rPr>
            <w:b/>
          </w:rPr>
          <w:t xml:space="preserve"> sí que es </w:t>
        </w:r>
        <w:proofErr w:type="spellStart"/>
        <w:r>
          <w:rPr>
            <w:b/>
          </w:rPr>
          <w:t>trebol</w:t>
        </w:r>
        <w:proofErr w:type="spellEnd"/>
      </w:ins>
    </w:p>
    <w:p w14:paraId="26CBBB05" w14:textId="77777777" w:rsidR="00A26E4F" w:rsidRDefault="00A26E4F" w:rsidP="00A26E4F">
      <w:pPr>
        <w:ind w:firstLine="0"/>
        <w:rPr>
          <w:ins w:id="258" w:author="Álvaro Gonzalez" w:date="2020-06-16T19:54:00Z"/>
        </w:rPr>
      </w:pPr>
      <w:ins w:id="259" w:author="Álvaro Gonzalez" w:date="2020-06-16T19:54:00Z">
        <w:r>
          <w:t xml:space="preserve">En este caso, el jugador A apostaría la apuesta alta (60 €) en </w:t>
        </w:r>
        <w:proofErr w:type="spellStart"/>
        <w:r>
          <w:t>Turn</w:t>
        </w:r>
        <w:proofErr w:type="spellEnd"/>
        <w:r>
          <w:t xml:space="preserve">, el jugador B la vería y en </w:t>
        </w:r>
        <w:proofErr w:type="spellStart"/>
        <w:r>
          <w:t>River</w:t>
        </w:r>
        <w:proofErr w:type="spellEnd"/>
        <w:r>
          <w:t xml:space="preserve"> es el jugador B el que apostaría la apuesta alta y el jugador A la vería. El beneficio sería el mismo que en el anterior caso (285 €).</w:t>
        </w:r>
      </w:ins>
    </w:p>
    <w:p w14:paraId="70D287D4" w14:textId="77777777" w:rsidR="00A26E4F" w:rsidRDefault="00A26E4F" w:rsidP="00A26E4F">
      <w:pPr>
        <w:ind w:firstLine="0"/>
        <w:rPr>
          <w:ins w:id="260" w:author="Álvaro Gonzalez" w:date="2020-06-16T19:54:00Z"/>
        </w:rPr>
      </w:pPr>
      <w:ins w:id="261" w:author="Álvaro Gonzalez" w:date="2020-06-16T19:54:00Z">
        <w:r>
          <w:t xml:space="preserve">La probabilidad de que ocurra este caso es la probabilidad conjunta de ambos eventos, es decir </w:t>
        </w:r>
        <w:proofErr w:type="gramStart"/>
        <w:r>
          <w:t>p(</w:t>
        </w:r>
        <w:proofErr w:type="gramEnd"/>
        <w:r>
          <w:t xml:space="preserve">“No trébol en </w:t>
        </w:r>
        <w:proofErr w:type="spellStart"/>
        <w:r>
          <w:t>Turn</w:t>
        </w:r>
        <w:proofErr w:type="spellEnd"/>
        <w:r>
          <w:t xml:space="preserve">” </w:t>
        </w:r>
        <w:r>
          <w:rPr>
            <w:rFonts w:ascii="Times New Roman" w:hAnsi="Times New Roman"/>
          </w:rPr>
          <w:t>∩</w:t>
        </w:r>
        <w:r>
          <w:t xml:space="preserve"> “</w:t>
        </w:r>
        <w:proofErr w:type="spellStart"/>
        <w:r>
          <w:t>Trebol</w:t>
        </w:r>
        <w:proofErr w:type="spellEnd"/>
        <w:r>
          <w:t xml:space="preserve"> en </w:t>
        </w:r>
        <w:proofErr w:type="spellStart"/>
        <w:r>
          <w:t>river</w:t>
        </w:r>
        <w:proofErr w:type="spellEnd"/>
        <w:r>
          <w:t xml:space="preserve">”) = p(No trébol en </w:t>
        </w:r>
        <w:proofErr w:type="spellStart"/>
        <w:r>
          <w:t>turn</w:t>
        </w:r>
        <w:proofErr w:type="spellEnd"/>
        <w:r>
          <w:t>)*p(</w:t>
        </w:r>
        <w:proofErr w:type="spellStart"/>
        <w:r>
          <w:t>Trebol</w:t>
        </w:r>
        <w:proofErr w:type="spellEnd"/>
        <w:r>
          <w:t xml:space="preserve"> en </w:t>
        </w:r>
        <w:proofErr w:type="spellStart"/>
        <w:r>
          <w:t>River</w:t>
        </w:r>
        <w:proofErr w:type="spellEnd"/>
        <w:r>
          <w:t>) = 37/45 * 8/44 = 0.1495 = 14.95 %</w:t>
        </w:r>
      </w:ins>
    </w:p>
    <w:p w14:paraId="57B1C820" w14:textId="77777777" w:rsidR="00A26E4F" w:rsidRDefault="00A26E4F" w:rsidP="00A26E4F">
      <w:pPr>
        <w:ind w:firstLine="0"/>
        <w:rPr>
          <w:ins w:id="262" w:author="Álvaro Gonzalez" w:date="2020-06-16T19:54:00Z"/>
          <w:b/>
        </w:rPr>
      </w:pPr>
      <w:ins w:id="263" w:author="Álvaro Gonzalez" w:date="2020-06-16T19:54:00Z">
        <w:r>
          <w:rPr>
            <w:b/>
          </w:rPr>
          <w:t>Caso 3: Ninguna de las cartas reveladas es un trébol</w:t>
        </w:r>
      </w:ins>
    </w:p>
    <w:p w14:paraId="5A57540E" w14:textId="77777777" w:rsidR="00A26E4F" w:rsidRDefault="00A26E4F" w:rsidP="00A26E4F">
      <w:pPr>
        <w:ind w:firstLine="0"/>
        <w:rPr>
          <w:ins w:id="264" w:author="Álvaro Gonzalez" w:date="2020-06-16T19:54:00Z"/>
        </w:rPr>
      </w:pPr>
      <w:ins w:id="265" w:author="Álvaro Gonzalez" w:date="2020-06-16T19:54:00Z">
        <w:r>
          <w:t xml:space="preserve">En este caso, el jugador A apostaría la apuesta alta (60 €) en </w:t>
        </w:r>
        <w:proofErr w:type="spellStart"/>
        <w:r>
          <w:t>Turn</w:t>
        </w:r>
        <w:proofErr w:type="spellEnd"/>
        <w:r>
          <w:t xml:space="preserve">, el jugador B la vería, y en </w:t>
        </w:r>
        <w:proofErr w:type="spellStart"/>
        <w:r>
          <w:t>River</w:t>
        </w:r>
        <w:proofErr w:type="spellEnd"/>
        <w:r>
          <w:t xml:space="preserve"> el jugador no vería la apuesta y pasaría, obteniendo un beneficio de -30-60=-90€.</w:t>
        </w:r>
      </w:ins>
    </w:p>
    <w:p w14:paraId="63409485" w14:textId="77777777" w:rsidR="00A26E4F" w:rsidRDefault="00A26E4F" w:rsidP="00A26E4F">
      <w:pPr>
        <w:ind w:firstLine="0"/>
        <w:rPr>
          <w:ins w:id="266" w:author="Álvaro Gonzalez" w:date="2020-06-16T19:54:00Z"/>
          <w:b/>
        </w:rPr>
      </w:pPr>
      <w:ins w:id="267" w:author="Álvaro Gonzalez" w:date="2020-06-16T19:54:00Z">
        <w:r>
          <w:t xml:space="preserve">La probabilidad de que ocurra es el opuesto a que ocurra cualquiera de los otros dos casos, es decir </w:t>
        </w:r>
        <w:proofErr w:type="gramStart"/>
        <w:r>
          <w:t>p(</w:t>
        </w:r>
        <w:proofErr w:type="gramEnd"/>
        <w:r>
          <w:t>ningún trébol) =(37/45)*(36/44) = 1- (8/45 + 37/45*8/44) = 0.6727 = 67.27 %</w:t>
        </w:r>
      </w:ins>
    </w:p>
    <w:p w14:paraId="3F8EA0B0" w14:textId="77777777" w:rsidR="00A26E4F" w:rsidRDefault="00A26E4F" w:rsidP="00A26E4F">
      <w:pPr>
        <w:ind w:firstLine="0"/>
        <w:rPr>
          <w:ins w:id="268" w:author="Álvaro Gonzalez" w:date="2020-06-16T19:54:00Z"/>
        </w:rPr>
      </w:pPr>
      <w:ins w:id="269" w:author="Álvaro Gonzalez" w:date="2020-06-16T19:54:00Z">
        <w:r>
          <w:t>Con estos tres casos, podemos construir la siguiente tabla: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9"/>
        <w:gridCol w:w="1023"/>
        <w:gridCol w:w="1774"/>
        <w:gridCol w:w="2550"/>
      </w:tblGrid>
      <w:tr w:rsidR="00A26E4F" w14:paraId="4BE4B266" w14:textId="77777777" w:rsidTr="000B0FB3">
        <w:trPr>
          <w:ins w:id="270" w:author="Álvaro Gonzalez" w:date="2020-06-16T19:54:00Z"/>
        </w:trPr>
        <w:tc>
          <w:tcPr>
            <w:tcW w:w="0" w:type="auto"/>
            <w:shd w:val="clear" w:color="auto" w:fill="auto"/>
            <w:vAlign w:val="center"/>
          </w:tcPr>
          <w:p w14:paraId="5DB748C4" w14:textId="77777777" w:rsidR="00A26E4F" w:rsidRPr="00305213" w:rsidRDefault="00A26E4F" w:rsidP="000B0FB3">
            <w:pPr>
              <w:ind w:firstLine="0"/>
              <w:jc w:val="center"/>
              <w:rPr>
                <w:ins w:id="271" w:author="Álvaro Gonzalez" w:date="2020-06-16T19:54:00Z"/>
                <w:rFonts w:eastAsia="MS Mincho"/>
              </w:rPr>
            </w:pPr>
            <w:ins w:id="272" w:author="Álvaro Gonzalez" w:date="2020-06-16T19:54:00Z">
              <w:r w:rsidRPr="00305213">
                <w:rPr>
                  <w:rFonts w:eastAsia="MS Mincho"/>
                </w:rPr>
                <w:t>Salida</w:t>
              </w:r>
            </w:ins>
          </w:p>
        </w:tc>
        <w:tc>
          <w:tcPr>
            <w:tcW w:w="0" w:type="auto"/>
            <w:shd w:val="clear" w:color="auto" w:fill="auto"/>
            <w:vAlign w:val="center"/>
          </w:tcPr>
          <w:p w14:paraId="5B6F7652" w14:textId="77777777" w:rsidR="00A26E4F" w:rsidRPr="00305213" w:rsidRDefault="00A26E4F" w:rsidP="000B0FB3">
            <w:pPr>
              <w:ind w:firstLine="0"/>
              <w:jc w:val="center"/>
              <w:rPr>
                <w:ins w:id="273" w:author="Álvaro Gonzalez" w:date="2020-06-16T19:54:00Z"/>
                <w:rFonts w:eastAsia="MS Mincho"/>
              </w:rPr>
            </w:pPr>
            <w:ins w:id="274" w:author="Álvaro Gonzalez" w:date="2020-06-16T19:54:00Z">
              <w:r w:rsidRPr="00305213">
                <w:rPr>
                  <w:rFonts w:eastAsia="MS Mincho"/>
                </w:rPr>
                <w:t>p(Salida)</w:t>
              </w:r>
            </w:ins>
          </w:p>
        </w:tc>
        <w:tc>
          <w:tcPr>
            <w:tcW w:w="0" w:type="auto"/>
            <w:shd w:val="clear" w:color="auto" w:fill="auto"/>
            <w:vAlign w:val="center"/>
          </w:tcPr>
          <w:p w14:paraId="5E1B0FF0" w14:textId="77777777" w:rsidR="00A26E4F" w:rsidRPr="00305213" w:rsidRDefault="00A26E4F" w:rsidP="000B0FB3">
            <w:pPr>
              <w:ind w:firstLine="0"/>
              <w:jc w:val="center"/>
              <w:rPr>
                <w:ins w:id="275" w:author="Álvaro Gonzalez" w:date="2020-06-16T19:54:00Z"/>
                <w:rFonts w:eastAsia="MS Mincho"/>
              </w:rPr>
            </w:pPr>
            <w:ins w:id="276" w:author="Álvaro Gonzalez" w:date="2020-06-16T19:54:00Z">
              <w:r w:rsidRPr="00305213">
                <w:rPr>
                  <w:rFonts w:eastAsia="MS Mincho"/>
                </w:rPr>
                <w:t>Valor (Beneficio)</w:t>
              </w:r>
            </w:ins>
          </w:p>
        </w:tc>
        <w:tc>
          <w:tcPr>
            <w:tcW w:w="0" w:type="auto"/>
            <w:shd w:val="clear" w:color="auto" w:fill="auto"/>
            <w:vAlign w:val="center"/>
          </w:tcPr>
          <w:p w14:paraId="4F3F5675" w14:textId="77777777" w:rsidR="00A26E4F" w:rsidRPr="00305213" w:rsidRDefault="00A26E4F" w:rsidP="000B0FB3">
            <w:pPr>
              <w:ind w:firstLine="0"/>
              <w:jc w:val="center"/>
              <w:rPr>
                <w:ins w:id="277" w:author="Álvaro Gonzalez" w:date="2020-06-16T19:54:00Z"/>
                <w:rFonts w:eastAsia="MS Mincho"/>
              </w:rPr>
            </w:pPr>
            <w:ins w:id="278" w:author="Álvaro Gonzalez" w:date="2020-06-16T19:54:00Z">
              <w:r w:rsidRPr="00305213">
                <w:rPr>
                  <w:rFonts w:eastAsia="MS Mincho"/>
                </w:rPr>
                <w:t>Valor esperado Ponderado</w:t>
              </w:r>
            </w:ins>
          </w:p>
        </w:tc>
      </w:tr>
      <w:tr w:rsidR="00A26E4F" w14:paraId="01DA02EE" w14:textId="77777777" w:rsidTr="000B0FB3">
        <w:trPr>
          <w:ins w:id="279" w:author="Álvaro Gonzalez" w:date="2020-06-16T19:54:00Z"/>
        </w:trPr>
        <w:tc>
          <w:tcPr>
            <w:tcW w:w="0" w:type="auto"/>
            <w:shd w:val="clear" w:color="auto" w:fill="auto"/>
            <w:vAlign w:val="center"/>
          </w:tcPr>
          <w:p w14:paraId="1F9CE27A" w14:textId="77777777" w:rsidR="00A26E4F" w:rsidRPr="00305213" w:rsidRDefault="00A26E4F" w:rsidP="000B0FB3">
            <w:pPr>
              <w:ind w:firstLine="0"/>
              <w:jc w:val="center"/>
              <w:rPr>
                <w:ins w:id="280" w:author="Álvaro Gonzalez" w:date="2020-06-16T19:54:00Z"/>
                <w:rFonts w:eastAsia="MS Mincho"/>
              </w:rPr>
            </w:pPr>
            <w:proofErr w:type="spellStart"/>
            <w:ins w:id="281" w:author="Álvaro Gonzalez" w:date="2020-06-16T19:54:00Z">
              <w:r w:rsidRPr="00305213">
                <w:rPr>
                  <w:rFonts w:eastAsia="MS Mincho"/>
                </w:rPr>
                <w:t>Trebol</w:t>
              </w:r>
              <w:proofErr w:type="spellEnd"/>
              <w:r w:rsidRPr="00305213">
                <w:rPr>
                  <w:rFonts w:eastAsia="MS Mincho"/>
                </w:rPr>
                <w:t xml:space="preserve"> en </w:t>
              </w:r>
              <w:proofErr w:type="spellStart"/>
              <w:r w:rsidRPr="00305213">
                <w:rPr>
                  <w:rFonts w:eastAsia="MS Mincho"/>
                </w:rPr>
                <w:t>Turn</w:t>
              </w:r>
              <w:proofErr w:type="spellEnd"/>
            </w:ins>
          </w:p>
        </w:tc>
        <w:tc>
          <w:tcPr>
            <w:tcW w:w="0" w:type="auto"/>
            <w:shd w:val="clear" w:color="auto" w:fill="auto"/>
            <w:vAlign w:val="center"/>
          </w:tcPr>
          <w:p w14:paraId="60A9199E" w14:textId="77777777" w:rsidR="00A26E4F" w:rsidRPr="00305213" w:rsidRDefault="00A26E4F" w:rsidP="000B0FB3">
            <w:pPr>
              <w:ind w:firstLine="0"/>
              <w:jc w:val="center"/>
              <w:rPr>
                <w:ins w:id="282" w:author="Álvaro Gonzalez" w:date="2020-06-16T19:54:00Z"/>
                <w:rFonts w:eastAsia="MS Mincho"/>
              </w:rPr>
            </w:pPr>
            <w:ins w:id="283" w:author="Álvaro Gonzalez" w:date="2020-06-16T19:54:00Z">
              <w:r w:rsidRPr="00305213">
                <w:rPr>
                  <w:rFonts w:eastAsia="MS Mincho"/>
                </w:rPr>
                <w:t>0.1778</w:t>
              </w:r>
            </w:ins>
          </w:p>
        </w:tc>
        <w:tc>
          <w:tcPr>
            <w:tcW w:w="0" w:type="auto"/>
            <w:shd w:val="clear" w:color="auto" w:fill="auto"/>
            <w:vAlign w:val="center"/>
          </w:tcPr>
          <w:p w14:paraId="52489E2F" w14:textId="77777777" w:rsidR="00A26E4F" w:rsidRPr="00305213" w:rsidRDefault="00A26E4F" w:rsidP="000B0FB3">
            <w:pPr>
              <w:ind w:firstLine="0"/>
              <w:jc w:val="center"/>
              <w:rPr>
                <w:ins w:id="284" w:author="Álvaro Gonzalez" w:date="2020-06-16T19:54:00Z"/>
                <w:rFonts w:eastAsia="MS Mincho"/>
              </w:rPr>
            </w:pPr>
            <w:ins w:id="285" w:author="Álvaro Gonzalez" w:date="2020-06-16T19:54:00Z">
              <w:r w:rsidRPr="00305213">
                <w:rPr>
                  <w:rFonts w:eastAsia="MS Mincho"/>
                </w:rPr>
                <w:t>+285 €</w:t>
              </w:r>
            </w:ins>
          </w:p>
        </w:tc>
        <w:tc>
          <w:tcPr>
            <w:tcW w:w="0" w:type="auto"/>
            <w:shd w:val="clear" w:color="auto" w:fill="auto"/>
            <w:vAlign w:val="center"/>
          </w:tcPr>
          <w:p w14:paraId="46E95E78" w14:textId="77777777" w:rsidR="00A26E4F" w:rsidRPr="00305213" w:rsidRDefault="00A26E4F" w:rsidP="000B0FB3">
            <w:pPr>
              <w:ind w:firstLine="0"/>
              <w:jc w:val="center"/>
              <w:rPr>
                <w:ins w:id="286" w:author="Álvaro Gonzalez" w:date="2020-06-16T19:54:00Z"/>
                <w:rFonts w:eastAsia="MS Mincho"/>
              </w:rPr>
            </w:pPr>
            <w:ins w:id="287" w:author="Álvaro Gonzalez" w:date="2020-06-16T19:54:00Z">
              <w:r w:rsidRPr="00305213">
                <w:rPr>
                  <w:rFonts w:eastAsia="MS Mincho"/>
                </w:rPr>
                <w:t>+ 50,673 €</w:t>
              </w:r>
            </w:ins>
          </w:p>
        </w:tc>
      </w:tr>
      <w:tr w:rsidR="00A26E4F" w14:paraId="43A45DD8" w14:textId="77777777" w:rsidTr="000B0FB3">
        <w:trPr>
          <w:ins w:id="288" w:author="Álvaro Gonzalez" w:date="2020-06-16T19:54:00Z"/>
        </w:trPr>
        <w:tc>
          <w:tcPr>
            <w:tcW w:w="0" w:type="auto"/>
            <w:shd w:val="clear" w:color="auto" w:fill="auto"/>
            <w:vAlign w:val="center"/>
          </w:tcPr>
          <w:p w14:paraId="23AF1611" w14:textId="77777777" w:rsidR="00A26E4F" w:rsidRPr="00305213" w:rsidRDefault="00A26E4F" w:rsidP="000B0FB3">
            <w:pPr>
              <w:ind w:firstLine="0"/>
              <w:jc w:val="center"/>
              <w:rPr>
                <w:ins w:id="289" w:author="Álvaro Gonzalez" w:date="2020-06-16T19:54:00Z"/>
                <w:rFonts w:eastAsia="MS Mincho"/>
              </w:rPr>
            </w:pPr>
            <w:proofErr w:type="spellStart"/>
            <w:ins w:id="290" w:author="Álvaro Gonzalez" w:date="2020-06-16T19:54:00Z">
              <w:r w:rsidRPr="00305213">
                <w:rPr>
                  <w:rFonts w:eastAsia="MS Mincho"/>
                </w:rPr>
                <w:t>Trebol</w:t>
              </w:r>
              <w:proofErr w:type="spellEnd"/>
              <w:r w:rsidRPr="00305213">
                <w:rPr>
                  <w:rFonts w:eastAsia="MS Mincho"/>
                </w:rPr>
                <w:t xml:space="preserve"> en </w:t>
              </w:r>
              <w:proofErr w:type="spellStart"/>
              <w:r w:rsidRPr="00305213">
                <w:rPr>
                  <w:rFonts w:eastAsia="MS Mincho"/>
                </w:rPr>
                <w:t>River</w:t>
              </w:r>
              <w:proofErr w:type="spellEnd"/>
            </w:ins>
          </w:p>
        </w:tc>
        <w:tc>
          <w:tcPr>
            <w:tcW w:w="0" w:type="auto"/>
            <w:shd w:val="clear" w:color="auto" w:fill="auto"/>
            <w:vAlign w:val="center"/>
          </w:tcPr>
          <w:p w14:paraId="0EEE4719" w14:textId="77777777" w:rsidR="00A26E4F" w:rsidRPr="00305213" w:rsidRDefault="00A26E4F" w:rsidP="000B0FB3">
            <w:pPr>
              <w:ind w:firstLine="0"/>
              <w:jc w:val="center"/>
              <w:rPr>
                <w:ins w:id="291" w:author="Álvaro Gonzalez" w:date="2020-06-16T19:54:00Z"/>
                <w:rFonts w:eastAsia="MS Mincho"/>
              </w:rPr>
            </w:pPr>
            <w:ins w:id="292" w:author="Álvaro Gonzalez" w:date="2020-06-16T19:54:00Z">
              <w:r w:rsidRPr="00305213">
                <w:rPr>
                  <w:rFonts w:eastAsia="MS Mincho"/>
                </w:rPr>
                <w:t>0.1495</w:t>
              </w:r>
            </w:ins>
          </w:p>
        </w:tc>
        <w:tc>
          <w:tcPr>
            <w:tcW w:w="0" w:type="auto"/>
            <w:shd w:val="clear" w:color="auto" w:fill="auto"/>
            <w:vAlign w:val="center"/>
          </w:tcPr>
          <w:p w14:paraId="662A480C" w14:textId="77777777" w:rsidR="00A26E4F" w:rsidRPr="00305213" w:rsidRDefault="00A26E4F" w:rsidP="000B0FB3">
            <w:pPr>
              <w:ind w:firstLine="0"/>
              <w:jc w:val="center"/>
              <w:rPr>
                <w:ins w:id="293" w:author="Álvaro Gonzalez" w:date="2020-06-16T19:54:00Z"/>
                <w:rFonts w:eastAsia="MS Mincho"/>
              </w:rPr>
            </w:pPr>
            <w:ins w:id="294" w:author="Álvaro Gonzalez" w:date="2020-06-16T19:54:00Z">
              <w:r w:rsidRPr="00305213">
                <w:rPr>
                  <w:rFonts w:eastAsia="MS Mincho"/>
                </w:rPr>
                <w:t>+285 €</w:t>
              </w:r>
            </w:ins>
          </w:p>
        </w:tc>
        <w:tc>
          <w:tcPr>
            <w:tcW w:w="0" w:type="auto"/>
            <w:shd w:val="clear" w:color="auto" w:fill="auto"/>
            <w:vAlign w:val="center"/>
          </w:tcPr>
          <w:p w14:paraId="7F1AD683" w14:textId="77777777" w:rsidR="00A26E4F" w:rsidRPr="00305213" w:rsidRDefault="00A26E4F" w:rsidP="000B0FB3">
            <w:pPr>
              <w:ind w:firstLine="0"/>
              <w:jc w:val="center"/>
              <w:rPr>
                <w:ins w:id="295" w:author="Álvaro Gonzalez" w:date="2020-06-16T19:54:00Z"/>
                <w:rFonts w:eastAsia="MS Mincho"/>
              </w:rPr>
            </w:pPr>
            <w:ins w:id="296" w:author="Álvaro Gonzalez" w:date="2020-06-16T19:54:00Z">
              <w:r w:rsidRPr="00305213">
                <w:rPr>
                  <w:rFonts w:eastAsia="MS Mincho"/>
                </w:rPr>
                <w:t>+ 42,6075 €</w:t>
              </w:r>
            </w:ins>
          </w:p>
        </w:tc>
      </w:tr>
      <w:tr w:rsidR="00A26E4F" w14:paraId="0619C3BE" w14:textId="77777777" w:rsidTr="000B0FB3">
        <w:trPr>
          <w:ins w:id="297" w:author="Álvaro Gonzalez" w:date="2020-06-16T19:54:00Z"/>
        </w:trPr>
        <w:tc>
          <w:tcPr>
            <w:tcW w:w="0" w:type="auto"/>
            <w:shd w:val="clear" w:color="auto" w:fill="auto"/>
            <w:vAlign w:val="center"/>
          </w:tcPr>
          <w:p w14:paraId="13B103DC" w14:textId="77777777" w:rsidR="00A26E4F" w:rsidRPr="00305213" w:rsidRDefault="00A26E4F" w:rsidP="000B0FB3">
            <w:pPr>
              <w:ind w:firstLine="0"/>
              <w:jc w:val="center"/>
              <w:rPr>
                <w:ins w:id="298" w:author="Álvaro Gonzalez" w:date="2020-06-16T19:54:00Z"/>
                <w:rFonts w:eastAsia="MS Mincho"/>
              </w:rPr>
            </w:pPr>
            <w:ins w:id="299" w:author="Álvaro Gonzalez" w:date="2020-06-16T19:54:00Z">
              <w:r w:rsidRPr="00305213">
                <w:rPr>
                  <w:rFonts w:eastAsia="MS Mincho"/>
                </w:rPr>
                <w:t>No trébol</w:t>
              </w:r>
            </w:ins>
          </w:p>
        </w:tc>
        <w:tc>
          <w:tcPr>
            <w:tcW w:w="0" w:type="auto"/>
            <w:shd w:val="clear" w:color="auto" w:fill="auto"/>
            <w:vAlign w:val="center"/>
          </w:tcPr>
          <w:p w14:paraId="08EDC0FA" w14:textId="77777777" w:rsidR="00A26E4F" w:rsidRPr="00305213" w:rsidRDefault="00A26E4F" w:rsidP="000B0FB3">
            <w:pPr>
              <w:ind w:firstLine="0"/>
              <w:jc w:val="center"/>
              <w:rPr>
                <w:ins w:id="300" w:author="Álvaro Gonzalez" w:date="2020-06-16T19:54:00Z"/>
                <w:rFonts w:eastAsia="MS Mincho"/>
              </w:rPr>
            </w:pPr>
            <w:ins w:id="301" w:author="Álvaro Gonzalez" w:date="2020-06-16T19:54:00Z">
              <w:r w:rsidRPr="00305213">
                <w:rPr>
                  <w:rFonts w:eastAsia="MS Mincho"/>
                </w:rPr>
                <w:t>0.6727</w:t>
              </w:r>
            </w:ins>
          </w:p>
        </w:tc>
        <w:tc>
          <w:tcPr>
            <w:tcW w:w="0" w:type="auto"/>
            <w:shd w:val="clear" w:color="auto" w:fill="auto"/>
            <w:vAlign w:val="center"/>
          </w:tcPr>
          <w:p w14:paraId="2410F730" w14:textId="77777777" w:rsidR="00A26E4F" w:rsidRPr="00305213" w:rsidRDefault="00A26E4F" w:rsidP="000B0FB3">
            <w:pPr>
              <w:ind w:firstLine="0"/>
              <w:jc w:val="center"/>
              <w:rPr>
                <w:ins w:id="302" w:author="Álvaro Gonzalez" w:date="2020-06-16T19:54:00Z"/>
                <w:rFonts w:eastAsia="MS Mincho"/>
              </w:rPr>
            </w:pPr>
            <w:ins w:id="303" w:author="Álvaro Gonzalez" w:date="2020-06-16T19:54:00Z">
              <w:r w:rsidRPr="00305213">
                <w:rPr>
                  <w:rFonts w:eastAsia="MS Mincho"/>
                </w:rPr>
                <w:t>-90 €</w:t>
              </w:r>
            </w:ins>
          </w:p>
        </w:tc>
        <w:tc>
          <w:tcPr>
            <w:tcW w:w="0" w:type="auto"/>
            <w:shd w:val="clear" w:color="auto" w:fill="auto"/>
            <w:vAlign w:val="center"/>
          </w:tcPr>
          <w:p w14:paraId="39E7A10A" w14:textId="77777777" w:rsidR="00A26E4F" w:rsidRPr="00305213" w:rsidRDefault="00A26E4F" w:rsidP="000B0FB3">
            <w:pPr>
              <w:ind w:firstLine="0"/>
              <w:jc w:val="center"/>
              <w:rPr>
                <w:ins w:id="304" w:author="Álvaro Gonzalez" w:date="2020-06-16T19:54:00Z"/>
                <w:rFonts w:eastAsia="MS Mincho"/>
              </w:rPr>
            </w:pPr>
            <w:ins w:id="305" w:author="Álvaro Gonzalez" w:date="2020-06-16T19:54:00Z">
              <w:r w:rsidRPr="00305213">
                <w:rPr>
                  <w:rFonts w:eastAsia="MS Mincho"/>
                </w:rPr>
                <w:t>-60,543 €</w:t>
              </w:r>
            </w:ins>
          </w:p>
        </w:tc>
      </w:tr>
      <w:tr w:rsidR="00A26E4F" w14:paraId="4829086A" w14:textId="77777777" w:rsidTr="000B0FB3">
        <w:trPr>
          <w:ins w:id="306" w:author="Álvaro Gonzalez" w:date="2020-06-16T19:54:00Z"/>
        </w:trPr>
        <w:tc>
          <w:tcPr>
            <w:tcW w:w="0" w:type="auto"/>
            <w:shd w:val="clear" w:color="auto" w:fill="auto"/>
            <w:vAlign w:val="center"/>
          </w:tcPr>
          <w:p w14:paraId="257711F6" w14:textId="77777777" w:rsidR="00A26E4F" w:rsidRPr="00305213" w:rsidRDefault="00A26E4F" w:rsidP="000B0FB3">
            <w:pPr>
              <w:ind w:firstLine="0"/>
              <w:jc w:val="center"/>
              <w:rPr>
                <w:ins w:id="307" w:author="Álvaro Gonzalez" w:date="2020-06-16T19:54:00Z"/>
                <w:rFonts w:eastAsia="MS Mincho"/>
              </w:rPr>
            </w:pPr>
            <w:ins w:id="308" w:author="Álvaro Gonzalez" w:date="2020-06-16T19:54:00Z">
              <w:r w:rsidRPr="00305213">
                <w:rPr>
                  <w:rFonts w:eastAsia="MS Mincho"/>
                </w:rPr>
                <w:t>Total</w:t>
              </w:r>
            </w:ins>
          </w:p>
        </w:tc>
        <w:tc>
          <w:tcPr>
            <w:tcW w:w="0" w:type="auto"/>
            <w:shd w:val="clear" w:color="auto" w:fill="auto"/>
            <w:vAlign w:val="center"/>
          </w:tcPr>
          <w:p w14:paraId="63F8DE36" w14:textId="77777777" w:rsidR="00A26E4F" w:rsidRPr="00305213" w:rsidRDefault="00A26E4F" w:rsidP="000B0FB3">
            <w:pPr>
              <w:ind w:firstLine="0"/>
              <w:jc w:val="center"/>
              <w:rPr>
                <w:ins w:id="309" w:author="Álvaro Gonzalez" w:date="2020-06-16T19:54:00Z"/>
                <w:rFonts w:eastAsia="MS Mincho"/>
              </w:rPr>
            </w:pPr>
            <w:ins w:id="310" w:author="Álvaro Gonzalez" w:date="2020-06-16T19:54:00Z">
              <w:r w:rsidRPr="00305213">
                <w:rPr>
                  <w:rFonts w:eastAsia="MS Mincho"/>
                </w:rPr>
                <w:t>1</w:t>
              </w:r>
            </w:ins>
          </w:p>
        </w:tc>
        <w:tc>
          <w:tcPr>
            <w:tcW w:w="0" w:type="auto"/>
            <w:shd w:val="clear" w:color="auto" w:fill="auto"/>
            <w:vAlign w:val="center"/>
          </w:tcPr>
          <w:p w14:paraId="5D71A145" w14:textId="77777777" w:rsidR="00A26E4F" w:rsidRPr="00305213" w:rsidRDefault="00A26E4F" w:rsidP="000B0FB3">
            <w:pPr>
              <w:ind w:firstLine="0"/>
              <w:jc w:val="center"/>
              <w:rPr>
                <w:ins w:id="311" w:author="Álvaro Gonzalez" w:date="2020-06-16T19:54:00Z"/>
                <w:rFonts w:eastAsia="MS Mincho"/>
              </w:rPr>
            </w:pPr>
          </w:p>
        </w:tc>
        <w:tc>
          <w:tcPr>
            <w:tcW w:w="0" w:type="auto"/>
            <w:shd w:val="clear" w:color="auto" w:fill="auto"/>
            <w:vAlign w:val="center"/>
          </w:tcPr>
          <w:p w14:paraId="6B44C43B" w14:textId="77777777" w:rsidR="00A26E4F" w:rsidRPr="00305213" w:rsidRDefault="00A26E4F" w:rsidP="000B0FB3">
            <w:pPr>
              <w:ind w:firstLine="0"/>
              <w:jc w:val="center"/>
              <w:rPr>
                <w:ins w:id="312" w:author="Álvaro Gonzalez" w:date="2020-06-16T19:54:00Z"/>
                <w:rFonts w:eastAsia="MS Mincho"/>
              </w:rPr>
            </w:pPr>
            <w:ins w:id="313" w:author="Álvaro Gonzalez" w:date="2020-06-16T19:54:00Z">
              <w:r w:rsidRPr="00305213">
                <w:rPr>
                  <w:rFonts w:eastAsia="MS Mincho"/>
                </w:rPr>
                <w:t>+ 32.7375 €</w:t>
              </w:r>
            </w:ins>
          </w:p>
        </w:tc>
      </w:tr>
    </w:tbl>
    <w:p w14:paraId="6934A372" w14:textId="77777777" w:rsidR="00A26E4F" w:rsidRDefault="00A26E4F" w:rsidP="00A26E4F">
      <w:pPr>
        <w:ind w:firstLine="0"/>
        <w:rPr>
          <w:ins w:id="314" w:author="Álvaro Gonzalez" w:date="2020-06-16T19:54:00Z"/>
        </w:rPr>
      </w:pPr>
    </w:p>
    <w:p w14:paraId="236F3D8F" w14:textId="77777777" w:rsidR="00A26E4F" w:rsidRDefault="00A26E4F" w:rsidP="00A26E4F">
      <w:pPr>
        <w:ind w:firstLine="0"/>
        <w:rPr>
          <w:ins w:id="315" w:author="Álvaro Gonzalez" w:date="2020-06-16T19:54:00Z"/>
        </w:rPr>
      </w:pPr>
      <w:ins w:id="316" w:author="Álvaro Gonzalez" w:date="2020-06-16T19:54:00Z">
        <w:r>
          <w:t>Siendo el valor ponderado la multiplicación del valor por la probabilidad. Sumando los valores esperados ponderados, encontramos que esta ronda tiene una expectación de ganar alrededor de 32,74€.</w:t>
        </w:r>
      </w:ins>
    </w:p>
    <w:p w14:paraId="27B21C8B" w14:textId="095EA21C" w:rsidR="00A26E4F" w:rsidRPr="00A26E4F" w:rsidRDefault="00A26E4F">
      <w:pPr>
        <w:ind w:firstLine="0"/>
        <w:rPr>
          <w:ins w:id="317" w:author="Álvaro Gonzalez" w:date="2020-06-16T19:54:00Z"/>
          <w:rPrChange w:id="318" w:author="Álvaro Gonzalez" w:date="2020-06-16T19:56:00Z">
            <w:rPr>
              <w:ins w:id="319" w:author="Álvaro Gonzalez" w:date="2020-06-16T19:54:00Z"/>
              <w:b/>
            </w:rPr>
          </w:rPrChange>
        </w:rPr>
        <w:pPrChange w:id="320" w:author="Álvaro Gonzalez" w:date="2020-06-16T19:56:00Z">
          <w:pPr/>
        </w:pPrChange>
      </w:pPr>
      <w:ins w:id="321" w:author="Álvaro Gonzalez" w:date="2020-06-16T19:54:00Z">
        <w:r>
          <w:t xml:space="preserve">Es importante tener en cuenta la cuota implícita cuando tienes una mano con </w:t>
        </w:r>
        <w:proofErr w:type="spellStart"/>
        <w:r>
          <w:t>draw</w:t>
        </w:r>
        <w:proofErr w:type="spellEnd"/>
        <w:r>
          <w:t xml:space="preserve">, ya que hay que tener en cuenta no solo la cantidad que se pueda ganar en caso de que salgan los </w:t>
        </w:r>
        <w:proofErr w:type="spellStart"/>
        <w:r>
          <w:t>outs</w:t>
        </w:r>
        <w:proofErr w:type="spellEnd"/>
        <w:r>
          <w:t xml:space="preserve"> </w:t>
        </w:r>
        <w:r>
          <w:lastRenderedPageBreak/>
          <w:t>necesarios como la cantidad que se pueda perder en caso contrario. Tampoco podemos asumir que nuestros oponentes van a seguirnos el ritmo apostando.</w:t>
        </w:r>
      </w:ins>
    </w:p>
    <w:p w14:paraId="7A98547A" w14:textId="77777777" w:rsidR="00A26E4F" w:rsidRPr="00ED0F83" w:rsidRDefault="00A26E4F" w:rsidP="00707605">
      <w:pPr>
        <w:ind w:firstLine="0"/>
      </w:pPr>
    </w:p>
    <w:commentRangeEnd w:id="197"/>
    <w:p w14:paraId="683706A7" w14:textId="600B63C8" w:rsidR="00A26E4F" w:rsidRPr="00A26E4F" w:rsidRDefault="004D2228">
      <w:pPr>
        <w:pStyle w:val="Ttulo2"/>
      </w:pPr>
      <w:r>
        <w:rPr>
          <w:rStyle w:val="Refdecomentario"/>
          <w:b w:val="0"/>
          <w:smallCaps w:val="0"/>
          <w:lang w:val="en-US" w:eastAsia="en-US" w:bidi="en-US"/>
        </w:rPr>
        <w:commentReference w:id="197"/>
      </w:r>
      <w:commentRangeEnd w:id="198"/>
      <w:r w:rsidR="00043067">
        <w:rPr>
          <w:rStyle w:val="Refdecomentario"/>
          <w:b w:val="0"/>
          <w:smallCaps w:val="0"/>
          <w:lang w:val="en-US" w:eastAsia="en-US" w:bidi="en-US"/>
        </w:rPr>
        <w:commentReference w:id="198"/>
      </w:r>
      <w:r w:rsidR="00707605">
        <w:t>Clasificación de manos iniciales</w:t>
      </w:r>
      <w:ins w:id="322" w:author="Álvaro Gonzalez" w:date="2020-06-16T19:54:00Z">
        <w:r w:rsidR="00A26E4F">
          <w:t xml:space="preserve">: </w:t>
        </w:r>
      </w:ins>
      <w:ins w:id="323" w:author="Álvaro Gonzalez" w:date="2020-06-16T19:55:00Z">
        <w:r w:rsidR="00A26E4F">
          <w:t xml:space="preserve">criterio de </w:t>
        </w:r>
        <w:proofErr w:type="spellStart"/>
        <w:r w:rsidR="00A26E4F">
          <w:t>Sklansky-Malmuth</w:t>
        </w:r>
        <w:proofErr w:type="spellEnd"/>
        <w:r w:rsidR="00A26E4F">
          <w:t xml:space="preserve"> y Fórmula de Chen</w:t>
        </w:r>
      </w:ins>
    </w:p>
    <w:p w14:paraId="61525420" w14:textId="77777777" w:rsidR="00707605" w:rsidRDefault="00707605" w:rsidP="00707605">
      <w:pPr>
        <w:pStyle w:val="EstiloPrimeralnea0cm"/>
      </w:pPr>
      <w:r>
        <w:t xml:space="preserve">En el Texas </w:t>
      </w:r>
      <w:proofErr w:type="spellStart"/>
      <w:r>
        <w:t>Hold’em</w:t>
      </w:r>
      <w:proofErr w:type="spellEnd"/>
      <w:r>
        <w:t xml:space="preserve">, podemos agrupar </w:t>
      </w:r>
      <w:commentRangeStart w:id="324"/>
      <w:commentRangeStart w:id="325"/>
      <w:r>
        <w:t xml:space="preserve">todas las decisiones (es decir, las rondas </w:t>
      </w:r>
      <w:commentRangeEnd w:id="324"/>
      <w:r w:rsidR="00647C1A">
        <w:rPr>
          <w:rStyle w:val="Refdecomentario"/>
        </w:rPr>
        <w:commentReference w:id="324"/>
      </w:r>
      <w:commentRangeEnd w:id="325"/>
      <w:r w:rsidR="006470F9">
        <w:rPr>
          <w:rStyle w:val="Refdecomentario"/>
          <w:rFonts w:ascii="Lato" w:hAnsi="Lato"/>
          <w:lang w:val="en-US" w:eastAsia="en-US" w:bidi="en-US"/>
        </w:rPr>
        <w:commentReference w:id="325"/>
      </w:r>
      <w:r>
        <w:t>de apuestas) en dos tipos:</w:t>
      </w:r>
    </w:p>
    <w:p w14:paraId="2E722F76" w14:textId="77777777" w:rsidR="00707605" w:rsidRDefault="00707605" w:rsidP="00707605">
      <w:pPr>
        <w:numPr>
          <w:ilvl w:val="0"/>
          <w:numId w:val="20"/>
        </w:numPr>
      </w:pPr>
      <w:r>
        <w:t>Decisiones con una jugada</w:t>
      </w:r>
      <w:r w:rsidR="00647C1A">
        <w:t xml:space="preserve"> ya formada</w:t>
      </w:r>
      <w:r>
        <w:t>, es decir, teniendo 5 o más cartas (</w:t>
      </w:r>
      <w:proofErr w:type="spellStart"/>
      <w:r>
        <w:t>Flop</w:t>
      </w:r>
      <w:proofErr w:type="spellEnd"/>
      <w:r>
        <w:t xml:space="preserve">, </w:t>
      </w:r>
      <w:proofErr w:type="spellStart"/>
      <w:r>
        <w:t>River</w:t>
      </w:r>
      <w:proofErr w:type="spellEnd"/>
      <w:r>
        <w:t xml:space="preserve"> y </w:t>
      </w:r>
      <w:proofErr w:type="spellStart"/>
      <w:r>
        <w:t>Turn</w:t>
      </w:r>
      <w:proofErr w:type="spellEnd"/>
      <w:r>
        <w:t>)</w:t>
      </w:r>
    </w:p>
    <w:p w14:paraId="6D93818E" w14:textId="77777777" w:rsidR="00707605" w:rsidRDefault="00707605" w:rsidP="00707605">
      <w:pPr>
        <w:numPr>
          <w:ilvl w:val="0"/>
          <w:numId w:val="20"/>
        </w:numPr>
      </w:pPr>
      <w:r>
        <w:t>Decisiones sin jugada, es decir, teniendo las 2 cartas iniciales (</w:t>
      </w:r>
      <w:proofErr w:type="spellStart"/>
      <w:r>
        <w:t>Preflop</w:t>
      </w:r>
      <w:proofErr w:type="spellEnd"/>
      <w:r>
        <w:t>)</w:t>
      </w:r>
    </w:p>
    <w:p w14:paraId="4EDE0D8F" w14:textId="77777777" w:rsidR="00707605" w:rsidRDefault="00707605" w:rsidP="00707605">
      <w:pPr>
        <w:ind w:firstLine="0"/>
      </w:pPr>
      <w:r>
        <w:t>Para las apuestas del primer tipo, tenemos bastante más información sobre la jugada posible, las probabilidades de tener mejor jugada y cuántos jugadores quedan en la partida. Pero para la apuesta del segundo tipo, no tenemos tanta información, así que necesitamos otro criterio para tomar estas decisiones.</w:t>
      </w:r>
    </w:p>
    <w:p w14:paraId="37BB1339" w14:textId="77777777" w:rsidR="00707605" w:rsidRDefault="00707605" w:rsidP="00707605">
      <w:pPr>
        <w:ind w:firstLine="0"/>
      </w:pPr>
      <w:r>
        <w:t xml:space="preserve">Para este criterio, se va a tomar en consideración el criterio de David </w:t>
      </w:r>
      <w:proofErr w:type="spellStart"/>
      <w:r>
        <w:t>Sklansky</w:t>
      </w:r>
      <w:proofErr w:type="spellEnd"/>
      <w:r>
        <w:t xml:space="preserve"> y Mason </w:t>
      </w:r>
      <w:commentRangeStart w:id="326"/>
      <w:commentRangeStart w:id="327"/>
      <w:proofErr w:type="spellStart"/>
      <w:r>
        <w:t>Malmuth</w:t>
      </w:r>
      <w:commentRangeEnd w:id="326"/>
      <w:proofErr w:type="spellEnd"/>
      <w:r w:rsidR="00647C1A">
        <w:rPr>
          <w:rStyle w:val="Refdecomentario"/>
        </w:rPr>
        <w:commentReference w:id="326"/>
      </w:r>
      <w:commentRangeEnd w:id="327"/>
      <w:r w:rsidR="006470F9">
        <w:rPr>
          <w:rStyle w:val="Refdecomentario"/>
          <w:rFonts w:ascii="Lato" w:hAnsi="Lato"/>
          <w:lang w:val="en-US" w:eastAsia="en-US" w:bidi="en-US"/>
        </w:rPr>
        <w:commentReference w:id="327"/>
      </w:r>
      <w:r>
        <w:t>.</w:t>
      </w:r>
    </w:p>
    <w:p w14:paraId="1EDD373E" w14:textId="30EA2D72" w:rsidR="00707605" w:rsidRDefault="00707605" w:rsidP="00707605">
      <w:pPr>
        <w:ind w:firstLine="0"/>
      </w:pPr>
      <w:commentRangeStart w:id="328"/>
      <w:commentRangeStart w:id="329"/>
      <w:r>
        <w:t xml:space="preserve">David </w:t>
      </w:r>
      <w:proofErr w:type="spellStart"/>
      <w:r>
        <w:t>Sklansky</w:t>
      </w:r>
      <w:proofErr w:type="spellEnd"/>
      <w:r>
        <w:t xml:space="preserve"> es un jugador de póker profesional americano con más de 28 años de experiencia en el circuito competitivo americano, habiendo ganado 3 brazaletes de la </w:t>
      </w:r>
      <w:proofErr w:type="spellStart"/>
      <w:r>
        <w:t>World</w:t>
      </w:r>
      <w:proofErr w:type="spellEnd"/>
      <w:r>
        <w:t xml:space="preserve"> Series </w:t>
      </w:r>
      <w:proofErr w:type="spellStart"/>
      <w:r>
        <w:t>of</w:t>
      </w:r>
      <w:proofErr w:type="spellEnd"/>
      <w:r>
        <w:t xml:space="preserve"> </w:t>
      </w:r>
      <w:del w:id="330" w:author="Álvaro Gonzalez" w:date="2020-06-16T22:12:00Z">
        <w:r w:rsidDel="000B0FB3">
          <w:delText>Poker</w:delText>
        </w:r>
      </w:del>
      <w:ins w:id="331" w:author="Álvaro Gonzalez" w:date="2020-06-16T22:12:00Z">
        <w:r w:rsidR="000B0FB3">
          <w:t>Póker</w:t>
        </w:r>
      </w:ins>
      <w:r>
        <w:t xml:space="preserve"> (WSOP), considerado el mejor premio no monetario que un jugador de póker puede ganar. Además de eso, es considerado una eminencia en temas de juegos de cartas y apuestas, ya que ha escrito y colaborado en 14 libros de póker, blackjack y apuestas.</w:t>
      </w:r>
    </w:p>
    <w:p w14:paraId="279D0E95" w14:textId="77777777" w:rsidR="00707605" w:rsidRDefault="00707605" w:rsidP="00707605">
      <w:pPr>
        <w:ind w:firstLine="0"/>
      </w:pPr>
      <w:r>
        <w:t xml:space="preserve">Manson </w:t>
      </w:r>
      <w:proofErr w:type="spellStart"/>
      <w:r>
        <w:t>Malmuth</w:t>
      </w:r>
      <w:proofErr w:type="spellEnd"/>
      <w:r>
        <w:t xml:space="preserve"> es un jugador de póker profesional titulado con el MS en Matemáticas en la universidad de Virginia en 1975, centrado en el estudio de las matemáticas y las apuestas. </w:t>
      </w:r>
      <w:proofErr w:type="spellStart"/>
      <w:r>
        <w:t>Malmuth</w:t>
      </w:r>
      <w:proofErr w:type="spellEnd"/>
      <w:r>
        <w:t xml:space="preserve"> ha escrito más de 500 artículos publicados en diversas revistas y ha sido autor y </w:t>
      </w:r>
      <w:proofErr w:type="spellStart"/>
      <w:proofErr w:type="gramStart"/>
      <w:r>
        <w:t>co-autor</w:t>
      </w:r>
      <w:proofErr w:type="spellEnd"/>
      <w:proofErr w:type="gramEnd"/>
      <w:r>
        <w:t xml:space="preserve"> de 12 libros, incluyendo “</w:t>
      </w:r>
      <w:proofErr w:type="spellStart"/>
      <w:r>
        <w:t>Gambling</w:t>
      </w:r>
      <w:proofErr w:type="spellEnd"/>
      <w:r>
        <w:t xml:space="preserve"> </w:t>
      </w:r>
      <w:proofErr w:type="spellStart"/>
      <w:r>
        <w:t>Theory</w:t>
      </w:r>
      <w:proofErr w:type="spellEnd"/>
      <w:r>
        <w:t xml:space="preserve"> and </w:t>
      </w:r>
      <w:proofErr w:type="spellStart"/>
      <w:r>
        <w:t>Other</w:t>
      </w:r>
      <w:proofErr w:type="spellEnd"/>
      <w:r>
        <w:t xml:space="preserve"> </w:t>
      </w:r>
      <w:proofErr w:type="spellStart"/>
      <w:r>
        <w:t>Topics</w:t>
      </w:r>
      <w:proofErr w:type="spellEnd"/>
      <w:r>
        <w:t>”, en el cual demuestra por qué tan pocas personas se les dan bien las apuestas.</w:t>
      </w:r>
    </w:p>
    <w:p w14:paraId="4F45216D" w14:textId="400699D6" w:rsidR="00707605" w:rsidRDefault="00707605" w:rsidP="00707605">
      <w:pPr>
        <w:ind w:firstLine="0"/>
      </w:pPr>
      <w:r>
        <w:t xml:space="preserve">Ambos jugadores son autores de </w:t>
      </w:r>
      <w:proofErr w:type="spellStart"/>
      <w:r>
        <w:t>Hold’em</w:t>
      </w:r>
      <w:proofErr w:type="spellEnd"/>
      <w:r>
        <w:t xml:space="preserve"> </w:t>
      </w:r>
      <w:del w:id="332" w:author="Álvaro Gonzalez" w:date="2020-06-16T22:12:00Z">
        <w:r w:rsidDel="000B0FB3">
          <w:delText>Poker</w:delText>
        </w:r>
      </w:del>
      <w:ins w:id="333" w:author="Álvaro Gonzalez" w:date="2020-06-16T22:12:00Z">
        <w:r w:rsidR="000B0FB3">
          <w:t>Póker</w:t>
        </w:r>
      </w:ins>
      <w:r>
        <w:t xml:space="preserve"> </w:t>
      </w:r>
      <w:proofErr w:type="spellStart"/>
      <w:r>
        <w:t>for</w:t>
      </w:r>
      <w:proofErr w:type="spellEnd"/>
      <w:r>
        <w:t xml:space="preserve"> </w:t>
      </w:r>
      <w:proofErr w:type="spellStart"/>
      <w:r>
        <w:t>Advanced</w:t>
      </w:r>
      <w:proofErr w:type="spellEnd"/>
      <w:r>
        <w:t xml:space="preserve"> </w:t>
      </w:r>
      <w:proofErr w:type="spellStart"/>
      <w:r>
        <w:t>Players</w:t>
      </w:r>
      <w:proofErr w:type="spellEnd"/>
      <w:r>
        <w:t xml:space="preserve">, donde tratan numerosas estrategias de juego, qué decisiones tomar y qué manos jugar y cómo. En este libro establecen una actualización del criterio de David </w:t>
      </w:r>
      <w:proofErr w:type="spellStart"/>
      <w:r>
        <w:t>Sklansky</w:t>
      </w:r>
      <w:proofErr w:type="spellEnd"/>
      <w:r>
        <w:t xml:space="preserve"> para clasificar las manos iniciales de dos cartas (la primera clasificación la hizo </w:t>
      </w:r>
      <w:proofErr w:type="spellStart"/>
      <w:r>
        <w:t>Sklansky</w:t>
      </w:r>
      <w:proofErr w:type="spellEnd"/>
      <w:r>
        <w:t xml:space="preserve"> en su obra “</w:t>
      </w:r>
      <w:proofErr w:type="spellStart"/>
      <w:r>
        <w:t>Essays</w:t>
      </w:r>
      <w:proofErr w:type="spellEnd"/>
      <w:r>
        <w:t xml:space="preserve"> </w:t>
      </w:r>
      <w:proofErr w:type="spellStart"/>
      <w:r>
        <w:t>on</w:t>
      </w:r>
      <w:proofErr w:type="spellEnd"/>
      <w:r>
        <w:t xml:space="preserve"> </w:t>
      </w:r>
      <w:del w:id="334" w:author="Álvaro Gonzalez" w:date="2020-06-16T22:12:00Z">
        <w:r w:rsidDel="000B0FB3">
          <w:delText>Poker</w:delText>
        </w:r>
      </w:del>
      <w:ins w:id="335" w:author="Álvaro Gonzalez" w:date="2020-06-16T22:12:00Z">
        <w:r w:rsidR="000B0FB3">
          <w:t>Póker</w:t>
        </w:r>
      </w:ins>
      <w:r>
        <w:t xml:space="preserve">”, actualmente recogido </w:t>
      </w:r>
      <w:r>
        <w:lastRenderedPageBreak/>
        <w:t xml:space="preserve">en </w:t>
      </w:r>
      <w:proofErr w:type="spellStart"/>
      <w:proofErr w:type="gramStart"/>
      <w:r>
        <w:t>S”klansky</w:t>
      </w:r>
      <w:proofErr w:type="spellEnd"/>
      <w:proofErr w:type="gramEnd"/>
      <w:r>
        <w:t xml:space="preserve"> </w:t>
      </w:r>
      <w:proofErr w:type="spellStart"/>
      <w:r>
        <w:t>on</w:t>
      </w:r>
      <w:proofErr w:type="spellEnd"/>
      <w:r>
        <w:t xml:space="preserve"> </w:t>
      </w:r>
      <w:del w:id="336" w:author="Álvaro Gonzalez" w:date="2020-06-16T22:12:00Z">
        <w:r w:rsidDel="000B0FB3">
          <w:delText>Poker</w:delText>
        </w:r>
      </w:del>
      <w:ins w:id="337" w:author="Álvaro Gonzalez" w:date="2020-06-16T22:12:00Z">
        <w:r w:rsidR="000B0FB3">
          <w:t>Póker</w:t>
        </w:r>
      </w:ins>
      <w:r>
        <w:t xml:space="preserve">”), creando el criterio de </w:t>
      </w:r>
      <w:proofErr w:type="spellStart"/>
      <w:r>
        <w:t>Sklansky-Malmuth</w:t>
      </w:r>
      <w:proofErr w:type="spellEnd"/>
      <w:r>
        <w:t xml:space="preserve">, también conocido como Tabla de Manos iniciales de </w:t>
      </w:r>
      <w:proofErr w:type="spellStart"/>
      <w:r>
        <w:t>Sklansky</w:t>
      </w:r>
      <w:proofErr w:type="spellEnd"/>
      <w:r>
        <w:t xml:space="preserve"> &amp; </w:t>
      </w:r>
      <w:proofErr w:type="spellStart"/>
      <w:r>
        <w:t>Malmuth</w:t>
      </w:r>
      <w:proofErr w:type="spellEnd"/>
      <w:r>
        <w:t>.</w:t>
      </w:r>
    </w:p>
    <w:commentRangeEnd w:id="328"/>
    <w:p w14:paraId="2A202E63" w14:textId="77777777" w:rsidR="00707605" w:rsidRDefault="008A387D" w:rsidP="00707605">
      <w:pPr>
        <w:ind w:firstLine="0"/>
      </w:pPr>
      <w:r>
        <w:rPr>
          <w:rStyle w:val="Refdecomentario"/>
          <w:rFonts w:ascii="Lato" w:hAnsi="Lato"/>
          <w:lang w:val="en-US" w:eastAsia="en-US" w:bidi="en-US"/>
        </w:rPr>
        <w:commentReference w:id="328"/>
      </w:r>
      <w:commentRangeEnd w:id="329"/>
      <w:r w:rsidR="006470F9">
        <w:rPr>
          <w:rStyle w:val="Refdecomentario"/>
          <w:rFonts w:ascii="Lato" w:hAnsi="Lato"/>
          <w:lang w:val="en-US" w:eastAsia="en-US" w:bidi="en-US"/>
        </w:rPr>
        <w:commentReference w:id="329"/>
      </w:r>
      <w:commentRangeStart w:id="338"/>
      <w:commentRangeStart w:id="339"/>
      <w:commentRangeStart w:id="340"/>
      <w:commentRangeStart w:id="341"/>
      <w:r w:rsidR="00707605">
        <w:t xml:space="preserve">Este criterio, agrupa las manos iniciales en 8 grupos de mejor a peor, además estimando una clasificación de manos dentro de cada grupo. En la nomenclatura de los grupos, hay tres cosas </w:t>
      </w:r>
      <w:proofErr w:type="gramStart"/>
      <w:r w:rsidR="00707605">
        <w:t>a</w:t>
      </w:r>
      <w:proofErr w:type="gramEnd"/>
      <w:r w:rsidR="00707605">
        <w:t xml:space="preserve"> tener en cuenta en la nomenclatura: si aparece una “s” en una mano, significa que esas cartas son del mismo palo, o </w:t>
      </w:r>
      <w:proofErr w:type="spellStart"/>
      <w:r w:rsidR="00707605">
        <w:t>suited</w:t>
      </w:r>
      <w:proofErr w:type="spellEnd"/>
      <w:r w:rsidR="00707605">
        <w:t>; el 10 es representado con “T”, y una “x” significa cualquier número que no haya sido mencionado previamente. El ranking es el siguiente:</w:t>
      </w:r>
      <w:commentRangeEnd w:id="338"/>
      <w:r w:rsidR="00647C1A">
        <w:rPr>
          <w:rStyle w:val="Refdecomentario"/>
        </w:rPr>
        <w:commentReference w:id="338"/>
      </w:r>
      <w:commentRangeEnd w:id="339"/>
      <w:r w:rsidR="0049367C">
        <w:rPr>
          <w:rStyle w:val="Refdecomentario"/>
          <w:rFonts w:ascii="Lato" w:hAnsi="Lato"/>
          <w:lang w:val="en-US" w:eastAsia="en-US" w:bidi="en-US"/>
        </w:rPr>
        <w:commentReference w:id="339"/>
      </w:r>
    </w:p>
    <w:p w14:paraId="2FA05300" w14:textId="77777777" w:rsidR="00707605" w:rsidRDefault="00707605" w:rsidP="00707605">
      <w:pPr>
        <w:numPr>
          <w:ilvl w:val="0"/>
          <w:numId w:val="21"/>
        </w:numPr>
      </w:pPr>
      <w:r>
        <w:rPr>
          <w:b/>
        </w:rPr>
        <w:t xml:space="preserve">Grupo 1: </w:t>
      </w:r>
      <w:r>
        <w:t xml:space="preserve">AA, KK, QQ, JJ, </w:t>
      </w:r>
      <w:proofErr w:type="spellStart"/>
      <w:r>
        <w:t>AKs</w:t>
      </w:r>
      <w:proofErr w:type="spellEnd"/>
    </w:p>
    <w:p w14:paraId="349CE1F8" w14:textId="77777777" w:rsidR="00707605" w:rsidRDefault="00707605" w:rsidP="00707605">
      <w:pPr>
        <w:numPr>
          <w:ilvl w:val="0"/>
          <w:numId w:val="21"/>
        </w:numPr>
      </w:pPr>
      <w:r>
        <w:rPr>
          <w:b/>
        </w:rPr>
        <w:t>Grupo 2:</w:t>
      </w:r>
      <w:r>
        <w:t xml:space="preserve"> TT, </w:t>
      </w:r>
      <w:proofErr w:type="spellStart"/>
      <w:r>
        <w:t>AQs</w:t>
      </w:r>
      <w:proofErr w:type="spellEnd"/>
      <w:r>
        <w:t xml:space="preserve">, </w:t>
      </w:r>
      <w:proofErr w:type="spellStart"/>
      <w:r>
        <w:t>AJs</w:t>
      </w:r>
      <w:proofErr w:type="spellEnd"/>
      <w:r>
        <w:t xml:space="preserve">, </w:t>
      </w:r>
      <w:proofErr w:type="spellStart"/>
      <w:r>
        <w:t>KQs</w:t>
      </w:r>
      <w:proofErr w:type="spellEnd"/>
      <w:r>
        <w:t>, AK</w:t>
      </w:r>
    </w:p>
    <w:p w14:paraId="0195BF10" w14:textId="77777777" w:rsidR="00707605" w:rsidRDefault="00707605" w:rsidP="00707605">
      <w:pPr>
        <w:numPr>
          <w:ilvl w:val="0"/>
          <w:numId w:val="21"/>
        </w:numPr>
      </w:pPr>
      <w:r>
        <w:rPr>
          <w:b/>
        </w:rPr>
        <w:t>Grupo 3:</w:t>
      </w:r>
      <w:r>
        <w:t xml:space="preserve"> 99, </w:t>
      </w:r>
      <w:proofErr w:type="spellStart"/>
      <w:r>
        <w:t>JTs</w:t>
      </w:r>
      <w:proofErr w:type="spellEnd"/>
      <w:r>
        <w:t xml:space="preserve">, </w:t>
      </w:r>
      <w:proofErr w:type="spellStart"/>
      <w:r>
        <w:t>QJs</w:t>
      </w:r>
      <w:proofErr w:type="spellEnd"/>
      <w:r>
        <w:t xml:space="preserve">, </w:t>
      </w:r>
      <w:proofErr w:type="spellStart"/>
      <w:r>
        <w:t>KJs</w:t>
      </w:r>
      <w:proofErr w:type="spellEnd"/>
      <w:r>
        <w:t xml:space="preserve">, </w:t>
      </w:r>
      <w:proofErr w:type="spellStart"/>
      <w:r>
        <w:t>ATs</w:t>
      </w:r>
      <w:proofErr w:type="spellEnd"/>
      <w:r>
        <w:t>, AQ</w:t>
      </w:r>
    </w:p>
    <w:p w14:paraId="68CF85BA" w14:textId="77777777" w:rsidR="00707605" w:rsidRPr="00776F56" w:rsidRDefault="00707605" w:rsidP="00707605">
      <w:pPr>
        <w:numPr>
          <w:ilvl w:val="0"/>
          <w:numId w:val="21"/>
        </w:numPr>
        <w:rPr>
          <w:lang w:val="en-GB"/>
        </w:rPr>
      </w:pPr>
      <w:r w:rsidRPr="00776F56">
        <w:rPr>
          <w:b/>
          <w:lang w:val="en-GB"/>
        </w:rPr>
        <w:t>Grupo 4:</w:t>
      </w:r>
      <w:r w:rsidRPr="00776F56">
        <w:rPr>
          <w:lang w:val="en-GB"/>
        </w:rPr>
        <w:t xml:space="preserve"> T9s, KQ, 88, QTs, 98s, J9s, AJ, KTs</w:t>
      </w:r>
    </w:p>
    <w:p w14:paraId="7C4A2442" w14:textId="77777777" w:rsidR="00707605" w:rsidRPr="00776F56" w:rsidRDefault="00707605" w:rsidP="00707605">
      <w:pPr>
        <w:numPr>
          <w:ilvl w:val="0"/>
          <w:numId w:val="21"/>
        </w:numPr>
        <w:rPr>
          <w:lang w:val="en-GB"/>
        </w:rPr>
      </w:pPr>
      <w:r w:rsidRPr="00776F56">
        <w:rPr>
          <w:b/>
          <w:lang w:val="en-GB"/>
        </w:rPr>
        <w:t>Grupo 5:</w:t>
      </w:r>
      <w:r w:rsidRPr="00776F56">
        <w:rPr>
          <w:lang w:val="en-GB"/>
        </w:rPr>
        <w:t xml:space="preserve"> 77, 87s, Q9s, T8s, KJ, QJ, JT, 76s, 97s, </w:t>
      </w:r>
      <w:proofErr w:type="spellStart"/>
      <w:r w:rsidRPr="00776F56">
        <w:rPr>
          <w:lang w:val="en-GB"/>
        </w:rPr>
        <w:t>Axs</w:t>
      </w:r>
      <w:proofErr w:type="spellEnd"/>
      <w:r w:rsidRPr="00776F56">
        <w:rPr>
          <w:lang w:val="en-GB"/>
        </w:rPr>
        <w:t>, 65s</w:t>
      </w:r>
    </w:p>
    <w:p w14:paraId="435DEEAA" w14:textId="77777777" w:rsidR="00707605" w:rsidRPr="00776F56" w:rsidRDefault="00707605" w:rsidP="00707605">
      <w:pPr>
        <w:numPr>
          <w:ilvl w:val="0"/>
          <w:numId w:val="21"/>
        </w:numPr>
        <w:rPr>
          <w:lang w:val="en-GB"/>
        </w:rPr>
      </w:pPr>
      <w:r w:rsidRPr="00776F56">
        <w:rPr>
          <w:b/>
          <w:lang w:val="en-GB"/>
        </w:rPr>
        <w:t>Grupo 6:</w:t>
      </w:r>
      <w:r w:rsidRPr="00776F56">
        <w:rPr>
          <w:lang w:val="en-GB"/>
        </w:rPr>
        <w:t xml:space="preserve"> 66, AT, 55, 86s, KT, QT, 54s, K9s, J8s, 75s</w:t>
      </w:r>
    </w:p>
    <w:p w14:paraId="0599BED0" w14:textId="77777777" w:rsidR="00707605" w:rsidRPr="00776F56" w:rsidRDefault="00707605" w:rsidP="00707605">
      <w:pPr>
        <w:numPr>
          <w:ilvl w:val="0"/>
          <w:numId w:val="21"/>
        </w:numPr>
        <w:rPr>
          <w:lang w:val="en-GB"/>
        </w:rPr>
      </w:pPr>
      <w:r w:rsidRPr="00776F56">
        <w:rPr>
          <w:b/>
          <w:lang w:val="en-GB"/>
        </w:rPr>
        <w:t>Grupo 7:</w:t>
      </w:r>
      <w:r w:rsidRPr="00776F56">
        <w:rPr>
          <w:lang w:val="en-GB"/>
        </w:rPr>
        <w:t xml:space="preserve"> 44, J9, 64s, T9, 53s, 33, 98, 43s, 22, </w:t>
      </w:r>
      <w:proofErr w:type="spellStart"/>
      <w:r w:rsidRPr="00776F56">
        <w:rPr>
          <w:lang w:val="en-GB"/>
        </w:rPr>
        <w:t>Kxs</w:t>
      </w:r>
      <w:proofErr w:type="spellEnd"/>
      <w:r w:rsidRPr="00776F56">
        <w:rPr>
          <w:lang w:val="en-GB"/>
        </w:rPr>
        <w:t>, T7s, Q8s</w:t>
      </w:r>
    </w:p>
    <w:p w14:paraId="7639D6E0" w14:textId="77777777" w:rsidR="00707605" w:rsidRPr="00776F56" w:rsidRDefault="00707605" w:rsidP="00707605">
      <w:pPr>
        <w:numPr>
          <w:ilvl w:val="0"/>
          <w:numId w:val="21"/>
        </w:numPr>
        <w:rPr>
          <w:lang w:val="en-GB"/>
        </w:rPr>
      </w:pPr>
      <w:r w:rsidRPr="00776F56">
        <w:rPr>
          <w:b/>
          <w:lang w:val="en-GB"/>
        </w:rPr>
        <w:t xml:space="preserve">Grupo 8: </w:t>
      </w:r>
      <w:r w:rsidRPr="00776F56">
        <w:rPr>
          <w:lang w:val="en-GB"/>
        </w:rPr>
        <w:t>87, A9, Q9, 76, 42s, 32s, 96s, 85s, J8, J7s, 65, 54, 74s, K9, T8</w:t>
      </w:r>
    </w:p>
    <w:p w14:paraId="23F53AC0" w14:textId="77777777" w:rsidR="00707605" w:rsidRDefault="00707605" w:rsidP="00707605">
      <w:pPr>
        <w:ind w:firstLine="0"/>
      </w:pPr>
      <w:r>
        <w:t xml:space="preserve">Con estos grupos, </w:t>
      </w:r>
      <w:r w:rsidR="00F54007">
        <w:t>he creado</w:t>
      </w:r>
      <w:r>
        <w:t xml:space="preserve"> las siguientes tablas con las combinaciones, así como su grupo correspondiente. </w:t>
      </w:r>
    </w:p>
    <w:commentRangeEnd w:id="340"/>
    <w:p w14:paraId="11DB9678" w14:textId="77777777" w:rsidR="00707605" w:rsidRDefault="008A387D" w:rsidP="00707605">
      <w:pPr>
        <w:ind w:firstLine="0"/>
      </w:pPr>
      <w:r>
        <w:rPr>
          <w:rStyle w:val="Refdecomentario"/>
          <w:rFonts w:ascii="Lato" w:hAnsi="Lato"/>
          <w:lang w:val="en-US" w:eastAsia="en-US" w:bidi="en-US"/>
        </w:rPr>
        <w:commentReference w:id="340"/>
      </w:r>
      <w:commentRangeEnd w:id="341"/>
      <w:r w:rsidR="0049367C">
        <w:rPr>
          <w:rStyle w:val="Refdecomentario"/>
          <w:rFonts w:ascii="Lato" w:hAnsi="Lato"/>
          <w:lang w:val="en-US" w:eastAsia="en-US" w:bidi="en-US"/>
        </w:rPr>
        <w:commentReference w:id="341"/>
      </w:r>
    </w:p>
    <w:p w14:paraId="30282E58" w14:textId="77777777" w:rsidR="00707605" w:rsidRDefault="00707605" w:rsidP="00707605">
      <w:pPr>
        <w:ind w:firstLine="0"/>
      </w:pPr>
    </w:p>
    <w:p w14:paraId="1086BB04" w14:textId="77777777" w:rsidR="00707605" w:rsidRDefault="00707605" w:rsidP="00707605">
      <w:pPr>
        <w:ind w:firstLine="0"/>
      </w:pPr>
    </w:p>
    <w:p w14:paraId="1BC14227" w14:textId="77777777" w:rsidR="00707605" w:rsidRDefault="00707605" w:rsidP="00707605">
      <w:pPr>
        <w:ind w:firstLine="0"/>
        <w:jc w:val="center"/>
        <w:sectPr w:rsidR="00707605" w:rsidSect="00A80188">
          <w:headerReference w:type="even" r:id="rId25"/>
          <w:headerReference w:type="default" r:id="rId26"/>
          <w:headerReference w:type="first" r:id="rId27"/>
          <w:type w:val="oddPage"/>
          <w:pgSz w:w="11906" w:h="16838"/>
          <w:pgMar w:top="1417" w:right="1701" w:bottom="1417" w:left="1701" w:header="624" w:footer="397" w:gutter="0"/>
          <w:cols w:space="708"/>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
        <w:gridCol w:w="840"/>
      </w:tblGrid>
      <w:tr w:rsidR="00707605" w14:paraId="76AD5813" w14:textId="77777777" w:rsidTr="004559FF">
        <w:tc>
          <w:tcPr>
            <w:tcW w:w="0" w:type="auto"/>
            <w:shd w:val="clear" w:color="auto" w:fill="D9D9D9"/>
            <w:vAlign w:val="center"/>
          </w:tcPr>
          <w:p w14:paraId="60138066" w14:textId="77777777" w:rsidR="00707605" w:rsidRPr="00305213" w:rsidRDefault="00707605" w:rsidP="004559FF">
            <w:pPr>
              <w:ind w:firstLine="0"/>
              <w:jc w:val="center"/>
              <w:rPr>
                <w:rFonts w:eastAsia="MS Mincho"/>
                <w:b/>
              </w:rPr>
            </w:pPr>
            <w:r w:rsidRPr="00305213">
              <w:rPr>
                <w:rFonts w:eastAsia="MS Mincho"/>
                <w:b/>
              </w:rPr>
              <w:t>Mano</w:t>
            </w:r>
          </w:p>
        </w:tc>
        <w:tc>
          <w:tcPr>
            <w:tcW w:w="0" w:type="auto"/>
            <w:shd w:val="clear" w:color="auto" w:fill="D9D9D9"/>
            <w:vAlign w:val="center"/>
          </w:tcPr>
          <w:p w14:paraId="6731A5AA" w14:textId="77777777" w:rsidR="00707605" w:rsidRPr="00305213" w:rsidRDefault="00707605" w:rsidP="004559FF">
            <w:pPr>
              <w:ind w:firstLine="0"/>
              <w:jc w:val="center"/>
              <w:rPr>
                <w:rFonts w:eastAsia="MS Mincho"/>
                <w:b/>
              </w:rPr>
            </w:pPr>
            <w:r w:rsidRPr="00305213">
              <w:rPr>
                <w:rFonts w:eastAsia="MS Mincho"/>
                <w:b/>
              </w:rPr>
              <w:t>Grupo</w:t>
            </w:r>
          </w:p>
        </w:tc>
      </w:tr>
      <w:tr w:rsidR="00707605" w14:paraId="14C94F20" w14:textId="77777777" w:rsidTr="004559FF">
        <w:tc>
          <w:tcPr>
            <w:tcW w:w="0" w:type="auto"/>
            <w:shd w:val="clear" w:color="auto" w:fill="auto"/>
            <w:vAlign w:val="center"/>
          </w:tcPr>
          <w:p w14:paraId="7318D1A0" w14:textId="77777777" w:rsidR="00707605" w:rsidRPr="00305213" w:rsidRDefault="00707605" w:rsidP="004559FF">
            <w:pPr>
              <w:ind w:firstLine="0"/>
              <w:jc w:val="center"/>
              <w:rPr>
                <w:rFonts w:eastAsia="MS Mincho"/>
              </w:rPr>
            </w:pPr>
            <w:r w:rsidRPr="00305213">
              <w:rPr>
                <w:rFonts w:eastAsia="MS Mincho"/>
              </w:rPr>
              <w:t>AA</w:t>
            </w:r>
          </w:p>
        </w:tc>
        <w:tc>
          <w:tcPr>
            <w:tcW w:w="0" w:type="auto"/>
            <w:shd w:val="clear" w:color="auto" w:fill="auto"/>
            <w:vAlign w:val="center"/>
          </w:tcPr>
          <w:p w14:paraId="1A2EE9BA" w14:textId="77777777" w:rsidR="00707605" w:rsidRPr="00305213" w:rsidRDefault="00707605" w:rsidP="004559FF">
            <w:pPr>
              <w:ind w:firstLine="0"/>
              <w:jc w:val="center"/>
              <w:rPr>
                <w:rFonts w:eastAsia="MS Mincho"/>
              </w:rPr>
            </w:pPr>
            <w:r w:rsidRPr="00305213">
              <w:rPr>
                <w:rFonts w:eastAsia="MS Mincho"/>
              </w:rPr>
              <w:t>1</w:t>
            </w:r>
          </w:p>
        </w:tc>
      </w:tr>
      <w:tr w:rsidR="00707605" w14:paraId="2B99324A" w14:textId="77777777" w:rsidTr="004559FF">
        <w:tc>
          <w:tcPr>
            <w:tcW w:w="0" w:type="auto"/>
            <w:shd w:val="clear" w:color="auto" w:fill="auto"/>
            <w:vAlign w:val="center"/>
          </w:tcPr>
          <w:p w14:paraId="09ED4E34" w14:textId="77777777" w:rsidR="00707605" w:rsidRPr="00305213" w:rsidRDefault="00707605" w:rsidP="004559FF">
            <w:pPr>
              <w:ind w:firstLine="0"/>
              <w:jc w:val="center"/>
              <w:rPr>
                <w:rFonts w:eastAsia="MS Mincho"/>
              </w:rPr>
            </w:pPr>
            <w:r w:rsidRPr="00305213">
              <w:rPr>
                <w:rFonts w:eastAsia="MS Mincho"/>
              </w:rPr>
              <w:t>KK</w:t>
            </w:r>
          </w:p>
        </w:tc>
        <w:tc>
          <w:tcPr>
            <w:tcW w:w="0" w:type="auto"/>
            <w:shd w:val="clear" w:color="auto" w:fill="auto"/>
            <w:vAlign w:val="center"/>
          </w:tcPr>
          <w:p w14:paraId="6FDDD09E" w14:textId="77777777" w:rsidR="00707605" w:rsidRPr="00305213" w:rsidRDefault="00707605" w:rsidP="004559FF">
            <w:pPr>
              <w:ind w:firstLine="0"/>
              <w:jc w:val="center"/>
              <w:rPr>
                <w:rFonts w:eastAsia="MS Mincho"/>
              </w:rPr>
            </w:pPr>
            <w:r w:rsidRPr="00305213">
              <w:rPr>
                <w:rFonts w:eastAsia="MS Mincho"/>
              </w:rPr>
              <w:t>1</w:t>
            </w:r>
          </w:p>
        </w:tc>
      </w:tr>
      <w:tr w:rsidR="00707605" w14:paraId="743670FD" w14:textId="77777777" w:rsidTr="004559FF">
        <w:tc>
          <w:tcPr>
            <w:tcW w:w="0" w:type="auto"/>
            <w:shd w:val="clear" w:color="auto" w:fill="auto"/>
            <w:vAlign w:val="center"/>
          </w:tcPr>
          <w:p w14:paraId="2F2B0226" w14:textId="77777777" w:rsidR="00707605" w:rsidRPr="00305213" w:rsidRDefault="00707605" w:rsidP="004559FF">
            <w:pPr>
              <w:ind w:firstLine="0"/>
              <w:jc w:val="center"/>
              <w:rPr>
                <w:rFonts w:eastAsia="MS Mincho"/>
              </w:rPr>
            </w:pPr>
            <w:r w:rsidRPr="00305213">
              <w:rPr>
                <w:rFonts w:eastAsia="MS Mincho"/>
              </w:rPr>
              <w:t>QQ</w:t>
            </w:r>
          </w:p>
        </w:tc>
        <w:tc>
          <w:tcPr>
            <w:tcW w:w="0" w:type="auto"/>
            <w:shd w:val="clear" w:color="auto" w:fill="auto"/>
            <w:vAlign w:val="center"/>
          </w:tcPr>
          <w:p w14:paraId="1FFE274D" w14:textId="77777777" w:rsidR="00707605" w:rsidRPr="00305213" w:rsidRDefault="00707605" w:rsidP="004559FF">
            <w:pPr>
              <w:ind w:firstLine="0"/>
              <w:jc w:val="center"/>
              <w:rPr>
                <w:rFonts w:eastAsia="MS Mincho"/>
              </w:rPr>
            </w:pPr>
            <w:r w:rsidRPr="00305213">
              <w:rPr>
                <w:rFonts w:eastAsia="MS Mincho"/>
              </w:rPr>
              <w:t>1</w:t>
            </w:r>
          </w:p>
        </w:tc>
      </w:tr>
      <w:tr w:rsidR="00707605" w14:paraId="0F9BD4F7" w14:textId="77777777" w:rsidTr="004559FF">
        <w:tc>
          <w:tcPr>
            <w:tcW w:w="0" w:type="auto"/>
            <w:shd w:val="clear" w:color="auto" w:fill="auto"/>
            <w:vAlign w:val="center"/>
          </w:tcPr>
          <w:p w14:paraId="679986B4" w14:textId="77777777" w:rsidR="00707605" w:rsidRPr="00305213" w:rsidRDefault="00707605" w:rsidP="004559FF">
            <w:pPr>
              <w:ind w:firstLine="0"/>
              <w:jc w:val="center"/>
              <w:rPr>
                <w:rFonts w:eastAsia="MS Mincho"/>
              </w:rPr>
            </w:pPr>
            <w:r w:rsidRPr="00305213">
              <w:rPr>
                <w:rFonts w:eastAsia="MS Mincho"/>
              </w:rPr>
              <w:t>JJ</w:t>
            </w:r>
          </w:p>
        </w:tc>
        <w:tc>
          <w:tcPr>
            <w:tcW w:w="0" w:type="auto"/>
            <w:shd w:val="clear" w:color="auto" w:fill="auto"/>
            <w:vAlign w:val="center"/>
          </w:tcPr>
          <w:p w14:paraId="07D19DB5" w14:textId="77777777" w:rsidR="00707605" w:rsidRPr="00305213" w:rsidRDefault="00707605" w:rsidP="004559FF">
            <w:pPr>
              <w:ind w:firstLine="0"/>
              <w:jc w:val="center"/>
              <w:rPr>
                <w:rFonts w:eastAsia="MS Mincho"/>
              </w:rPr>
            </w:pPr>
            <w:r w:rsidRPr="00305213">
              <w:rPr>
                <w:rFonts w:eastAsia="MS Mincho"/>
              </w:rPr>
              <w:t>1</w:t>
            </w:r>
          </w:p>
        </w:tc>
      </w:tr>
      <w:tr w:rsidR="00707605" w14:paraId="70FD3D15" w14:textId="77777777" w:rsidTr="004559FF">
        <w:tc>
          <w:tcPr>
            <w:tcW w:w="0" w:type="auto"/>
            <w:shd w:val="clear" w:color="auto" w:fill="auto"/>
            <w:vAlign w:val="center"/>
          </w:tcPr>
          <w:p w14:paraId="6845C1A6" w14:textId="77777777" w:rsidR="00707605" w:rsidRPr="00305213" w:rsidRDefault="00707605" w:rsidP="004559FF">
            <w:pPr>
              <w:ind w:firstLine="0"/>
              <w:jc w:val="center"/>
              <w:rPr>
                <w:rFonts w:eastAsia="MS Mincho"/>
              </w:rPr>
            </w:pPr>
            <w:r w:rsidRPr="00305213">
              <w:rPr>
                <w:rFonts w:eastAsia="MS Mincho"/>
              </w:rPr>
              <w:t>TT</w:t>
            </w:r>
          </w:p>
        </w:tc>
        <w:tc>
          <w:tcPr>
            <w:tcW w:w="0" w:type="auto"/>
            <w:shd w:val="clear" w:color="auto" w:fill="auto"/>
            <w:vAlign w:val="center"/>
          </w:tcPr>
          <w:p w14:paraId="5722E6CD" w14:textId="77777777" w:rsidR="00707605" w:rsidRPr="00305213" w:rsidRDefault="00707605" w:rsidP="004559FF">
            <w:pPr>
              <w:ind w:firstLine="0"/>
              <w:jc w:val="center"/>
              <w:rPr>
                <w:rFonts w:eastAsia="MS Mincho"/>
              </w:rPr>
            </w:pPr>
            <w:r w:rsidRPr="00305213">
              <w:rPr>
                <w:rFonts w:eastAsia="MS Mincho"/>
              </w:rPr>
              <w:t>2</w:t>
            </w:r>
          </w:p>
        </w:tc>
      </w:tr>
      <w:tr w:rsidR="00707605" w14:paraId="20CB6AC5" w14:textId="77777777" w:rsidTr="004559FF">
        <w:tc>
          <w:tcPr>
            <w:tcW w:w="0" w:type="auto"/>
            <w:shd w:val="clear" w:color="auto" w:fill="auto"/>
            <w:vAlign w:val="center"/>
          </w:tcPr>
          <w:p w14:paraId="3E1D3D13" w14:textId="77777777" w:rsidR="00707605" w:rsidRPr="00305213" w:rsidRDefault="00707605" w:rsidP="004559FF">
            <w:pPr>
              <w:ind w:firstLine="0"/>
              <w:jc w:val="center"/>
              <w:rPr>
                <w:rFonts w:eastAsia="MS Mincho"/>
              </w:rPr>
            </w:pPr>
            <w:r w:rsidRPr="00305213">
              <w:rPr>
                <w:rFonts w:eastAsia="MS Mincho"/>
              </w:rPr>
              <w:t>99</w:t>
            </w:r>
          </w:p>
        </w:tc>
        <w:tc>
          <w:tcPr>
            <w:tcW w:w="0" w:type="auto"/>
            <w:shd w:val="clear" w:color="auto" w:fill="auto"/>
            <w:vAlign w:val="center"/>
          </w:tcPr>
          <w:p w14:paraId="02BCD1DB" w14:textId="77777777" w:rsidR="00707605" w:rsidRPr="00305213" w:rsidRDefault="00707605" w:rsidP="004559FF">
            <w:pPr>
              <w:ind w:firstLine="0"/>
              <w:jc w:val="center"/>
              <w:rPr>
                <w:rFonts w:eastAsia="MS Mincho"/>
              </w:rPr>
            </w:pPr>
            <w:r w:rsidRPr="00305213">
              <w:rPr>
                <w:rFonts w:eastAsia="MS Mincho"/>
              </w:rPr>
              <w:t>3</w:t>
            </w:r>
          </w:p>
        </w:tc>
      </w:tr>
      <w:tr w:rsidR="00707605" w14:paraId="18309268" w14:textId="77777777" w:rsidTr="004559FF">
        <w:tc>
          <w:tcPr>
            <w:tcW w:w="0" w:type="auto"/>
            <w:shd w:val="clear" w:color="auto" w:fill="auto"/>
            <w:vAlign w:val="center"/>
          </w:tcPr>
          <w:p w14:paraId="36CBC17D" w14:textId="77777777" w:rsidR="00707605" w:rsidRPr="00305213" w:rsidRDefault="00707605" w:rsidP="004559FF">
            <w:pPr>
              <w:ind w:firstLine="0"/>
              <w:jc w:val="center"/>
              <w:rPr>
                <w:rFonts w:eastAsia="MS Mincho"/>
              </w:rPr>
            </w:pPr>
            <w:r w:rsidRPr="00305213">
              <w:rPr>
                <w:rFonts w:eastAsia="MS Mincho"/>
              </w:rPr>
              <w:t>88</w:t>
            </w:r>
          </w:p>
        </w:tc>
        <w:tc>
          <w:tcPr>
            <w:tcW w:w="0" w:type="auto"/>
            <w:shd w:val="clear" w:color="auto" w:fill="auto"/>
            <w:vAlign w:val="center"/>
          </w:tcPr>
          <w:p w14:paraId="41CAB28D" w14:textId="77777777" w:rsidR="00707605" w:rsidRPr="00305213" w:rsidRDefault="00707605" w:rsidP="004559FF">
            <w:pPr>
              <w:ind w:firstLine="0"/>
              <w:jc w:val="center"/>
              <w:rPr>
                <w:rFonts w:eastAsia="MS Mincho"/>
              </w:rPr>
            </w:pPr>
            <w:r w:rsidRPr="00305213">
              <w:rPr>
                <w:rFonts w:eastAsia="MS Mincho"/>
              </w:rPr>
              <w:t>4</w:t>
            </w:r>
          </w:p>
        </w:tc>
      </w:tr>
      <w:tr w:rsidR="00707605" w14:paraId="670AF26C" w14:textId="77777777" w:rsidTr="004559FF">
        <w:tc>
          <w:tcPr>
            <w:tcW w:w="0" w:type="auto"/>
            <w:shd w:val="clear" w:color="auto" w:fill="D9D9D9"/>
            <w:vAlign w:val="center"/>
          </w:tcPr>
          <w:p w14:paraId="1A6D68B0" w14:textId="77777777" w:rsidR="00707605" w:rsidRPr="00305213" w:rsidRDefault="00707605" w:rsidP="004559FF">
            <w:pPr>
              <w:ind w:firstLine="0"/>
              <w:jc w:val="center"/>
              <w:rPr>
                <w:rFonts w:eastAsia="MS Mincho"/>
                <w:b/>
              </w:rPr>
            </w:pPr>
            <w:r w:rsidRPr="00305213">
              <w:rPr>
                <w:rFonts w:eastAsia="MS Mincho"/>
                <w:b/>
              </w:rPr>
              <w:t>Mano</w:t>
            </w:r>
          </w:p>
        </w:tc>
        <w:tc>
          <w:tcPr>
            <w:tcW w:w="0" w:type="auto"/>
            <w:shd w:val="clear" w:color="auto" w:fill="D9D9D9"/>
            <w:vAlign w:val="center"/>
          </w:tcPr>
          <w:p w14:paraId="7255F7A9" w14:textId="77777777" w:rsidR="00707605" w:rsidRPr="00305213" w:rsidRDefault="00707605" w:rsidP="004559FF">
            <w:pPr>
              <w:ind w:firstLine="0"/>
              <w:jc w:val="center"/>
              <w:rPr>
                <w:rFonts w:eastAsia="MS Mincho"/>
                <w:b/>
              </w:rPr>
            </w:pPr>
            <w:r w:rsidRPr="00305213">
              <w:rPr>
                <w:rFonts w:eastAsia="MS Mincho"/>
                <w:b/>
              </w:rPr>
              <w:t>Grupo</w:t>
            </w:r>
          </w:p>
        </w:tc>
      </w:tr>
      <w:tr w:rsidR="00707605" w14:paraId="4717AA3D" w14:textId="77777777" w:rsidTr="004559FF">
        <w:tc>
          <w:tcPr>
            <w:tcW w:w="0" w:type="auto"/>
            <w:shd w:val="clear" w:color="auto" w:fill="auto"/>
            <w:vAlign w:val="center"/>
          </w:tcPr>
          <w:p w14:paraId="2A0305F5" w14:textId="77777777" w:rsidR="00707605" w:rsidRPr="00305213" w:rsidRDefault="00707605" w:rsidP="004559FF">
            <w:pPr>
              <w:ind w:firstLine="0"/>
              <w:jc w:val="center"/>
              <w:rPr>
                <w:rFonts w:eastAsia="MS Mincho"/>
              </w:rPr>
            </w:pPr>
            <w:r w:rsidRPr="00305213">
              <w:rPr>
                <w:rFonts w:eastAsia="MS Mincho"/>
              </w:rPr>
              <w:t>77</w:t>
            </w:r>
          </w:p>
        </w:tc>
        <w:tc>
          <w:tcPr>
            <w:tcW w:w="0" w:type="auto"/>
            <w:shd w:val="clear" w:color="auto" w:fill="auto"/>
            <w:vAlign w:val="center"/>
          </w:tcPr>
          <w:p w14:paraId="510850FC" w14:textId="77777777" w:rsidR="00707605" w:rsidRPr="00305213" w:rsidRDefault="00707605" w:rsidP="004559FF">
            <w:pPr>
              <w:ind w:firstLine="0"/>
              <w:jc w:val="center"/>
              <w:rPr>
                <w:rFonts w:eastAsia="MS Mincho"/>
              </w:rPr>
            </w:pPr>
            <w:r w:rsidRPr="00305213">
              <w:rPr>
                <w:rFonts w:eastAsia="MS Mincho"/>
              </w:rPr>
              <w:t>5</w:t>
            </w:r>
          </w:p>
        </w:tc>
      </w:tr>
      <w:tr w:rsidR="00707605" w14:paraId="3B2CCE18" w14:textId="77777777" w:rsidTr="004559FF">
        <w:tc>
          <w:tcPr>
            <w:tcW w:w="0" w:type="auto"/>
            <w:shd w:val="clear" w:color="auto" w:fill="auto"/>
            <w:vAlign w:val="center"/>
          </w:tcPr>
          <w:p w14:paraId="71EAC611" w14:textId="77777777" w:rsidR="00707605" w:rsidRPr="00305213" w:rsidRDefault="00707605" w:rsidP="004559FF">
            <w:pPr>
              <w:ind w:firstLine="0"/>
              <w:jc w:val="center"/>
              <w:rPr>
                <w:rFonts w:eastAsia="MS Mincho"/>
              </w:rPr>
            </w:pPr>
            <w:r w:rsidRPr="00305213">
              <w:rPr>
                <w:rFonts w:eastAsia="MS Mincho"/>
              </w:rPr>
              <w:t>66</w:t>
            </w:r>
          </w:p>
        </w:tc>
        <w:tc>
          <w:tcPr>
            <w:tcW w:w="0" w:type="auto"/>
            <w:shd w:val="clear" w:color="auto" w:fill="auto"/>
            <w:vAlign w:val="center"/>
          </w:tcPr>
          <w:p w14:paraId="56BD6732" w14:textId="77777777" w:rsidR="00707605" w:rsidRPr="00305213" w:rsidRDefault="00707605" w:rsidP="004559FF">
            <w:pPr>
              <w:ind w:firstLine="0"/>
              <w:jc w:val="center"/>
              <w:rPr>
                <w:rFonts w:eastAsia="MS Mincho"/>
              </w:rPr>
            </w:pPr>
            <w:r w:rsidRPr="00305213">
              <w:rPr>
                <w:rFonts w:eastAsia="MS Mincho"/>
              </w:rPr>
              <w:t>6</w:t>
            </w:r>
          </w:p>
        </w:tc>
      </w:tr>
      <w:tr w:rsidR="00707605" w14:paraId="245730A2" w14:textId="77777777" w:rsidTr="004559FF">
        <w:tc>
          <w:tcPr>
            <w:tcW w:w="0" w:type="auto"/>
            <w:shd w:val="clear" w:color="auto" w:fill="auto"/>
            <w:vAlign w:val="center"/>
          </w:tcPr>
          <w:p w14:paraId="40EB3BE5" w14:textId="77777777" w:rsidR="00707605" w:rsidRPr="00305213" w:rsidRDefault="00707605" w:rsidP="004559FF">
            <w:pPr>
              <w:ind w:firstLine="0"/>
              <w:jc w:val="center"/>
              <w:rPr>
                <w:rFonts w:eastAsia="MS Mincho"/>
              </w:rPr>
            </w:pPr>
            <w:r w:rsidRPr="00305213">
              <w:rPr>
                <w:rFonts w:eastAsia="MS Mincho"/>
              </w:rPr>
              <w:t>55</w:t>
            </w:r>
          </w:p>
        </w:tc>
        <w:tc>
          <w:tcPr>
            <w:tcW w:w="0" w:type="auto"/>
            <w:shd w:val="clear" w:color="auto" w:fill="auto"/>
            <w:vAlign w:val="center"/>
          </w:tcPr>
          <w:p w14:paraId="1B659D7B" w14:textId="77777777" w:rsidR="00707605" w:rsidRPr="00305213" w:rsidRDefault="00707605" w:rsidP="004559FF">
            <w:pPr>
              <w:ind w:firstLine="0"/>
              <w:jc w:val="center"/>
              <w:rPr>
                <w:rFonts w:eastAsia="MS Mincho"/>
              </w:rPr>
            </w:pPr>
            <w:r w:rsidRPr="00305213">
              <w:rPr>
                <w:rFonts w:eastAsia="MS Mincho"/>
              </w:rPr>
              <w:t>6</w:t>
            </w:r>
          </w:p>
        </w:tc>
      </w:tr>
      <w:tr w:rsidR="00707605" w14:paraId="1526FA35" w14:textId="77777777" w:rsidTr="004559FF">
        <w:tc>
          <w:tcPr>
            <w:tcW w:w="0" w:type="auto"/>
            <w:shd w:val="clear" w:color="auto" w:fill="auto"/>
            <w:vAlign w:val="center"/>
          </w:tcPr>
          <w:p w14:paraId="3FF16C20" w14:textId="77777777" w:rsidR="00707605" w:rsidRPr="00305213" w:rsidRDefault="00707605" w:rsidP="004559FF">
            <w:pPr>
              <w:ind w:firstLine="0"/>
              <w:jc w:val="center"/>
              <w:rPr>
                <w:rFonts w:eastAsia="MS Mincho"/>
              </w:rPr>
            </w:pPr>
            <w:r w:rsidRPr="00305213">
              <w:rPr>
                <w:rFonts w:eastAsia="MS Mincho"/>
              </w:rPr>
              <w:t>44</w:t>
            </w:r>
          </w:p>
        </w:tc>
        <w:tc>
          <w:tcPr>
            <w:tcW w:w="0" w:type="auto"/>
            <w:shd w:val="clear" w:color="auto" w:fill="auto"/>
            <w:vAlign w:val="center"/>
          </w:tcPr>
          <w:p w14:paraId="2BCDE716" w14:textId="77777777" w:rsidR="00707605" w:rsidRPr="00305213" w:rsidRDefault="00707605" w:rsidP="004559FF">
            <w:pPr>
              <w:ind w:firstLine="0"/>
              <w:jc w:val="center"/>
              <w:rPr>
                <w:rFonts w:eastAsia="MS Mincho"/>
              </w:rPr>
            </w:pPr>
            <w:r w:rsidRPr="00305213">
              <w:rPr>
                <w:rFonts w:eastAsia="MS Mincho"/>
              </w:rPr>
              <w:t>7</w:t>
            </w:r>
          </w:p>
        </w:tc>
      </w:tr>
      <w:tr w:rsidR="00707605" w14:paraId="3C9F5A86" w14:textId="77777777" w:rsidTr="004559FF">
        <w:tc>
          <w:tcPr>
            <w:tcW w:w="0" w:type="auto"/>
            <w:shd w:val="clear" w:color="auto" w:fill="auto"/>
            <w:vAlign w:val="center"/>
          </w:tcPr>
          <w:p w14:paraId="1359741C" w14:textId="77777777" w:rsidR="00707605" w:rsidRPr="00305213" w:rsidRDefault="00707605" w:rsidP="004559FF">
            <w:pPr>
              <w:ind w:firstLine="0"/>
              <w:jc w:val="center"/>
              <w:rPr>
                <w:rFonts w:eastAsia="MS Mincho"/>
              </w:rPr>
            </w:pPr>
            <w:r w:rsidRPr="00305213">
              <w:rPr>
                <w:rFonts w:eastAsia="MS Mincho"/>
              </w:rPr>
              <w:t>33</w:t>
            </w:r>
          </w:p>
        </w:tc>
        <w:tc>
          <w:tcPr>
            <w:tcW w:w="0" w:type="auto"/>
            <w:shd w:val="clear" w:color="auto" w:fill="auto"/>
            <w:vAlign w:val="center"/>
          </w:tcPr>
          <w:p w14:paraId="69C81A21" w14:textId="77777777" w:rsidR="00707605" w:rsidRPr="00305213" w:rsidRDefault="00707605" w:rsidP="004559FF">
            <w:pPr>
              <w:ind w:firstLine="0"/>
              <w:jc w:val="center"/>
              <w:rPr>
                <w:rFonts w:eastAsia="MS Mincho"/>
              </w:rPr>
            </w:pPr>
            <w:r w:rsidRPr="00305213">
              <w:rPr>
                <w:rFonts w:eastAsia="MS Mincho"/>
              </w:rPr>
              <w:t>7</w:t>
            </w:r>
          </w:p>
        </w:tc>
      </w:tr>
      <w:tr w:rsidR="00707605" w14:paraId="427F0E67" w14:textId="77777777" w:rsidTr="004559FF">
        <w:tc>
          <w:tcPr>
            <w:tcW w:w="0" w:type="auto"/>
            <w:shd w:val="clear" w:color="auto" w:fill="auto"/>
            <w:vAlign w:val="center"/>
          </w:tcPr>
          <w:p w14:paraId="4860AE28" w14:textId="77777777" w:rsidR="00707605" w:rsidRPr="00305213" w:rsidRDefault="00707605" w:rsidP="004559FF">
            <w:pPr>
              <w:ind w:firstLine="0"/>
              <w:jc w:val="center"/>
              <w:rPr>
                <w:rFonts w:eastAsia="MS Mincho"/>
              </w:rPr>
            </w:pPr>
            <w:r w:rsidRPr="00305213">
              <w:rPr>
                <w:rFonts w:eastAsia="MS Mincho"/>
              </w:rPr>
              <w:t>22</w:t>
            </w:r>
          </w:p>
        </w:tc>
        <w:tc>
          <w:tcPr>
            <w:tcW w:w="0" w:type="auto"/>
            <w:shd w:val="clear" w:color="auto" w:fill="auto"/>
            <w:vAlign w:val="center"/>
          </w:tcPr>
          <w:p w14:paraId="40060874" w14:textId="77777777" w:rsidR="00707605" w:rsidRPr="00305213" w:rsidRDefault="00707605" w:rsidP="004559FF">
            <w:pPr>
              <w:ind w:firstLine="0"/>
              <w:jc w:val="center"/>
              <w:rPr>
                <w:rFonts w:eastAsia="MS Mincho"/>
              </w:rPr>
            </w:pPr>
            <w:r w:rsidRPr="00305213">
              <w:rPr>
                <w:rFonts w:eastAsia="MS Mincho"/>
              </w:rPr>
              <w:t>7</w:t>
            </w:r>
          </w:p>
        </w:tc>
      </w:tr>
    </w:tbl>
    <w:p w14:paraId="1F584B1B" w14:textId="77777777" w:rsidR="00707605" w:rsidRDefault="00707605" w:rsidP="00707605">
      <w:pPr>
        <w:ind w:firstLine="0"/>
        <w:sectPr w:rsidR="00707605" w:rsidSect="00FE48D0">
          <w:type w:val="continuous"/>
          <w:pgSz w:w="11906" w:h="16838"/>
          <w:pgMar w:top="1417" w:right="1701" w:bottom="1417" w:left="1701" w:header="624" w:footer="397" w:gutter="0"/>
          <w:cols w:num="2" w:space="708"/>
          <w:titlePg/>
          <w:docGrid w:linePitch="360"/>
        </w:sectPr>
      </w:pPr>
    </w:p>
    <w:p w14:paraId="1945FB71" w14:textId="77777777" w:rsidR="00707605" w:rsidRDefault="00707605" w:rsidP="00707605">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1455"/>
        <w:gridCol w:w="1454"/>
        <w:gridCol w:w="1454"/>
        <w:gridCol w:w="1454"/>
        <w:gridCol w:w="1448"/>
      </w:tblGrid>
      <w:tr w:rsidR="00707605" w14:paraId="49560C24" w14:textId="77777777" w:rsidTr="004559FF">
        <w:tc>
          <w:tcPr>
            <w:tcW w:w="834" w:type="pct"/>
            <w:vMerge w:val="restart"/>
            <w:shd w:val="clear" w:color="auto" w:fill="D9D9D9"/>
            <w:vAlign w:val="center"/>
          </w:tcPr>
          <w:p w14:paraId="2CCBCD1B" w14:textId="77777777" w:rsidR="00707605" w:rsidRPr="00305213" w:rsidRDefault="00707605" w:rsidP="004559FF">
            <w:pPr>
              <w:ind w:firstLine="0"/>
              <w:jc w:val="center"/>
              <w:rPr>
                <w:rFonts w:eastAsia="MS Mincho"/>
                <w:b/>
              </w:rPr>
            </w:pPr>
            <w:r w:rsidRPr="00305213">
              <w:rPr>
                <w:rFonts w:eastAsia="MS Mincho"/>
                <w:b/>
              </w:rPr>
              <w:t>Mano</w:t>
            </w:r>
          </w:p>
        </w:tc>
        <w:tc>
          <w:tcPr>
            <w:tcW w:w="1668" w:type="pct"/>
            <w:gridSpan w:val="2"/>
            <w:shd w:val="clear" w:color="auto" w:fill="D9D9D9"/>
            <w:vAlign w:val="center"/>
          </w:tcPr>
          <w:p w14:paraId="21886159" w14:textId="77777777" w:rsidR="00707605" w:rsidRPr="00305213" w:rsidRDefault="00707605" w:rsidP="004559FF">
            <w:pPr>
              <w:ind w:firstLine="0"/>
              <w:jc w:val="center"/>
              <w:rPr>
                <w:rFonts w:eastAsia="MS Mincho"/>
                <w:b/>
              </w:rPr>
            </w:pPr>
            <w:r w:rsidRPr="00305213">
              <w:rPr>
                <w:rFonts w:eastAsia="MS Mincho"/>
                <w:b/>
              </w:rPr>
              <w:t>Grupo</w:t>
            </w:r>
          </w:p>
        </w:tc>
        <w:tc>
          <w:tcPr>
            <w:tcW w:w="834" w:type="pct"/>
            <w:vMerge w:val="restart"/>
            <w:shd w:val="clear" w:color="auto" w:fill="D9D9D9"/>
            <w:vAlign w:val="center"/>
          </w:tcPr>
          <w:p w14:paraId="080B5353" w14:textId="77777777" w:rsidR="00707605" w:rsidRPr="00305213" w:rsidRDefault="00707605" w:rsidP="004559FF">
            <w:pPr>
              <w:ind w:firstLine="0"/>
              <w:jc w:val="center"/>
              <w:rPr>
                <w:rFonts w:eastAsia="MS Mincho"/>
                <w:b/>
              </w:rPr>
            </w:pPr>
            <w:r w:rsidRPr="00305213">
              <w:rPr>
                <w:rFonts w:eastAsia="MS Mincho"/>
                <w:b/>
              </w:rPr>
              <w:t>Mano</w:t>
            </w:r>
          </w:p>
        </w:tc>
        <w:tc>
          <w:tcPr>
            <w:tcW w:w="1664" w:type="pct"/>
            <w:gridSpan w:val="2"/>
            <w:shd w:val="clear" w:color="auto" w:fill="D9D9D9"/>
            <w:vAlign w:val="center"/>
          </w:tcPr>
          <w:p w14:paraId="35884F46" w14:textId="77777777" w:rsidR="00707605" w:rsidRPr="00305213" w:rsidRDefault="00707605" w:rsidP="004559FF">
            <w:pPr>
              <w:ind w:firstLine="0"/>
              <w:jc w:val="center"/>
              <w:rPr>
                <w:rFonts w:eastAsia="MS Mincho"/>
                <w:b/>
              </w:rPr>
            </w:pPr>
            <w:r w:rsidRPr="00305213">
              <w:rPr>
                <w:rFonts w:eastAsia="MS Mincho"/>
                <w:b/>
              </w:rPr>
              <w:t>Grupo</w:t>
            </w:r>
          </w:p>
        </w:tc>
      </w:tr>
      <w:tr w:rsidR="00707605" w14:paraId="72A4AB70" w14:textId="77777777" w:rsidTr="004559FF">
        <w:tc>
          <w:tcPr>
            <w:tcW w:w="834" w:type="pct"/>
            <w:vMerge/>
            <w:shd w:val="clear" w:color="auto" w:fill="D9D9D9"/>
            <w:vAlign w:val="center"/>
          </w:tcPr>
          <w:p w14:paraId="051CA782" w14:textId="77777777" w:rsidR="00707605" w:rsidRPr="00305213" w:rsidRDefault="00707605" w:rsidP="004559FF">
            <w:pPr>
              <w:ind w:firstLine="0"/>
              <w:jc w:val="center"/>
              <w:rPr>
                <w:rFonts w:eastAsia="MS Mincho"/>
                <w:b/>
              </w:rPr>
            </w:pPr>
          </w:p>
        </w:tc>
        <w:tc>
          <w:tcPr>
            <w:tcW w:w="834" w:type="pct"/>
            <w:shd w:val="clear" w:color="auto" w:fill="D9D9D9"/>
            <w:vAlign w:val="center"/>
          </w:tcPr>
          <w:p w14:paraId="3752E551" w14:textId="77777777" w:rsidR="00707605" w:rsidRPr="00305213" w:rsidRDefault="00707605" w:rsidP="004559FF">
            <w:pPr>
              <w:ind w:firstLine="0"/>
              <w:jc w:val="center"/>
              <w:rPr>
                <w:rFonts w:eastAsia="MS Mincho"/>
                <w:b/>
              </w:rPr>
            </w:pPr>
            <w:proofErr w:type="spellStart"/>
            <w:r w:rsidRPr="00305213">
              <w:rPr>
                <w:rFonts w:eastAsia="MS Mincho"/>
                <w:b/>
              </w:rPr>
              <w:t>Suited</w:t>
            </w:r>
            <w:proofErr w:type="spellEnd"/>
          </w:p>
        </w:tc>
        <w:tc>
          <w:tcPr>
            <w:tcW w:w="834" w:type="pct"/>
            <w:shd w:val="clear" w:color="auto" w:fill="D9D9D9"/>
            <w:vAlign w:val="center"/>
          </w:tcPr>
          <w:p w14:paraId="02342C05" w14:textId="77777777" w:rsidR="00707605" w:rsidRPr="00305213" w:rsidRDefault="00707605" w:rsidP="004559FF">
            <w:pPr>
              <w:ind w:firstLine="0"/>
              <w:jc w:val="center"/>
              <w:rPr>
                <w:rFonts w:eastAsia="MS Mincho"/>
                <w:b/>
              </w:rPr>
            </w:pPr>
            <w:proofErr w:type="spellStart"/>
            <w:r w:rsidRPr="00305213">
              <w:rPr>
                <w:rFonts w:eastAsia="MS Mincho"/>
                <w:b/>
              </w:rPr>
              <w:t>Not</w:t>
            </w:r>
            <w:proofErr w:type="spellEnd"/>
            <w:r w:rsidRPr="00305213">
              <w:rPr>
                <w:rFonts w:eastAsia="MS Mincho"/>
                <w:b/>
              </w:rPr>
              <w:t xml:space="preserve"> </w:t>
            </w:r>
            <w:proofErr w:type="spellStart"/>
            <w:r w:rsidRPr="00305213">
              <w:rPr>
                <w:rFonts w:eastAsia="MS Mincho"/>
                <w:b/>
              </w:rPr>
              <w:t>suited</w:t>
            </w:r>
            <w:proofErr w:type="spellEnd"/>
          </w:p>
        </w:tc>
        <w:tc>
          <w:tcPr>
            <w:tcW w:w="834" w:type="pct"/>
            <w:vMerge/>
            <w:shd w:val="clear" w:color="auto" w:fill="D9D9D9"/>
            <w:vAlign w:val="center"/>
          </w:tcPr>
          <w:p w14:paraId="26897C42" w14:textId="77777777" w:rsidR="00707605" w:rsidRPr="00305213" w:rsidRDefault="00707605" w:rsidP="004559FF">
            <w:pPr>
              <w:ind w:firstLine="0"/>
              <w:jc w:val="center"/>
              <w:rPr>
                <w:rFonts w:eastAsia="MS Mincho"/>
                <w:b/>
              </w:rPr>
            </w:pPr>
          </w:p>
        </w:tc>
        <w:tc>
          <w:tcPr>
            <w:tcW w:w="834" w:type="pct"/>
            <w:shd w:val="clear" w:color="auto" w:fill="D9D9D9"/>
            <w:vAlign w:val="center"/>
          </w:tcPr>
          <w:p w14:paraId="0370AB8D" w14:textId="77777777" w:rsidR="00707605" w:rsidRPr="00305213" w:rsidRDefault="00707605" w:rsidP="004559FF">
            <w:pPr>
              <w:ind w:firstLine="0"/>
              <w:jc w:val="center"/>
              <w:rPr>
                <w:rFonts w:eastAsia="MS Mincho"/>
                <w:b/>
              </w:rPr>
            </w:pPr>
            <w:proofErr w:type="spellStart"/>
            <w:r w:rsidRPr="00305213">
              <w:rPr>
                <w:rFonts w:eastAsia="MS Mincho"/>
                <w:b/>
              </w:rPr>
              <w:t>Suited</w:t>
            </w:r>
            <w:proofErr w:type="spellEnd"/>
          </w:p>
        </w:tc>
        <w:tc>
          <w:tcPr>
            <w:tcW w:w="830" w:type="pct"/>
            <w:shd w:val="clear" w:color="auto" w:fill="D9D9D9"/>
            <w:vAlign w:val="center"/>
          </w:tcPr>
          <w:p w14:paraId="1471F3DA" w14:textId="77777777" w:rsidR="00707605" w:rsidRPr="00305213" w:rsidRDefault="00707605" w:rsidP="004559FF">
            <w:pPr>
              <w:ind w:firstLine="0"/>
              <w:jc w:val="center"/>
              <w:rPr>
                <w:rFonts w:eastAsia="MS Mincho"/>
                <w:b/>
              </w:rPr>
            </w:pPr>
            <w:proofErr w:type="spellStart"/>
            <w:r w:rsidRPr="00305213">
              <w:rPr>
                <w:rFonts w:eastAsia="MS Mincho"/>
                <w:b/>
              </w:rPr>
              <w:t>Not</w:t>
            </w:r>
            <w:proofErr w:type="spellEnd"/>
            <w:r w:rsidRPr="00305213">
              <w:rPr>
                <w:rFonts w:eastAsia="MS Mincho"/>
                <w:b/>
              </w:rPr>
              <w:t xml:space="preserve"> </w:t>
            </w:r>
            <w:proofErr w:type="spellStart"/>
            <w:r w:rsidRPr="00305213">
              <w:rPr>
                <w:rFonts w:eastAsia="MS Mincho"/>
                <w:b/>
              </w:rPr>
              <w:t>Suited</w:t>
            </w:r>
            <w:proofErr w:type="spellEnd"/>
          </w:p>
        </w:tc>
      </w:tr>
      <w:tr w:rsidR="00707605" w14:paraId="4EAF1E93" w14:textId="77777777" w:rsidTr="004559FF">
        <w:tc>
          <w:tcPr>
            <w:tcW w:w="834" w:type="pct"/>
            <w:shd w:val="clear" w:color="auto" w:fill="auto"/>
            <w:vAlign w:val="center"/>
          </w:tcPr>
          <w:p w14:paraId="3251DF33" w14:textId="77777777" w:rsidR="00707605" w:rsidRPr="00305213" w:rsidRDefault="00707605" w:rsidP="004559FF">
            <w:pPr>
              <w:ind w:firstLine="0"/>
              <w:jc w:val="center"/>
              <w:rPr>
                <w:rFonts w:eastAsia="MS Mincho"/>
              </w:rPr>
            </w:pPr>
            <w:r w:rsidRPr="00305213">
              <w:rPr>
                <w:rFonts w:eastAsia="MS Mincho"/>
              </w:rPr>
              <w:t>AK</w:t>
            </w:r>
          </w:p>
        </w:tc>
        <w:tc>
          <w:tcPr>
            <w:tcW w:w="834" w:type="pct"/>
            <w:shd w:val="clear" w:color="auto" w:fill="auto"/>
            <w:vAlign w:val="center"/>
          </w:tcPr>
          <w:p w14:paraId="09EC7695" w14:textId="77777777" w:rsidR="00707605" w:rsidRPr="00305213" w:rsidRDefault="00707605" w:rsidP="004559FF">
            <w:pPr>
              <w:ind w:firstLine="0"/>
              <w:jc w:val="center"/>
              <w:rPr>
                <w:rFonts w:eastAsia="MS Mincho"/>
              </w:rPr>
            </w:pPr>
            <w:r w:rsidRPr="00305213">
              <w:rPr>
                <w:rFonts w:eastAsia="MS Mincho"/>
              </w:rPr>
              <w:t>1</w:t>
            </w:r>
          </w:p>
        </w:tc>
        <w:tc>
          <w:tcPr>
            <w:tcW w:w="834" w:type="pct"/>
            <w:shd w:val="clear" w:color="auto" w:fill="auto"/>
            <w:vAlign w:val="center"/>
          </w:tcPr>
          <w:p w14:paraId="4F8DD771"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0F8EF56D" w14:textId="77777777" w:rsidR="00707605" w:rsidRPr="00305213" w:rsidRDefault="00707605" w:rsidP="004559FF">
            <w:pPr>
              <w:ind w:firstLine="0"/>
              <w:jc w:val="center"/>
              <w:rPr>
                <w:rFonts w:eastAsia="MS Mincho"/>
              </w:rPr>
            </w:pPr>
            <w:r w:rsidRPr="00305213">
              <w:rPr>
                <w:rFonts w:eastAsia="MS Mincho"/>
              </w:rPr>
              <w:t>T9</w:t>
            </w:r>
          </w:p>
        </w:tc>
        <w:tc>
          <w:tcPr>
            <w:tcW w:w="834" w:type="pct"/>
            <w:shd w:val="clear" w:color="auto" w:fill="auto"/>
            <w:vAlign w:val="center"/>
          </w:tcPr>
          <w:p w14:paraId="7A6A153C" w14:textId="77777777" w:rsidR="00707605" w:rsidRPr="00305213" w:rsidRDefault="00707605" w:rsidP="004559FF">
            <w:pPr>
              <w:ind w:firstLine="0"/>
              <w:jc w:val="center"/>
              <w:rPr>
                <w:rFonts w:eastAsia="MS Mincho"/>
              </w:rPr>
            </w:pPr>
            <w:r w:rsidRPr="00305213">
              <w:rPr>
                <w:rFonts w:eastAsia="MS Mincho"/>
              </w:rPr>
              <w:t>4</w:t>
            </w:r>
          </w:p>
        </w:tc>
        <w:tc>
          <w:tcPr>
            <w:tcW w:w="830" w:type="pct"/>
            <w:shd w:val="clear" w:color="auto" w:fill="auto"/>
            <w:vAlign w:val="center"/>
          </w:tcPr>
          <w:p w14:paraId="52BD994E" w14:textId="77777777" w:rsidR="00707605" w:rsidRPr="00305213" w:rsidRDefault="00707605" w:rsidP="004559FF">
            <w:pPr>
              <w:ind w:firstLine="0"/>
              <w:jc w:val="center"/>
              <w:rPr>
                <w:rFonts w:eastAsia="MS Mincho"/>
              </w:rPr>
            </w:pPr>
            <w:r w:rsidRPr="00305213">
              <w:rPr>
                <w:rFonts w:eastAsia="MS Mincho"/>
              </w:rPr>
              <w:t>7</w:t>
            </w:r>
          </w:p>
        </w:tc>
      </w:tr>
      <w:tr w:rsidR="00707605" w14:paraId="4BEF37B6" w14:textId="77777777" w:rsidTr="004559FF">
        <w:tc>
          <w:tcPr>
            <w:tcW w:w="834" w:type="pct"/>
            <w:shd w:val="clear" w:color="auto" w:fill="auto"/>
            <w:vAlign w:val="center"/>
          </w:tcPr>
          <w:p w14:paraId="2F34D40E" w14:textId="77777777" w:rsidR="00707605" w:rsidRPr="00305213" w:rsidRDefault="00707605" w:rsidP="004559FF">
            <w:pPr>
              <w:ind w:firstLine="0"/>
              <w:jc w:val="center"/>
              <w:rPr>
                <w:rFonts w:eastAsia="MS Mincho"/>
              </w:rPr>
            </w:pPr>
            <w:r w:rsidRPr="00305213">
              <w:rPr>
                <w:rFonts w:eastAsia="MS Mincho"/>
              </w:rPr>
              <w:t>AQ</w:t>
            </w:r>
          </w:p>
        </w:tc>
        <w:tc>
          <w:tcPr>
            <w:tcW w:w="834" w:type="pct"/>
            <w:shd w:val="clear" w:color="auto" w:fill="auto"/>
            <w:vAlign w:val="center"/>
          </w:tcPr>
          <w:p w14:paraId="18B7F115"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63A87DDB"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51F1227C" w14:textId="77777777" w:rsidR="00707605" w:rsidRPr="00305213" w:rsidRDefault="00707605" w:rsidP="004559FF">
            <w:pPr>
              <w:ind w:firstLine="0"/>
              <w:jc w:val="center"/>
              <w:rPr>
                <w:rFonts w:eastAsia="MS Mincho"/>
              </w:rPr>
            </w:pPr>
            <w:r w:rsidRPr="00305213">
              <w:rPr>
                <w:rFonts w:eastAsia="MS Mincho"/>
              </w:rPr>
              <w:t>T8</w:t>
            </w:r>
          </w:p>
        </w:tc>
        <w:tc>
          <w:tcPr>
            <w:tcW w:w="834" w:type="pct"/>
            <w:shd w:val="clear" w:color="auto" w:fill="auto"/>
            <w:vAlign w:val="center"/>
          </w:tcPr>
          <w:p w14:paraId="2AC4C66A"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59FCA267" w14:textId="77777777" w:rsidR="00707605" w:rsidRPr="00305213" w:rsidRDefault="00707605" w:rsidP="004559FF">
            <w:pPr>
              <w:ind w:firstLine="0"/>
              <w:jc w:val="center"/>
              <w:rPr>
                <w:rFonts w:eastAsia="MS Mincho"/>
              </w:rPr>
            </w:pPr>
            <w:r w:rsidRPr="00305213">
              <w:rPr>
                <w:rFonts w:eastAsia="MS Mincho"/>
              </w:rPr>
              <w:t>8</w:t>
            </w:r>
          </w:p>
        </w:tc>
      </w:tr>
      <w:tr w:rsidR="00707605" w14:paraId="1F26D7D4" w14:textId="77777777" w:rsidTr="004559FF">
        <w:tc>
          <w:tcPr>
            <w:tcW w:w="834" w:type="pct"/>
            <w:shd w:val="clear" w:color="auto" w:fill="auto"/>
            <w:vAlign w:val="center"/>
          </w:tcPr>
          <w:p w14:paraId="33392958" w14:textId="77777777" w:rsidR="00707605" w:rsidRPr="00305213" w:rsidRDefault="00707605" w:rsidP="004559FF">
            <w:pPr>
              <w:ind w:firstLine="0"/>
              <w:jc w:val="center"/>
              <w:rPr>
                <w:rFonts w:eastAsia="MS Mincho"/>
              </w:rPr>
            </w:pPr>
            <w:r w:rsidRPr="00305213">
              <w:rPr>
                <w:rFonts w:eastAsia="MS Mincho"/>
              </w:rPr>
              <w:t>AJ</w:t>
            </w:r>
          </w:p>
        </w:tc>
        <w:tc>
          <w:tcPr>
            <w:tcW w:w="834" w:type="pct"/>
            <w:shd w:val="clear" w:color="auto" w:fill="auto"/>
            <w:vAlign w:val="center"/>
          </w:tcPr>
          <w:p w14:paraId="32F3E1D9"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512C033E"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20855152" w14:textId="77777777" w:rsidR="00707605" w:rsidRPr="00305213" w:rsidRDefault="00707605" w:rsidP="004559FF">
            <w:pPr>
              <w:ind w:firstLine="0"/>
              <w:jc w:val="center"/>
              <w:rPr>
                <w:rFonts w:eastAsia="MS Mincho"/>
              </w:rPr>
            </w:pPr>
            <w:r w:rsidRPr="00305213">
              <w:rPr>
                <w:rFonts w:eastAsia="MS Mincho"/>
              </w:rPr>
              <w:t>T7</w:t>
            </w:r>
          </w:p>
        </w:tc>
        <w:tc>
          <w:tcPr>
            <w:tcW w:w="834" w:type="pct"/>
            <w:shd w:val="clear" w:color="auto" w:fill="auto"/>
            <w:vAlign w:val="center"/>
          </w:tcPr>
          <w:p w14:paraId="358D6A91"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0D3E03DC" w14:textId="77777777" w:rsidR="00707605" w:rsidRPr="00305213" w:rsidRDefault="00707605" w:rsidP="004559FF">
            <w:pPr>
              <w:ind w:firstLine="0"/>
              <w:jc w:val="center"/>
              <w:rPr>
                <w:rFonts w:eastAsia="MS Mincho"/>
              </w:rPr>
            </w:pPr>
            <w:r w:rsidRPr="00305213">
              <w:rPr>
                <w:rFonts w:eastAsia="MS Mincho"/>
              </w:rPr>
              <w:t>-</w:t>
            </w:r>
          </w:p>
        </w:tc>
      </w:tr>
      <w:tr w:rsidR="00707605" w14:paraId="30E533AC" w14:textId="77777777" w:rsidTr="004559FF">
        <w:tc>
          <w:tcPr>
            <w:tcW w:w="834" w:type="pct"/>
            <w:shd w:val="clear" w:color="auto" w:fill="auto"/>
            <w:vAlign w:val="center"/>
          </w:tcPr>
          <w:p w14:paraId="3032AFBE" w14:textId="77777777" w:rsidR="00707605" w:rsidRPr="00305213" w:rsidRDefault="00707605" w:rsidP="004559FF">
            <w:pPr>
              <w:ind w:firstLine="0"/>
              <w:jc w:val="center"/>
              <w:rPr>
                <w:rFonts w:eastAsia="MS Mincho"/>
              </w:rPr>
            </w:pPr>
            <w:r w:rsidRPr="00305213">
              <w:rPr>
                <w:rFonts w:eastAsia="MS Mincho"/>
              </w:rPr>
              <w:t>AT</w:t>
            </w:r>
          </w:p>
        </w:tc>
        <w:tc>
          <w:tcPr>
            <w:tcW w:w="834" w:type="pct"/>
            <w:shd w:val="clear" w:color="auto" w:fill="auto"/>
            <w:vAlign w:val="center"/>
          </w:tcPr>
          <w:p w14:paraId="238CC9B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6B225195"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1EA0A982" w14:textId="77777777" w:rsidR="00707605" w:rsidRPr="00305213" w:rsidRDefault="00707605" w:rsidP="004559FF">
            <w:pPr>
              <w:ind w:firstLine="0"/>
              <w:jc w:val="center"/>
              <w:rPr>
                <w:rFonts w:eastAsia="MS Mincho"/>
              </w:rPr>
            </w:pPr>
            <w:r w:rsidRPr="00305213">
              <w:rPr>
                <w:rFonts w:eastAsia="MS Mincho"/>
              </w:rPr>
              <w:t>98</w:t>
            </w:r>
          </w:p>
        </w:tc>
        <w:tc>
          <w:tcPr>
            <w:tcW w:w="834" w:type="pct"/>
            <w:shd w:val="clear" w:color="auto" w:fill="auto"/>
            <w:vAlign w:val="center"/>
          </w:tcPr>
          <w:p w14:paraId="149394C1" w14:textId="77777777" w:rsidR="00707605" w:rsidRPr="00305213" w:rsidRDefault="00707605" w:rsidP="004559FF">
            <w:pPr>
              <w:ind w:firstLine="0"/>
              <w:jc w:val="center"/>
              <w:rPr>
                <w:rFonts w:eastAsia="MS Mincho"/>
              </w:rPr>
            </w:pPr>
            <w:r w:rsidRPr="00305213">
              <w:rPr>
                <w:rFonts w:eastAsia="MS Mincho"/>
              </w:rPr>
              <w:t>4</w:t>
            </w:r>
          </w:p>
        </w:tc>
        <w:tc>
          <w:tcPr>
            <w:tcW w:w="830" w:type="pct"/>
            <w:shd w:val="clear" w:color="auto" w:fill="auto"/>
            <w:vAlign w:val="center"/>
          </w:tcPr>
          <w:p w14:paraId="7CBE7040" w14:textId="77777777" w:rsidR="00707605" w:rsidRPr="00305213" w:rsidRDefault="00707605" w:rsidP="004559FF">
            <w:pPr>
              <w:ind w:firstLine="0"/>
              <w:jc w:val="center"/>
              <w:rPr>
                <w:rFonts w:eastAsia="MS Mincho"/>
              </w:rPr>
            </w:pPr>
            <w:r w:rsidRPr="00305213">
              <w:rPr>
                <w:rFonts w:eastAsia="MS Mincho"/>
              </w:rPr>
              <w:t>7</w:t>
            </w:r>
          </w:p>
        </w:tc>
      </w:tr>
      <w:tr w:rsidR="00707605" w14:paraId="7EB64DD6" w14:textId="77777777" w:rsidTr="004559FF">
        <w:tc>
          <w:tcPr>
            <w:tcW w:w="834" w:type="pct"/>
            <w:shd w:val="clear" w:color="auto" w:fill="auto"/>
            <w:vAlign w:val="center"/>
          </w:tcPr>
          <w:p w14:paraId="63FC2107" w14:textId="77777777" w:rsidR="00707605" w:rsidRPr="00305213" w:rsidRDefault="00707605" w:rsidP="004559FF">
            <w:pPr>
              <w:ind w:firstLine="0"/>
              <w:jc w:val="center"/>
              <w:rPr>
                <w:rFonts w:eastAsia="MS Mincho"/>
              </w:rPr>
            </w:pPr>
            <w:r w:rsidRPr="00305213">
              <w:rPr>
                <w:rFonts w:eastAsia="MS Mincho"/>
              </w:rPr>
              <w:t>A9</w:t>
            </w:r>
          </w:p>
        </w:tc>
        <w:tc>
          <w:tcPr>
            <w:tcW w:w="834" w:type="pct"/>
            <w:shd w:val="clear" w:color="auto" w:fill="auto"/>
            <w:vAlign w:val="center"/>
          </w:tcPr>
          <w:p w14:paraId="5A8BF7B0"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46A9F53A"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01318731" w14:textId="77777777" w:rsidR="00707605" w:rsidRPr="00305213" w:rsidRDefault="00707605" w:rsidP="004559FF">
            <w:pPr>
              <w:ind w:firstLine="0"/>
              <w:jc w:val="center"/>
              <w:rPr>
                <w:rFonts w:eastAsia="MS Mincho"/>
              </w:rPr>
            </w:pPr>
            <w:r w:rsidRPr="00305213">
              <w:rPr>
                <w:rFonts w:eastAsia="MS Mincho"/>
              </w:rPr>
              <w:t>97</w:t>
            </w:r>
          </w:p>
        </w:tc>
        <w:tc>
          <w:tcPr>
            <w:tcW w:w="834" w:type="pct"/>
            <w:shd w:val="clear" w:color="auto" w:fill="auto"/>
            <w:vAlign w:val="center"/>
          </w:tcPr>
          <w:p w14:paraId="641C2376"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26895CB5" w14:textId="77777777" w:rsidR="00707605" w:rsidRPr="00305213" w:rsidRDefault="00707605" w:rsidP="004559FF">
            <w:pPr>
              <w:ind w:firstLine="0"/>
              <w:jc w:val="center"/>
              <w:rPr>
                <w:rFonts w:eastAsia="MS Mincho"/>
              </w:rPr>
            </w:pPr>
            <w:r w:rsidRPr="00305213">
              <w:rPr>
                <w:rFonts w:eastAsia="MS Mincho"/>
              </w:rPr>
              <w:t>-</w:t>
            </w:r>
          </w:p>
        </w:tc>
      </w:tr>
      <w:tr w:rsidR="00707605" w14:paraId="02434CE7" w14:textId="77777777" w:rsidTr="004559FF">
        <w:tc>
          <w:tcPr>
            <w:tcW w:w="834" w:type="pct"/>
            <w:shd w:val="clear" w:color="auto" w:fill="auto"/>
            <w:vAlign w:val="center"/>
          </w:tcPr>
          <w:p w14:paraId="32D512E3" w14:textId="77777777" w:rsidR="00707605" w:rsidRPr="00305213" w:rsidRDefault="00707605" w:rsidP="004559FF">
            <w:pPr>
              <w:ind w:firstLine="0"/>
              <w:jc w:val="center"/>
              <w:rPr>
                <w:rFonts w:eastAsia="MS Mincho"/>
              </w:rPr>
            </w:pPr>
            <w:r w:rsidRPr="00305213">
              <w:rPr>
                <w:rFonts w:eastAsia="MS Mincho"/>
              </w:rPr>
              <w:t>AX</w:t>
            </w:r>
          </w:p>
        </w:tc>
        <w:tc>
          <w:tcPr>
            <w:tcW w:w="834" w:type="pct"/>
            <w:shd w:val="clear" w:color="auto" w:fill="auto"/>
            <w:vAlign w:val="center"/>
          </w:tcPr>
          <w:p w14:paraId="334269F4"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5E7872A"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6E3921B5" w14:textId="77777777" w:rsidR="00707605" w:rsidRPr="00305213" w:rsidRDefault="00707605" w:rsidP="004559FF">
            <w:pPr>
              <w:ind w:firstLine="0"/>
              <w:jc w:val="center"/>
              <w:rPr>
                <w:rFonts w:eastAsia="MS Mincho"/>
              </w:rPr>
            </w:pPr>
            <w:r w:rsidRPr="00305213">
              <w:rPr>
                <w:rFonts w:eastAsia="MS Mincho"/>
              </w:rPr>
              <w:t>96</w:t>
            </w:r>
          </w:p>
        </w:tc>
        <w:tc>
          <w:tcPr>
            <w:tcW w:w="834" w:type="pct"/>
            <w:shd w:val="clear" w:color="auto" w:fill="auto"/>
            <w:vAlign w:val="center"/>
          </w:tcPr>
          <w:p w14:paraId="20CF1996"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44155AA5" w14:textId="77777777" w:rsidR="00707605" w:rsidRPr="00305213" w:rsidRDefault="00707605" w:rsidP="004559FF">
            <w:pPr>
              <w:ind w:firstLine="0"/>
              <w:jc w:val="center"/>
              <w:rPr>
                <w:rFonts w:eastAsia="MS Mincho"/>
              </w:rPr>
            </w:pPr>
            <w:r w:rsidRPr="00305213">
              <w:rPr>
                <w:rFonts w:eastAsia="MS Mincho"/>
              </w:rPr>
              <w:t>-</w:t>
            </w:r>
          </w:p>
        </w:tc>
      </w:tr>
      <w:tr w:rsidR="00707605" w14:paraId="0C51E829" w14:textId="77777777" w:rsidTr="004559FF">
        <w:tc>
          <w:tcPr>
            <w:tcW w:w="834" w:type="pct"/>
            <w:shd w:val="clear" w:color="auto" w:fill="auto"/>
            <w:vAlign w:val="center"/>
          </w:tcPr>
          <w:p w14:paraId="6AE9EF0A" w14:textId="77777777" w:rsidR="00707605" w:rsidRPr="00305213" w:rsidRDefault="00707605" w:rsidP="004559FF">
            <w:pPr>
              <w:ind w:firstLine="0"/>
              <w:jc w:val="center"/>
              <w:rPr>
                <w:rFonts w:eastAsia="MS Mincho"/>
              </w:rPr>
            </w:pPr>
            <w:r w:rsidRPr="00305213">
              <w:rPr>
                <w:rFonts w:eastAsia="MS Mincho"/>
              </w:rPr>
              <w:t>KQ</w:t>
            </w:r>
          </w:p>
        </w:tc>
        <w:tc>
          <w:tcPr>
            <w:tcW w:w="834" w:type="pct"/>
            <w:shd w:val="clear" w:color="auto" w:fill="auto"/>
            <w:vAlign w:val="center"/>
          </w:tcPr>
          <w:p w14:paraId="2B844A86" w14:textId="77777777" w:rsidR="00707605" w:rsidRPr="00305213" w:rsidRDefault="00707605" w:rsidP="004559FF">
            <w:pPr>
              <w:ind w:firstLine="0"/>
              <w:jc w:val="center"/>
              <w:rPr>
                <w:rFonts w:eastAsia="MS Mincho"/>
              </w:rPr>
            </w:pPr>
            <w:r w:rsidRPr="00305213">
              <w:rPr>
                <w:rFonts w:eastAsia="MS Mincho"/>
              </w:rPr>
              <w:t>2</w:t>
            </w:r>
          </w:p>
        </w:tc>
        <w:tc>
          <w:tcPr>
            <w:tcW w:w="834" w:type="pct"/>
            <w:shd w:val="clear" w:color="auto" w:fill="auto"/>
            <w:vAlign w:val="center"/>
          </w:tcPr>
          <w:p w14:paraId="0D2BB2DA"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60790333" w14:textId="77777777" w:rsidR="00707605" w:rsidRPr="00305213" w:rsidRDefault="00707605" w:rsidP="004559FF">
            <w:pPr>
              <w:ind w:firstLine="0"/>
              <w:jc w:val="center"/>
              <w:rPr>
                <w:rFonts w:eastAsia="MS Mincho"/>
              </w:rPr>
            </w:pPr>
            <w:r w:rsidRPr="00305213">
              <w:rPr>
                <w:rFonts w:eastAsia="MS Mincho"/>
              </w:rPr>
              <w:t>87</w:t>
            </w:r>
          </w:p>
        </w:tc>
        <w:tc>
          <w:tcPr>
            <w:tcW w:w="834" w:type="pct"/>
            <w:shd w:val="clear" w:color="auto" w:fill="auto"/>
            <w:vAlign w:val="center"/>
          </w:tcPr>
          <w:p w14:paraId="1D7CA999"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528325E7" w14:textId="77777777" w:rsidR="00707605" w:rsidRPr="00305213" w:rsidRDefault="00707605" w:rsidP="004559FF">
            <w:pPr>
              <w:ind w:firstLine="0"/>
              <w:jc w:val="center"/>
              <w:rPr>
                <w:rFonts w:eastAsia="MS Mincho"/>
              </w:rPr>
            </w:pPr>
            <w:r w:rsidRPr="00305213">
              <w:rPr>
                <w:rFonts w:eastAsia="MS Mincho"/>
              </w:rPr>
              <w:t>8</w:t>
            </w:r>
          </w:p>
        </w:tc>
      </w:tr>
      <w:tr w:rsidR="00707605" w14:paraId="3DFEBBEF" w14:textId="77777777" w:rsidTr="004559FF">
        <w:tc>
          <w:tcPr>
            <w:tcW w:w="834" w:type="pct"/>
            <w:shd w:val="clear" w:color="auto" w:fill="auto"/>
            <w:vAlign w:val="center"/>
          </w:tcPr>
          <w:p w14:paraId="3D442D2F" w14:textId="77777777" w:rsidR="00707605" w:rsidRPr="00305213" w:rsidRDefault="00707605" w:rsidP="004559FF">
            <w:pPr>
              <w:ind w:firstLine="0"/>
              <w:jc w:val="center"/>
              <w:rPr>
                <w:rFonts w:eastAsia="MS Mincho"/>
              </w:rPr>
            </w:pPr>
            <w:r w:rsidRPr="00305213">
              <w:rPr>
                <w:rFonts w:eastAsia="MS Mincho"/>
              </w:rPr>
              <w:t>KJ</w:t>
            </w:r>
          </w:p>
        </w:tc>
        <w:tc>
          <w:tcPr>
            <w:tcW w:w="834" w:type="pct"/>
            <w:shd w:val="clear" w:color="auto" w:fill="auto"/>
            <w:vAlign w:val="center"/>
          </w:tcPr>
          <w:p w14:paraId="7B86381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6721D5C4"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812A822" w14:textId="77777777" w:rsidR="00707605" w:rsidRPr="00305213" w:rsidRDefault="00707605" w:rsidP="004559FF">
            <w:pPr>
              <w:ind w:firstLine="0"/>
              <w:jc w:val="center"/>
              <w:rPr>
                <w:rFonts w:eastAsia="MS Mincho"/>
              </w:rPr>
            </w:pPr>
            <w:r w:rsidRPr="00305213">
              <w:rPr>
                <w:rFonts w:eastAsia="MS Mincho"/>
              </w:rPr>
              <w:t>86</w:t>
            </w:r>
          </w:p>
        </w:tc>
        <w:tc>
          <w:tcPr>
            <w:tcW w:w="834" w:type="pct"/>
            <w:shd w:val="clear" w:color="auto" w:fill="auto"/>
            <w:vAlign w:val="center"/>
          </w:tcPr>
          <w:p w14:paraId="1EC8D15B" w14:textId="77777777" w:rsidR="00707605" w:rsidRPr="00305213" w:rsidRDefault="00707605" w:rsidP="004559FF">
            <w:pPr>
              <w:ind w:firstLine="0"/>
              <w:jc w:val="center"/>
              <w:rPr>
                <w:rFonts w:eastAsia="MS Mincho"/>
              </w:rPr>
            </w:pPr>
            <w:r w:rsidRPr="00305213">
              <w:rPr>
                <w:rFonts w:eastAsia="MS Mincho"/>
              </w:rPr>
              <w:t>6</w:t>
            </w:r>
          </w:p>
        </w:tc>
        <w:tc>
          <w:tcPr>
            <w:tcW w:w="830" w:type="pct"/>
            <w:shd w:val="clear" w:color="auto" w:fill="auto"/>
            <w:vAlign w:val="center"/>
          </w:tcPr>
          <w:p w14:paraId="191461F5" w14:textId="77777777" w:rsidR="00707605" w:rsidRPr="00305213" w:rsidRDefault="00707605" w:rsidP="004559FF">
            <w:pPr>
              <w:ind w:firstLine="0"/>
              <w:jc w:val="center"/>
              <w:rPr>
                <w:rFonts w:eastAsia="MS Mincho"/>
              </w:rPr>
            </w:pPr>
            <w:r w:rsidRPr="00305213">
              <w:rPr>
                <w:rFonts w:eastAsia="MS Mincho"/>
              </w:rPr>
              <w:t>-</w:t>
            </w:r>
          </w:p>
        </w:tc>
      </w:tr>
      <w:tr w:rsidR="00707605" w14:paraId="124E0630" w14:textId="77777777" w:rsidTr="004559FF">
        <w:tc>
          <w:tcPr>
            <w:tcW w:w="834" w:type="pct"/>
            <w:shd w:val="clear" w:color="auto" w:fill="auto"/>
            <w:vAlign w:val="center"/>
          </w:tcPr>
          <w:p w14:paraId="707CA80C" w14:textId="77777777" w:rsidR="00707605" w:rsidRPr="00305213" w:rsidRDefault="00707605" w:rsidP="004559FF">
            <w:pPr>
              <w:ind w:firstLine="0"/>
              <w:jc w:val="center"/>
              <w:rPr>
                <w:rFonts w:eastAsia="MS Mincho"/>
              </w:rPr>
            </w:pPr>
            <w:r w:rsidRPr="00305213">
              <w:rPr>
                <w:rFonts w:eastAsia="MS Mincho"/>
              </w:rPr>
              <w:t>KT</w:t>
            </w:r>
          </w:p>
        </w:tc>
        <w:tc>
          <w:tcPr>
            <w:tcW w:w="834" w:type="pct"/>
            <w:shd w:val="clear" w:color="auto" w:fill="auto"/>
            <w:vAlign w:val="center"/>
          </w:tcPr>
          <w:p w14:paraId="7947C799"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51C12082"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7908F2AA" w14:textId="77777777" w:rsidR="00707605" w:rsidRPr="00305213" w:rsidRDefault="00707605" w:rsidP="004559FF">
            <w:pPr>
              <w:ind w:firstLine="0"/>
              <w:jc w:val="center"/>
              <w:rPr>
                <w:rFonts w:eastAsia="MS Mincho"/>
              </w:rPr>
            </w:pPr>
            <w:r w:rsidRPr="00305213">
              <w:rPr>
                <w:rFonts w:eastAsia="MS Mincho"/>
              </w:rPr>
              <w:t>85</w:t>
            </w:r>
          </w:p>
        </w:tc>
        <w:tc>
          <w:tcPr>
            <w:tcW w:w="834" w:type="pct"/>
            <w:shd w:val="clear" w:color="auto" w:fill="auto"/>
            <w:vAlign w:val="center"/>
          </w:tcPr>
          <w:p w14:paraId="675262FC"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5EAC47DE" w14:textId="77777777" w:rsidR="00707605" w:rsidRPr="00305213" w:rsidRDefault="00707605" w:rsidP="004559FF">
            <w:pPr>
              <w:ind w:firstLine="0"/>
              <w:jc w:val="center"/>
              <w:rPr>
                <w:rFonts w:eastAsia="MS Mincho"/>
              </w:rPr>
            </w:pPr>
            <w:r w:rsidRPr="00305213">
              <w:rPr>
                <w:rFonts w:eastAsia="MS Mincho"/>
              </w:rPr>
              <w:t>-</w:t>
            </w:r>
          </w:p>
        </w:tc>
      </w:tr>
      <w:tr w:rsidR="00707605" w14:paraId="75587D13" w14:textId="77777777" w:rsidTr="004559FF">
        <w:tc>
          <w:tcPr>
            <w:tcW w:w="834" w:type="pct"/>
            <w:shd w:val="clear" w:color="auto" w:fill="auto"/>
            <w:vAlign w:val="center"/>
          </w:tcPr>
          <w:p w14:paraId="5650208D" w14:textId="77777777" w:rsidR="00707605" w:rsidRPr="00305213" w:rsidRDefault="00707605" w:rsidP="004559FF">
            <w:pPr>
              <w:ind w:firstLine="0"/>
              <w:jc w:val="center"/>
              <w:rPr>
                <w:rFonts w:eastAsia="MS Mincho"/>
              </w:rPr>
            </w:pPr>
            <w:r w:rsidRPr="00305213">
              <w:rPr>
                <w:rFonts w:eastAsia="MS Mincho"/>
              </w:rPr>
              <w:t>K9</w:t>
            </w:r>
          </w:p>
        </w:tc>
        <w:tc>
          <w:tcPr>
            <w:tcW w:w="834" w:type="pct"/>
            <w:shd w:val="clear" w:color="auto" w:fill="auto"/>
            <w:vAlign w:val="center"/>
          </w:tcPr>
          <w:p w14:paraId="5AFD9524"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4D4F70B3"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7BA36F12" w14:textId="77777777" w:rsidR="00707605" w:rsidRPr="00305213" w:rsidRDefault="00707605" w:rsidP="004559FF">
            <w:pPr>
              <w:ind w:firstLine="0"/>
              <w:jc w:val="center"/>
              <w:rPr>
                <w:rFonts w:eastAsia="MS Mincho"/>
              </w:rPr>
            </w:pPr>
            <w:r w:rsidRPr="00305213">
              <w:rPr>
                <w:rFonts w:eastAsia="MS Mincho"/>
              </w:rPr>
              <w:t>76</w:t>
            </w:r>
          </w:p>
        </w:tc>
        <w:tc>
          <w:tcPr>
            <w:tcW w:w="834" w:type="pct"/>
            <w:shd w:val="clear" w:color="auto" w:fill="auto"/>
            <w:vAlign w:val="center"/>
          </w:tcPr>
          <w:p w14:paraId="47E902E5"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5120E0AF" w14:textId="77777777" w:rsidR="00707605" w:rsidRPr="00305213" w:rsidRDefault="00707605" w:rsidP="004559FF">
            <w:pPr>
              <w:ind w:firstLine="0"/>
              <w:jc w:val="center"/>
              <w:rPr>
                <w:rFonts w:eastAsia="MS Mincho"/>
              </w:rPr>
            </w:pPr>
            <w:r w:rsidRPr="00305213">
              <w:rPr>
                <w:rFonts w:eastAsia="MS Mincho"/>
              </w:rPr>
              <w:t>8</w:t>
            </w:r>
          </w:p>
        </w:tc>
      </w:tr>
      <w:tr w:rsidR="00707605" w14:paraId="7E622AFA" w14:textId="77777777" w:rsidTr="004559FF">
        <w:tc>
          <w:tcPr>
            <w:tcW w:w="834" w:type="pct"/>
            <w:shd w:val="clear" w:color="auto" w:fill="auto"/>
            <w:vAlign w:val="center"/>
          </w:tcPr>
          <w:p w14:paraId="5EC34A7F" w14:textId="77777777" w:rsidR="00707605" w:rsidRPr="00305213" w:rsidRDefault="00707605" w:rsidP="004559FF">
            <w:pPr>
              <w:ind w:firstLine="0"/>
              <w:jc w:val="center"/>
              <w:rPr>
                <w:rFonts w:eastAsia="MS Mincho"/>
              </w:rPr>
            </w:pPr>
            <w:r w:rsidRPr="00305213">
              <w:rPr>
                <w:rFonts w:eastAsia="MS Mincho"/>
              </w:rPr>
              <w:t>KX</w:t>
            </w:r>
          </w:p>
        </w:tc>
        <w:tc>
          <w:tcPr>
            <w:tcW w:w="834" w:type="pct"/>
            <w:shd w:val="clear" w:color="auto" w:fill="auto"/>
            <w:vAlign w:val="center"/>
          </w:tcPr>
          <w:p w14:paraId="050DC913" w14:textId="77777777" w:rsidR="00707605" w:rsidRPr="00305213" w:rsidRDefault="00707605" w:rsidP="004559FF">
            <w:pPr>
              <w:ind w:firstLine="0"/>
              <w:jc w:val="center"/>
              <w:rPr>
                <w:rFonts w:eastAsia="MS Mincho"/>
              </w:rPr>
            </w:pPr>
            <w:r w:rsidRPr="00305213">
              <w:rPr>
                <w:rFonts w:eastAsia="MS Mincho"/>
              </w:rPr>
              <w:t>7</w:t>
            </w:r>
          </w:p>
        </w:tc>
        <w:tc>
          <w:tcPr>
            <w:tcW w:w="834" w:type="pct"/>
            <w:shd w:val="clear" w:color="auto" w:fill="auto"/>
            <w:vAlign w:val="center"/>
          </w:tcPr>
          <w:p w14:paraId="7CE796B2"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5B8D1EBA" w14:textId="77777777" w:rsidR="00707605" w:rsidRPr="00305213" w:rsidRDefault="00707605" w:rsidP="004559FF">
            <w:pPr>
              <w:ind w:firstLine="0"/>
              <w:jc w:val="center"/>
              <w:rPr>
                <w:rFonts w:eastAsia="MS Mincho"/>
              </w:rPr>
            </w:pPr>
            <w:r w:rsidRPr="00305213">
              <w:rPr>
                <w:rFonts w:eastAsia="MS Mincho"/>
              </w:rPr>
              <w:t>75</w:t>
            </w:r>
          </w:p>
        </w:tc>
        <w:tc>
          <w:tcPr>
            <w:tcW w:w="834" w:type="pct"/>
            <w:shd w:val="clear" w:color="auto" w:fill="auto"/>
            <w:vAlign w:val="center"/>
          </w:tcPr>
          <w:p w14:paraId="4FE0AD58" w14:textId="77777777" w:rsidR="00707605" w:rsidRPr="00305213" w:rsidRDefault="00707605" w:rsidP="004559FF">
            <w:pPr>
              <w:ind w:firstLine="0"/>
              <w:jc w:val="center"/>
              <w:rPr>
                <w:rFonts w:eastAsia="MS Mincho"/>
              </w:rPr>
            </w:pPr>
            <w:r w:rsidRPr="00305213">
              <w:rPr>
                <w:rFonts w:eastAsia="MS Mincho"/>
              </w:rPr>
              <w:t>6</w:t>
            </w:r>
          </w:p>
        </w:tc>
        <w:tc>
          <w:tcPr>
            <w:tcW w:w="830" w:type="pct"/>
            <w:shd w:val="clear" w:color="auto" w:fill="auto"/>
            <w:vAlign w:val="center"/>
          </w:tcPr>
          <w:p w14:paraId="7966F8C2" w14:textId="77777777" w:rsidR="00707605" w:rsidRPr="00305213" w:rsidRDefault="00707605" w:rsidP="004559FF">
            <w:pPr>
              <w:ind w:firstLine="0"/>
              <w:jc w:val="center"/>
              <w:rPr>
                <w:rFonts w:eastAsia="MS Mincho"/>
              </w:rPr>
            </w:pPr>
            <w:r w:rsidRPr="00305213">
              <w:rPr>
                <w:rFonts w:eastAsia="MS Mincho"/>
              </w:rPr>
              <w:t>-</w:t>
            </w:r>
          </w:p>
        </w:tc>
      </w:tr>
      <w:tr w:rsidR="00707605" w14:paraId="0FF85FB5" w14:textId="77777777" w:rsidTr="004559FF">
        <w:tc>
          <w:tcPr>
            <w:tcW w:w="834" w:type="pct"/>
            <w:shd w:val="clear" w:color="auto" w:fill="auto"/>
            <w:vAlign w:val="center"/>
          </w:tcPr>
          <w:p w14:paraId="1717A671" w14:textId="77777777" w:rsidR="00707605" w:rsidRPr="00305213" w:rsidRDefault="00707605" w:rsidP="004559FF">
            <w:pPr>
              <w:ind w:firstLine="0"/>
              <w:jc w:val="center"/>
              <w:rPr>
                <w:rFonts w:eastAsia="MS Mincho"/>
              </w:rPr>
            </w:pPr>
            <w:r w:rsidRPr="00305213">
              <w:rPr>
                <w:rFonts w:eastAsia="MS Mincho"/>
              </w:rPr>
              <w:t>QJ</w:t>
            </w:r>
          </w:p>
        </w:tc>
        <w:tc>
          <w:tcPr>
            <w:tcW w:w="834" w:type="pct"/>
            <w:shd w:val="clear" w:color="auto" w:fill="auto"/>
            <w:vAlign w:val="center"/>
          </w:tcPr>
          <w:p w14:paraId="01590D0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50548B92"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567B4052" w14:textId="77777777" w:rsidR="00707605" w:rsidRPr="00305213" w:rsidRDefault="00707605" w:rsidP="004559FF">
            <w:pPr>
              <w:ind w:firstLine="0"/>
              <w:jc w:val="center"/>
              <w:rPr>
                <w:rFonts w:eastAsia="MS Mincho"/>
              </w:rPr>
            </w:pPr>
            <w:r w:rsidRPr="00305213">
              <w:rPr>
                <w:rFonts w:eastAsia="MS Mincho"/>
              </w:rPr>
              <w:t>74</w:t>
            </w:r>
          </w:p>
        </w:tc>
        <w:tc>
          <w:tcPr>
            <w:tcW w:w="834" w:type="pct"/>
            <w:shd w:val="clear" w:color="auto" w:fill="auto"/>
            <w:vAlign w:val="center"/>
          </w:tcPr>
          <w:p w14:paraId="515F7EC0"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578E7A58" w14:textId="77777777" w:rsidR="00707605" w:rsidRPr="00305213" w:rsidRDefault="00707605" w:rsidP="004559FF">
            <w:pPr>
              <w:ind w:firstLine="0"/>
              <w:jc w:val="center"/>
              <w:rPr>
                <w:rFonts w:eastAsia="MS Mincho"/>
              </w:rPr>
            </w:pPr>
            <w:r w:rsidRPr="00305213">
              <w:rPr>
                <w:rFonts w:eastAsia="MS Mincho"/>
              </w:rPr>
              <w:t>-</w:t>
            </w:r>
          </w:p>
        </w:tc>
      </w:tr>
      <w:tr w:rsidR="00707605" w14:paraId="1B53B664" w14:textId="77777777" w:rsidTr="004559FF">
        <w:tc>
          <w:tcPr>
            <w:tcW w:w="834" w:type="pct"/>
            <w:shd w:val="clear" w:color="auto" w:fill="auto"/>
            <w:vAlign w:val="center"/>
          </w:tcPr>
          <w:p w14:paraId="467C5F25" w14:textId="77777777" w:rsidR="00707605" w:rsidRPr="00305213" w:rsidRDefault="00707605" w:rsidP="004559FF">
            <w:pPr>
              <w:ind w:firstLine="0"/>
              <w:jc w:val="center"/>
              <w:rPr>
                <w:rFonts w:eastAsia="MS Mincho"/>
              </w:rPr>
            </w:pPr>
            <w:r w:rsidRPr="00305213">
              <w:rPr>
                <w:rFonts w:eastAsia="MS Mincho"/>
              </w:rPr>
              <w:t>QT</w:t>
            </w:r>
          </w:p>
        </w:tc>
        <w:tc>
          <w:tcPr>
            <w:tcW w:w="834" w:type="pct"/>
            <w:shd w:val="clear" w:color="auto" w:fill="auto"/>
            <w:vAlign w:val="center"/>
          </w:tcPr>
          <w:p w14:paraId="2C5AF7B8"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38DE0930"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39134AE2" w14:textId="77777777" w:rsidR="00707605" w:rsidRPr="00305213" w:rsidRDefault="00707605" w:rsidP="004559FF">
            <w:pPr>
              <w:ind w:firstLine="0"/>
              <w:jc w:val="center"/>
              <w:rPr>
                <w:rFonts w:eastAsia="MS Mincho"/>
              </w:rPr>
            </w:pPr>
            <w:r w:rsidRPr="00305213">
              <w:rPr>
                <w:rFonts w:eastAsia="MS Mincho"/>
              </w:rPr>
              <w:t>65</w:t>
            </w:r>
          </w:p>
        </w:tc>
        <w:tc>
          <w:tcPr>
            <w:tcW w:w="834" w:type="pct"/>
            <w:shd w:val="clear" w:color="auto" w:fill="auto"/>
            <w:vAlign w:val="center"/>
          </w:tcPr>
          <w:p w14:paraId="342C8EC7" w14:textId="77777777" w:rsidR="00707605" w:rsidRPr="00305213" w:rsidRDefault="00707605" w:rsidP="004559FF">
            <w:pPr>
              <w:ind w:firstLine="0"/>
              <w:jc w:val="center"/>
              <w:rPr>
                <w:rFonts w:eastAsia="MS Mincho"/>
              </w:rPr>
            </w:pPr>
            <w:r w:rsidRPr="00305213">
              <w:rPr>
                <w:rFonts w:eastAsia="MS Mincho"/>
              </w:rPr>
              <w:t>5</w:t>
            </w:r>
          </w:p>
        </w:tc>
        <w:tc>
          <w:tcPr>
            <w:tcW w:w="830" w:type="pct"/>
            <w:shd w:val="clear" w:color="auto" w:fill="auto"/>
            <w:vAlign w:val="center"/>
          </w:tcPr>
          <w:p w14:paraId="2C6E377E" w14:textId="77777777" w:rsidR="00707605" w:rsidRPr="00305213" w:rsidRDefault="00707605" w:rsidP="004559FF">
            <w:pPr>
              <w:ind w:firstLine="0"/>
              <w:jc w:val="center"/>
              <w:rPr>
                <w:rFonts w:eastAsia="MS Mincho"/>
              </w:rPr>
            </w:pPr>
            <w:r w:rsidRPr="00305213">
              <w:rPr>
                <w:rFonts w:eastAsia="MS Mincho"/>
              </w:rPr>
              <w:t>8</w:t>
            </w:r>
          </w:p>
        </w:tc>
      </w:tr>
      <w:tr w:rsidR="00707605" w14:paraId="0CBB4342" w14:textId="77777777" w:rsidTr="004559FF">
        <w:tc>
          <w:tcPr>
            <w:tcW w:w="834" w:type="pct"/>
            <w:shd w:val="clear" w:color="auto" w:fill="auto"/>
            <w:vAlign w:val="center"/>
          </w:tcPr>
          <w:p w14:paraId="7588D718" w14:textId="77777777" w:rsidR="00707605" w:rsidRPr="00305213" w:rsidRDefault="00707605" w:rsidP="004559FF">
            <w:pPr>
              <w:ind w:firstLine="0"/>
              <w:jc w:val="center"/>
              <w:rPr>
                <w:rFonts w:eastAsia="MS Mincho"/>
              </w:rPr>
            </w:pPr>
            <w:r w:rsidRPr="00305213">
              <w:rPr>
                <w:rFonts w:eastAsia="MS Mincho"/>
              </w:rPr>
              <w:t>Q9</w:t>
            </w:r>
          </w:p>
        </w:tc>
        <w:tc>
          <w:tcPr>
            <w:tcW w:w="834" w:type="pct"/>
            <w:shd w:val="clear" w:color="auto" w:fill="auto"/>
            <w:vAlign w:val="center"/>
          </w:tcPr>
          <w:p w14:paraId="1DB09979"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AFC8436"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6468C982" w14:textId="77777777" w:rsidR="00707605" w:rsidRPr="00305213" w:rsidRDefault="00707605" w:rsidP="004559FF">
            <w:pPr>
              <w:ind w:firstLine="0"/>
              <w:jc w:val="center"/>
              <w:rPr>
                <w:rFonts w:eastAsia="MS Mincho"/>
              </w:rPr>
            </w:pPr>
            <w:r w:rsidRPr="00305213">
              <w:rPr>
                <w:rFonts w:eastAsia="MS Mincho"/>
              </w:rPr>
              <w:t>64</w:t>
            </w:r>
          </w:p>
        </w:tc>
        <w:tc>
          <w:tcPr>
            <w:tcW w:w="834" w:type="pct"/>
            <w:shd w:val="clear" w:color="auto" w:fill="auto"/>
            <w:vAlign w:val="center"/>
          </w:tcPr>
          <w:p w14:paraId="23075B6B"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6C4ACD84" w14:textId="77777777" w:rsidR="00707605" w:rsidRPr="00305213" w:rsidRDefault="00707605" w:rsidP="004559FF">
            <w:pPr>
              <w:ind w:firstLine="0"/>
              <w:jc w:val="center"/>
              <w:rPr>
                <w:rFonts w:eastAsia="MS Mincho"/>
              </w:rPr>
            </w:pPr>
            <w:r w:rsidRPr="00305213">
              <w:rPr>
                <w:rFonts w:eastAsia="MS Mincho"/>
              </w:rPr>
              <w:t>-</w:t>
            </w:r>
          </w:p>
        </w:tc>
      </w:tr>
      <w:tr w:rsidR="00707605" w14:paraId="5B3387B0" w14:textId="77777777" w:rsidTr="004559FF">
        <w:tc>
          <w:tcPr>
            <w:tcW w:w="834" w:type="pct"/>
            <w:shd w:val="clear" w:color="auto" w:fill="auto"/>
            <w:vAlign w:val="center"/>
          </w:tcPr>
          <w:p w14:paraId="070FE9A9" w14:textId="77777777" w:rsidR="00707605" w:rsidRPr="00305213" w:rsidRDefault="00707605" w:rsidP="004559FF">
            <w:pPr>
              <w:ind w:firstLine="0"/>
              <w:jc w:val="center"/>
              <w:rPr>
                <w:rFonts w:eastAsia="MS Mincho"/>
              </w:rPr>
            </w:pPr>
            <w:r w:rsidRPr="00305213">
              <w:rPr>
                <w:rFonts w:eastAsia="MS Mincho"/>
              </w:rPr>
              <w:t>Q8</w:t>
            </w:r>
          </w:p>
        </w:tc>
        <w:tc>
          <w:tcPr>
            <w:tcW w:w="834" w:type="pct"/>
            <w:shd w:val="clear" w:color="auto" w:fill="auto"/>
            <w:vAlign w:val="center"/>
          </w:tcPr>
          <w:p w14:paraId="0883B218" w14:textId="77777777" w:rsidR="00707605" w:rsidRPr="00305213" w:rsidRDefault="00707605" w:rsidP="004559FF">
            <w:pPr>
              <w:ind w:firstLine="0"/>
              <w:jc w:val="center"/>
              <w:rPr>
                <w:rFonts w:eastAsia="MS Mincho"/>
              </w:rPr>
            </w:pPr>
            <w:r w:rsidRPr="00305213">
              <w:rPr>
                <w:rFonts w:eastAsia="MS Mincho"/>
              </w:rPr>
              <w:t>7</w:t>
            </w:r>
          </w:p>
        </w:tc>
        <w:tc>
          <w:tcPr>
            <w:tcW w:w="834" w:type="pct"/>
            <w:shd w:val="clear" w:color="auto" w:fill="auto"/>
            <w:vAlign w:val="center"/>
          </w:tcPr>
          <w:p w14:paraId="3F53F0F3"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124F76E4" w14:textId="77777777" w:rsidR="00707605" w:rsidRPr="00305213" w:rsidRDefault="00707605" w:rsidP="004559FF">
            <w:pPr>
              <w:ind w:firstLine="0"/>
              <w:jc w:val="center"/>
              <w:rPr>
                <w:rFonts w:eastAsia="MS Mincho"/>
              </w:rPr>
            </w:pPr>
            <w:r w:rsidRPr="00305213">
              <w:rPr>
                <w:rFonts w:eastAsia="MS Mincho"/>
              </w:rPr>
              <w:t>54</w:t>
            </w:r>
          </w:p>
        </w:tc>
        <w:tc>
          <w:tcPr>
            <w:tcW w:w="834" w:type="pct"/>
            <w:shd w:val="clear" w:color="auto" w:fill="auto"/>
            <w:vAlign w:val="center"/>
          </w:tcPr>
          <w:p w14:paraId="0D90CFCA" w14:textId="77777777" w:rsidR="00707605" w:rsidRPr="00305213" w:rsidRDefault="00707605" w:rsidP="004559FF">
            <w:pPr>
              <w:ind w:firstLine="0"/>
              <w:jc w:val="center"/>
              <w:rPr>
                <w:rFonts w:eastAsia="MS Mincho"/>
              </w:rPr>
            </w:pPr>
            <w:r w:rsidRPr="00305213">
              <w:rPr>
                <w:rFonts w:eastAsia="MS Mincho"/>
              </w:rPr>
              <w:t>6</w:t>
            </w:r>
          </w:p>
        </w:tc>
        <w:tc>
          <w:tcPr>
            <w:tcW w:w="830" w:type="pct"/>
            <w:shd w:val="clear" w:color="auto" w:fill="auto"/>
            <w:vAlign w:val="center"/>
          </w:tcPr>
          <w:p w14:paraId="07802C63" w14:textId="77777777" w:rsidR="00707605" w:rsidRPr="00305213" w:rsidRDefault="00707605" w:rsidP="004559FF">
            <w:pPr>
              <w:ind w:firstLine="0"/>
              <w:jc w:val="center"/>
              <w:rPr>
                <w:rFonts w:eastAsia="MS Mincho"/>
              </w:rPr>
            </w:pPr>
            <w:r w:rsidRPr="00305213">
              <w:rPr>
                <w:rFonts w:eastAsia="MS Mincho"/>
              </w:rPr>
              <w:t>8</w:t>
            </w:r>
          </w:p>
        </w:tc>
      </w:tr>
      <w:tr w:rsidR="00707605" w14:paraId="58AE425F" w14:textId="77777777" w:rsidTr="004559FF">
        <w:tc>
          <w:tcPr>
            <w:tcW w:w="834" w:type="pct"/>
            <w:shd w:val="clear" w:color="auto" w:fill="auto"/>
            <w:vAlign w:val="center"/>
          </w:tcPr>
          <w:p w14:paraId="62E94DD7" w14:textId="77777777" w:rsidR="00707605" w:rsidRPr="00305213" w:rsidRDefault="00707605" w:rsidP="004559FF">
            <w:pPr>
              <w:ind w:firstLine="0"/>
              <w:jc w:val="center"/>
              <w:rPr>
                <w:rFonts w:eastAsia="MS Mincho"/>
              </w:rPr>
            </w:pPr>
            <w:r w:rsidRPr="00305213">
              <w:rPr>
                <w:rFonts w:eastAsia="MS Mincho"/>
              </w:rPr>
              <w:t>JT</w:t>
            </w:r>
          </w:p>
        </w:tc>
        <w:tc>
          <w:tcPr>
            <w:tcW w:w="834" w:type="pct"/>
            <w:shd w:val="clear" w:color="auto" w:fill="auto"/>
            <w:vAlign w:val="center"/>
          </w:tcPr>
          <w:p w14:paraId="2B5C2851" w14:textId="77777777" w:rsidR="00707605" w:rsidRPr="00305213" w:rsidRDefault="00707605" w:rsidP="004559FF">
            <w:pPr>
              <w:ind w:firstLine="0"/>
              <w:jc w:val="center"/>
              <w:rPr>
                <w:rFonts w:eastAsia="MS Mincho"/>
              </w:rPr>
            </w:pPr>
            <w:r w:rsidRPr="00305213">
              <w:rPr>
                <w:rFonts w:eastAsia="MS Mincho"/>
              </w:rPr>
              <w:t>3</w:t>
            </w:r>
          </w:p>
        </w:tc>
        <w:tc>
          <w:tcPr>
            <w:tcW w:w="834" w:type="pct"/>
            <w:shd w:val="clear" w:color="auto" w:fill="auto"/>
            <w:vAlign w:val="center"/>
          </w:tcPr>
          <w:p w14:paraId="098384E5" w14:textId="77777777" w:rsidR="00707605" w:rsidRPr="00305213" w:rsidRDefault="00707605" w:rsidP="004559FF">
            <w:pPr>
              <w:ind w:firstLine="0"/>
              <w:jc w:val="center"/>
              <w:rPr>
                <w:rFonts w:eastAsia="MS Mincho"/>
              </w:rPr>
            </w:pPr>
            <w:r w:rsidRPr="00305213">
              <w:rPr>
                <w:rFonts w:eastAsia="MS Mincho"/>
              </w:rPr>
              <w:t>5</w:t>
            </w:r>
          </w:p>
        </w:tc>
        <w:tc>
          <w:tcPr>
            <w:tcW w:w="834" w:type="pct"/>
            <w:shd w:val="clear" w:color="auto" w:fill="auto"/>
            <w:vAlign w:val="center"/>
          </w:tcPr>
          <w:p w14:paraId="158DF406" w14:textId="77777777" w:rsidR="00707605" w:rsidRPr="00305213" w:rsidRDefault="00707605" w:rsidP="004559FF">
            <w:pPr>
              <w:ind w:firstLine="0"/>
              <w:jc w:val="center"/>
              <w:rPr>
                <w:rFonts w:eastAsia="MS Mincho"/>
              </w:rPr>
            </w:pPr>
            <w:r w:rsidRPr="00305213">
              <w:rPr>
                <w:rFonts w:eastAsia="MS Mincho"/>
              </w:rPr>
              <w:t>53</w:t>
            </w:r>
          </w:p>
        </w:tc>
        <w:tc>
          <w:tcPr>
            <w:tcW w:w="834" w:type="pct"/>
            <w:shd w:val="clear" w:color="auto" w:fill="auto"/>
            <w:vAlign w:val="center"/>
          </w:tcPr>
          <w:p w14:paraId="01D751D1"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3C6A64EA" w14:textId="77777777" w:rsidR="00707605" w:rsidRPr="00305213" w:rsidRDefault="00707605" w:rsidP="004559FF">
            <w:pPr>
              <w:ind w:firstLine="0"/>
              <w:jc w:val="center"/>
              <w:rPr>
                <w:rFonts w:eastAsia="MS Mincho"/>
              </w:rPr>
            </w:pPr>
            <w:r w:rsidRPr="00305213">
              <w:rPr>
                <w:rFonts w:eastAsia="MS Mincho"/>
              </w:rPr>
              <w:t>-</w:t>
            </w:r>
          </w:p>
        </w:tc>
      </w:tr>
      <w:tr w:rsidR="00707605" w14:paraId="7B81DB3B" w14:textId="77777777" w:rsidTr="004559FF">
        <w:tc>
          <w:tcPr>
            <w:tcW w:w="834" w:type="pct"/>
            <w:shd w:val="clear" w:color="auto" w:fill="auto"/>
            <w:vAlign w:val="center"/>
          </w:tcPr>
          <w:p w14:paraId="30350D6E" w14:textId="77777777" w:rsidR="00707605" w:rsidRPr="00305213" w:rsidRDefault="00707605" w:rsidP="004559FF">
            <w:pPr>
              <w:ind w:firstLine="0"/>
              <w:jc w:val="center"/>
              <w:rPr>
                <w:rFonts w:eastAsia="MS Mincho"/>
              </w:rPr>
            </w:pPr>
            <w:r w:rsidRPr="00305213">
              <w:rPr>
                <w:rFonts w:eastAsia="MS Mincho"/>
              </w:rPr>
              <w:t>J9</w:t>
            </w:r>
          </w:p>
        </w:tc>
        <w:tc>
          <w:tcPr>
            <w:tcW w:w="834" w:type="pct"/>
            <w:shd w:val="clear" w:color="auto" w:fill="auto"/>
            <w:vAlign w:val="center"/>
          </w:tcPr>
          <w:p w14:paraId="7E510368" w14:textId="77777777" w:rsidR="00707605" w:rsidRPr="00305213" w:rsidRDefault="00707605" w:rsidP="004559FF">
            <w:pPr>
              <w:ind w:firstLine="0"/>
              <w:jc w:val="center"/>
              <w:rPr>
                <w:rFonts w:eastAsia="MS Mincho"/>
              </w:rPr>
            </w:pPr>
            <w:r w:rsidRPr="00305213">
              <w:rPr>
                <w:rFonts w:eastAsia="MS Mincho"/>
              </w:rPr>
              <w:t>4</w:t>
            </w:r>
          </w:p>
        </w:tc>
        <w:tc>
          <w:tcPr>
            <w:tcW w:w="834" w:type="pct"/>
            <w:shd w:val="clear" w:color="auto" w:fill="auto"/>
            <w:vAlign w:val="center"/>
          </w:tcPr>
          <w:p w14:paraId="04FCB3CE" w14:textId="77777777" w:rsidR="00707605" w:rsidRPr="00305213" w:rsidRDefault="00707605" w:rsidP="004559FF">
            <w:pPr>
              <w:ind w:firstLine="0"/>
              <w:jc w:val="center"/>
              <w:rPr>
                <w:rFonts w:eastAsia="MS Mincho"/>
              </w:rPr>
            </w:pPr>
            <w:r w:rsidRPr="00305213">
              <w:rPr>
                <w:rFonts w:eastAsia="MS Mincho"/>
              </w:rPr>
              <w:t>7</w:t>
            </w:r>
          </w:p>
        </w:tc>
        <w:tc>
          <w:tcPr>
            <w:tcW w:w="834" w:type="pct"/>
            <w:shd w:val="clear" w:color="auto" w:fill="auto"/>
            <w:vAlign w:val="center"/>
          </w:tcPr>
          <w:p w14:paraId="6D8AA599" w14:textId="77777777" w:rsidR="00707605" w:rsidRPr="00305213" w:rsidRDefault="00707605" w:rsidP="004559FF">
            <w:pPr>
              <w:ind w:firstLine="0"/>
              <w:jc w:val="center"/>
              <w:rPr>
                <w:rFonts w:eastAsia="MS Mincho"/>
              </w:rPr>
            </w:pPr>
            <w:r w:rsidRPr="00305213">
              <w:rPr>
                <w:rFonts w:eastAsia="MS Mincho"/>
              </w:rPr>
              <w:t>43</w:t>
            </w:r>
          </w:p>
        </w:tc>
        <w:tc>
          <w:tcPr>
            <w:tcW w:w="834" w:type="pct"/>
            <w:shd w:val="clear" w:color="auto" w:fill="auto"/>
            <w:vAlign w:val="center"/>
          </w:tcPr>
          <w:p w14:paraId="7AFFCE86" w14:textId="77777777" w:rsidR="00707605" w:rsidRPr="00305213" w:rsidRDefault="00707605" w:rsidP="004559FF">
            <w:pPr>
              <w:ind w:firstLine="0"/>
              <w:jc w:val="center"/>
              <w:rPr>
                <w:rFonts w:eastAsia="MS Mincho"/>
              </w:rPr>
            </w:pPr>
            <w:r w:rsidRPr="00305213">
              <w:rPr>
                <w:rFonts w:eastAsia="MS Mincho"/>
              </w:rPr>
              <w:t>7</w:t>
            </w:r>
          </w:p>
        </w:tc>
        <w:tc>
          <w:tcPr>
            <w:tcW w:w="830" w:type="pct"/>
            <w:shd w:val="clear" w:color="auto" w:fill="auto"/>
            <w:vAlign w:val="center"/>
          </w:tcPr>
          <w:p w14:paraId="42A2D2E8" w14:textId="77777777" w:rsidR="00707605" w:rsidRPr="00305213" w:rsidRDefault="00707605" w:rsidP="004559FF">
            <w:pPr>
              <w:ind w:firstLine="0"/>
              <w:jc w:val="center"/>
              <w:rPr>
                <w:rFonts w:eastAsia="MS Mincho"/>
              </w:rPr>
            </w:pPr>
            <w:r w:rsidRPr="00305213">
              <w:rPr>
                <w:rFonts w:eastAsia="MS Mincho"/>
              </w:rPr>
              <w:t>-</w:t>
            </w:r>
          </w:p>
        </w:tc>
      </w:tr>
      <w:tr w:rsidR="00707605" w14:paraId="3AFE1FFD" w14:textId="77777777" w:rsidTr="004559FF">
        <w:tc>
          <w:tcPr>
            <w:tcW w:w="834" w:type="pct"/>
            <w:shd w:val="clear" w:color="auto" w:fill="auto"/>
            <w:vAlign w:val="center"/>
          </w:tcPr>
          <w:p w14:paraId="3FC4552E" w14:textId="77777777" w:rsidR="00707605" w:rsidRPr="00305213" w:rsidRDefault="00707605" w:rsidP="004559FF">
            <w:pPr>
              <w:ind w:firstLine="0"/>
              <w:jc w:val="center"/>
              <w:rPr>
                <w:rFonts w:eastAsia="MS Mincho"/>
              </w:rPr>
            </w:pPr>
            <w:r w:rsidRPr="00305213">
              <w:rPr>
                <w:rFonts w:eastAsia="MS Mincho"/>
              </w:rPr>
              <w:t>J8</w:t>
            </w:r>
          </w:p>
        </w:tc>
        <w:tc>
          <w:tcPr>
            <w:tcW w:w="834" w:type="pct"/>
            <w:shd w:val="clear" w:color="auto" w:fill="auto"/>
            <w:vAlign w:val="center"/>
          </w:tcPr>
          <w:p w14:paraId="6A048B2B" w14:textId="77777777" w:rsidR="00707605" w:rsidRPr="00305213" w:rsidRDefault="00707605" w:rsidP="004559FF">
            <w:pPr>
              <w:ind w:firstLine="0"/>
              <w:jc w:val="center"/>
              <w:rPr>
                <w:rFonts w:eastAsia="MS Mincho"/>
              </w:rPr>
            </w:pPr>
            <w:r w:rsidRPr="00305213">
              <w:rPr>
                <w:rFonts w:eastAsia="MS Mincho"/>
              </w:rPr>
              <w:t>6</w:t>
            </w:r>
          </w:p>
        </w:tc>
        <w:tc>
          <w:tcPr>
            <w:tcW w:w="834" w:type="pct"/>
            <w:shd w:val="clear" w:color="auto" w:fill="auto"/>
            <w:vAlign w:val="center"/>
          </w:tcPr>
          <w:p w14:paraId="4B5BD912"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1DA36953" w14:textId="77777777" w:rsidR="00707605" w:rsidRPr="00305213" w:rsidRDefault="00707605" w:rsidP="004559FF">
            <w:pPr>
              <w:ind w:firstLine="0"/>
              <w:jc w:val="center"/>
              <w:rPr>
                <w:rFonts w:eastAsia="MS Mincho"/>
              </w:rPr>
            </w:pPr>
            <w:r w:rsidRPr="00305213">
              <w:rPr>
                <w:rFonts w:eastAsia="MS Mincho"/>
              </w:rPr>
              <w:t>42</w:t>
            </w:r>
          </w:p>
        </w:tc>
        <w:tc>
          <w:tcPr>
            <w:tcW w:w="834" w:type="pct"/>
            <w:shd w:val="clear" w:color="auto" w:fill="auto"/>
            <w:vAlign w:val="center"/>
          </w:tcPr>
          <w:p w14:paraId="210C4A34"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6F877771" w14:textId="77777777" w:rsidR="00707605" w:rsidRPr="00305213" w:rsidRDefault="00707605" w:rsidP="004559FF">
            <w:pPr>
              <w:ind w:firstLine="0"/>
              <w:jc w:val="center"/>
              <w:rPr>
                <w:rFonts w:eastAsia="MS Mincho"/>
              </w:rPr>
            </w:pPr>
            <w:r w:rsidRPr="00305213">
              <w:rPr>
                <w:rFonts w:eastAsia="MS Mincho"/>
              </w:rPr>
              <w:t>-</w:t>
            </w:r>
          </w:p>
        </w:tc>
      </w:tr>
      <w:tr w:rsidR="00707605" w14:paraId="7419A994" w14:textId="77777777" w:rsidTr="004559FF">
        <w:tc>
          <w:tcPr>
            <w:tcW w:w="834" w:type="pct"/>
            <w:shd w:val="clear" w:color="auto" w:fill="auto"/>
            <w:vAlign w:val="center"/>
          </w:tcPr>
          <w:p w14:paraId="421E0327" w14:textId="77777777" w:rsidR="00707605" w:rsidRPr="00305213" w:rsidRDefault="00707605" w:rsidP="004559FF">
            <w:pPr>
              <w:ind w:firstLine="0"/>
              <w:jc w:val="center"/>
              <w:rPr>
                <w:rFonts w:eastAsia="MS Mincho"/>
              </w:rPr>
            </w:pPr>
            <w:r w:rsidRPr="00305213">
              <w:rPr>
                <w:rFonts w:eastAsia="MS Mincho"/>
              </w:rPr>
              <w:t>J7</w:t>
            </w:r>
          </w:p>
        </w:tc>
        <w:tc>
          <w:tcPr>
            <w:tcW w:w="834" w:type="pct"/>
            <w:shd w:val="clear" w:color="auto" w:fill="auto"/>
            <w:vAlign w:val="center"/>
          </w:tcPr>
          <w:p w14:paraId="146BCBA2" w14:textId="77777777" w:rsidR="00707605" w:rsidRPr="00305213" w:rsidRDefault="00707605" w:rsidP="004559FF">
            <w:pPr>
              <w:ind w:firstLine="0"/>
              <w:jc w:val="center"/>
              <w:rPr>
                <w:rFonts w:eastAsia="MS Mincho"/>
              </w:rPr>
            </w:pPr>
            <w:r w:rsidRPr="00305213">
              <w:rPr>
                <w:rFonts w:eastAsia="MS Mincho"/>
              </w:rPr>
              <w:t>8</w:t>
            </w:r>
          </w:p>
        </w:tc>
        <w:tc>
          <w:tcPr>
            <w:tcW w:w="834" w:type="pct"/>
            <w:shd w:val="clear" w:color="auto" w:fill="auto"/>
            <w:vAlign w:val="center"/>
          </w:tcPr>
          <w:p w14:paraId="066FBEE0" w14:textId="77777777" w:rsidR="00707605" w:rsidRPr="00305213" w:rsidRDefault="00707605" w:rsidP="004559FF">
            <w:pPr>
              <w:ind w:firstLine="0"/>
              <w:jc w:val="center"/>
              <w:rPr>
                <w:rFonts w:eastAsia="MS Mincho"/>
              </w:rPr>
            </w:pPr>
            <w:r w:rsidRPr="00305213">
              <w:rPr>
                <w:rFonts w:eastAsia="MS Mincho"/>
              </w:rPr>
              <w:t>-</w:t>
            </w:r>
          </w:p>
        </w:tc>
        <w:tc>
          <w:tcPr>
            <w:tcW w:w="834" w:type="pct"/>
            <w:shd w:val="clear" w:color="auto" w:fill="auto"/>
            <w:vAlign w:val="center"/>
          </w:tcPr>
          <w:p w14:paraId="07FA539F" w14:textId="77777777" w:rsidR="00707605" w:rsidRPr="00305213" w:rsidRDefault="00707605" w:rsidP="004559FF">
            <w:pPr>
              <w:ind w:firstLine="0"/>
              <w:jc w:val="center"/>
              <w:rPr>
                <w:rFonts w:eastAsia="MS Mincho"/>
              </w:rPr>
            </w:pPr>
            <w:r w:rsidRPr="00305213">
              <w:rPr>
                <w:rFonts w:eastAsia="MS Mincho"/>
              </w:rPr>
              <w:t>32</w:t>
            </w:r>
          </w:p>
        </w:tc>
        <w:tc>
          <w:tcPr>
            <w:tcW w:w="834" w:type="pct"/>
            <w:shd w:val="clear" w:color="auto" w:fill="auto"/>
            <w:vAlign w:val="center"/>
          </w:tcPr>
          <w:p w14:paraId="2966AFBD" w14:textId="77777777" w:rsidR="00707605" w:rsidRPr="00305213" w:rsidRDefault="00707605" w:rsidP="004559FF">
            <w:pPr>
              <w:ind w:firstLine="0"/>
              <w:jc w:val="center"/>
              <w:rPr>
                <w:rFonts w:eastAsia="MS Mincho"/>
              </w:rPr>
            </w:pPr>
            <w:r w:rsidRPr="00305213">
              <w:rPr>
                <w:rFonts w:eastAsia="MS Mincho"/>
              </w:rPr>
              <w:t>8</w:t>
            </w:r>
          </w:p>
        </w:tc>
        <w:tc>
          <w:tcPr>
            <w:tcW w:w="830" w:type="pct"/>
            <w:shd w:val="clear" w:color="auto" w:fill="auto"/>
            <w:vAlign w:val="center"/>
          </w:tcPr>
          <w:p w14:paraId="6370A93E" w14:textId="77777777" w:rsidR="00707605" w:rsidRPr="00305213" w:rsidRDefault="00707605" w:rsidP="004559FF">
            <w:pPr>
              <w:ind w:firstLine="0"/>
              <w:jc w:val="center"/>
              <w:rPr>
                <w:rFonts w:eastAsia="MS Mincho"/>
              </w:rPr>
            </w:pPr>
            <w:r w:rsidRPr="00305213">
              <w:rPr>
                <w:rFonts w:eastAsia="MS Mincho"/>
              </w:rPr>
              <w:t>-</w:t>
            </w:r>
          </w:p>
        </w:tc>
      </w:tr>
    </w:tbl>
    <w:p w14:paraId="178B8EDA" w14:textId="77777777" w:rsidR="00707605" w:rsidRPr="008711BC" w:rsidRDefault="00707605" w:rsidP="00707605">
      <w:pPr>
        <w:ind w:firstLine="0"/>
      </w:pPr>
    </w:p>
    <w:p w14:paraId="5FF3ECE0" w14:textId="77777777" w:rsidR="00707605" w:rsidRDefault="00707605" w:rsidP="00707605">
      <w:pPr>
        <w:pStyle w:val="EstiloPrimeralnea0cm"/>
      </w:pPr>
      <w:commentRangeStart w:id="342"/>
      <w:commentRangeStart w:id="343"/>
      <w:commentRangeStart w:id="344"/>
      <w:commentRangeStart w:id="345"/>
      <w:r>
        <w:t>El problema de este criterio es la necesidad de memorizar todos los grupos, lo cual puede llevar a confusión</w:t>
      </w:r>
      <w:commentRangeEnd w:id="342"/>
      <w:r w:rsidR="00206197">
        <w:rPr>
          <w:rStyle w:val="Refdecomentario"/>
          <w:rFonts w:ascii="Lato" w:hAnsi="Lato"/>
          <w:lang w:val="en-US" w:eastAsia="en-US" w:bidi="en-US"/>
        </w:rPr>
        <w:commentReference w:id="342"/>
      </w:r>
      <w:commentRangeEnd w:id="343"/>
      <w:r w:rsidR="0049367C">
        <w:rPr>
          <w:rStyle w:val="Refdecomentario"/>
          <w:rFonts w:ascii="Lato" w:hAnsi="Lato"/>
          <w:lang w:val="en-US" w:eastAsia="en-US" w:bidi="en-US"/>
        </w:rPr>
        <w:commentReference w:id="343"/>
      </w:r>
      <w:r>
        <w:t xml:space="preserve">. </w:t>
      </w:r>
      <w:commentRangeEnd w:id="344"/>
      <w:r w:rsidR="00647C1A">
        <w:rPr>
          <w:rStyle w:val="Refdecomentario"/>
        </w:rPr>
        <w:commentReference w:id="344"/>
      </w:r>
      <w:commentRangeEnd w:id="345"/>
      <w:r w:rsidR="0049367C">
        <w:rPr>
          <w:rStyle w:val="Refdecomentario"/>
          <w:rFonts w:ascii="Lato" w:hAnsi="Lato"/>
          <w:lang w:val="en-US" w:eastAsia="en-US" w:bidi="en-US"/>
        </w:rPr>
        <w:commentReference w:id="345"/>
      </w:r>
      <w:r>
        <w:t>Para solucionar esto, Bill Chen ha escrito bastantes artículos.</w:t>
      </w:r>
    </w:p>
    <w:p w14:paraId="2BD3499C" w14:textId="58486DB3" w:rsidR="00707605" w:rsidRPr="00EA1CC9" w:rsidRDefault="00707605" w:rsidP="00707605">
      <w:pPr>
        <w:ind w:firstLine="0"/>
      </w:pPr>
      <w:commentRangeStart w:id="346"/>
      <w:commentRangeStart w:id="347"/>
      <w:r>
        <w:t xml:space="preserve">William “Bill” Chen es un analista cuantitativo americano, así como un jugador profesional de póker. Bill Chen, poseedor de un Doctorado en matemáticas, ha llegado a ganar 2 brazaletes del </w:t>
      </w:r>
      <w:r>
        <w:lastRenderedPageBreak/>
        <w:t xml:space="preserve">WSOP, además de haber llegado a la final de 11 torneos de la WSOP. Además de eso, ha escrito junto a </w:t>
      </w:r>
      <w:proofErr w:type="spellStart"/>
      <w:r>
        <w:t>Jerrod</w:t>
      </w:r>
      <w:proofErr w:type="spellEnd"/>
      <w:r>
        <w:t xml:space="preserve"> </w:t>
      </w:r>
      <w:proofErr w:type="spellStart"/>
      <w:r>
        <w:t>Ankenman</w:t>
      </w:r>
      <w:proofErr w:type="spellEnd"/>
      <w:r>
        <w:t xml:space="preserve"> (otro jugador de póker profesional y analista cuantitativo) el libro “</w:t>
      </w:r>
      <w:proofErr w:type="spellStart"/>
      <w:r>
        <w:t>The</w:t>
      </w:r>
      <w:proofErr w:type="spellEnd"/>
      <w:r>
        <w:t xml:space="preserve"> </w:t>
      </w:r>
      <w:proofErr w:type="spellStart"/>
      <w:r>
        <w:t>Mathematics</w:t>
      </w:r>
      <w:proofErr w:type="spellEnd"/>
      <w:r>
        <w:t xml:space="preserve"> </w:t>
      </w:r>
      <w:proofErr w:type="spellStart"/>
      <w:r>
        <w:t>of</w:t>
      </w:r>
      <w:proofErr w:type="spellEnd"/>
      <w:r>
        <w:t xml:space="preserve"> </w:t>
      </w:r>
      <w:del w:id="348" w:author="Álvaro Gonzalez" w:date="2020-06-16T22:12:00Z">
        <w:r w:rsidDel="000B0FB3">
          <w:delText>Poker</w:delText>
        </w:r>
      </w:del>
      <w:ins w:id="349" w:author="Álvaro Gonzalez" w:date="2020-06-16T22:12:00Z">
        <w:r w:rsidR="000B0FB3">
          <w:t>Póker</w:t>
        </w:r>
      </w:ins>
      <w:r>
        <w:t>”, además de numerosos artículos.</w:t>
      </w:r>
    </w:p>
    <w:p w14:paraId="63BB9F4A" w14:textId="6DA54663" w:rsidR="00707605" w:rsidRDefault="00707605" w:rsidP="00707605">
      <w:pPr>
        <w:pStyle w:val="EstiloPrimeralnea0cm"/>
      </w:pPr>
      <w:r>
        <w:t xml:space="preserve">Bill Chen publicó en el grupo de noticias </w:t>
      </w:r>
      <w:proofErr w:type="spellStart"/>
      <w:proofErr w:type="gramStart"/>
      <w:r>
        <w:t>rec.gambling</w:t>
      </w:r>
      <w:proofErr w:type="gramEnd"/>
      <w:r>
        <w:t>.</w:t>
      </w:r>
      <w:del w:id="350" w:author="Álvaro Gonzalez" w:date="2020-06-16T22:12:00Z">
        <w:r w:rsidDel="000B0FB3">
          <w:delText>poker</w:delText>
        </w:r>
      </w:del>
      <w:ins w:id="351" w:author="Álvaro Gonzalez" w:date="2020-06-16T22:12:00Z">
        <w:r w:rsidR="000B0FB3">
          <w:t>póker</w:t>
        </w:r>
      </w:ins>
      <w:proofErr w:type="spellEnd"/>
      <w:r>
        <w:t xml:space="preserve"> su criterio para clasificar las manos sin necesidad de memorizar qué manos pertenecen a qué grupos, con la intención de reducir el componente de memorizar del juego y darle un carácter más intuitivo. Esta idea parte del artículo de Lou Krieger en la revista </w:t>
      </w:r>
      <w:proofErr w:type="spellStart"/>
      <w:r>
        <w:t>Card</w:t>
      </w:r>
      <w:proofErr w:type="spellEnd"/>
      <w:r>
        <w:t xml:space="preserve"> Player sobre manos iniciales.</w:t>
      </w:r>
    </w:p>
    <w:p w14:paraId="2FDACDE0" w14:textId="77777777" w:rsidR="00707605" w:rsidRDefault="00707605" w:rsidP="00707605">
      <w:pPr>
        <w:pStyle w:val="EstiloPrimeralnea0cm"/>
      </w:pPr>
      <w:r>
        <w:t>Lou Krieger en su libro “</w:t>
      </w:r>
      <w:proofErr w:type="spellStart"/>
      <w:r>
        <w:t>Hold’em</w:t>
      </w:r>
      <w:proofErr w:type="spellEnd"/>
      <w:r>
        <w:t xml:space="preserve"> </w:t>
      </w:r>
      <w:proofErr w:type="spellStart"/>
      <w:r>
        <w:t>Excellence</w:t>
      </w:r>
      <w:proofErr w:type="spellEnd"/>
      <w:r>
        <w:t xml:space="preserve"> – </w:t>
      </w:r>
      <w:proofErr w:type="spellStart"/>
      <w:r>
        <w:t>From</w:t>
      </w:r>
      <w:proofErr w:type="spellEnd"/>
      <w:r>
        <w:t xml:space="preserve"> </w:t>
      </w:r>
      <w:proofErr w:type="spellStart"/>
      <w:r>
        <w:t>Beginner</w:t>
      </w:r>
      <w:proofErr w:type="spellEnd"/>
      <w:r>
        <w:t xml:space="preserve"> </w:t>
      </w:r>
      <w:proofErr w:type="spellStart"/>
      <w:r>
        <w:t>To</w:t>
      </w:r>
      <w:proofErr w:type="spellEnd"/>
      <w:r>
        <w:t xml:space="preserve"> </w:t>
      </w:r>
      <w:proofErr w:type="spellStart"/>
      <w:r>
        <w:t>winner</w:t>
      </w:r>
      <w:proofErr w:type="spellEnd"/>
      <w:r>
        <w:t xml:space="preserve">” recoge todos estos criterios y los agrupa, formando la conocida como Formula de Bill Chen, o Formula de Chen. Esta fórmula sirve para dar un valor </w:t>
      </w:r>
      <w:proofErr w:type="spellStart"/>
      <w:r>
        <w:t>númerico</w:t>
      </w:r>
      <w:proofErr w:type="spellEnd"/>
      <w:r>
        <w:t xml:space="preserve"> a la mano con un simple vistazo a la mano inicial, ya que se basa en puntuar la carta más alta y modificar su valor en función de la segunda carta, resultando en el valor numérico de la mano</w:t>
      </w:r>
      <w:commentRangeStart w:id="352"/>
      <w:commentRangeStart w:id="353"/>
      <w:r>
        <w:t>. En esto consiste la llamada fórmula de Chen</w:t>
      </w:r>
      <w:commentRangeEnd w:id="346"/>
      <w:r w:rsidR="00206197">
        <w:rPr>
          <w:rStyle w:val="Refdecomentario"/>
          <w:rFonts w:ascii="Lato" w:hAnsi="Lato"/>
          <w:lang w:val="en-US" w:eastAsia="en-US" w:bidi="en-US"/>
        </w:rPr>
        <w:commentReference w:id="346"/>
      </w:r>
      <w:commentRangeEnd w:id="347"/>
      <w:r w:rsidR="000B4B8E">
        <w:rPr>
          <w:rStyle w:val="Refdecomentario"/>
          <w:rFonts w:ascii="Lato" w:hAnsi="Lato"/>
          <w:lang w:val="en-US" w:eastAsia="en-US" w:bidi="en-US"/>
        </w:rPr>
        <w:commentReference w:id="347"/>
      </w:r>
      <w:r>
        <w:t>:</w:t>
      </w:r>
      <w:commentRangeEnd w:id="352"/>
      <w:r>
        <w:rPr>
          <w:rStyle w:val="Refdecomentario"/>
        </w:rPr>
        <w:commentReference w:id="352"/>
      </w:r>
      <w:commentRangeEnd w:id="353"/>
      <w:r>
        <w:rPr>
          <w:rStyle w:val="Refdecomentario"/>
        </w:rPr>
        <w:commentReference w:id="353"/>
      </w:r>
    </w:p>
    <w:p w14:paraId="7818C4BE" w14:textId="77777777" w:rsidR="00707605" w:rsidRDefault="00707605" w:rsidP="00707605">
      <w:pPr>
        <w:numPr>
          <w:ilvl w:val="0"/>
          <w:numId w:val="22"/>
        </w:numPr>
      </w:pPr>
      <w:r>
        <w:rPr>
          <w:b/>
        </w:rPr>
        <w:t>Carta Alta:</w:t>
      </w:r>
      <w:r>
        <w:t xml:space="preserve"> Esta es la puntuación que se le otorga a la carta alta de la mano:</w:t>
      </w:r>
    </w:p>
    <w:p w14:paraId="694099F8" w14:textId="77777777" w:rsidR="00707605" w:rsidRDefault="00707605" w:rsidP="00707605">
      <w:pPr>
        <w:numPr>
          <w:ilvl w:val="1"/>
          <w:numId w:val="22"/>
        </w:numPr>
      </w:pPr>
      <w:r>
        <w:rPr>
          <w:b/>
        </w:rPr>
        <w:t>As:</w:t>
      </w:r>
      <w:r>
        <w:t xml:space="preserve"> 10 puntos</w:t>
      </w:r>
    </w:p>
    <w:p w14:paraId="6E5F9D20" w14:textId="77777777" w:rsidR="00707605" w:rsidRDefault="00707605" w:rsidP="00707605">
      <w:pPr>
        <w:numPr>
          <w:ilvl w:val="1"/>
          <w:numId w:val="22"/>
        </w:numPr>
      </w:pPr>
      <w:r>
        <w:rPr>
          <w:b/>
        </w:rPr>
        <w:t>K:</w:t>
      </w:r>
      <w:r>
        <w:t xml:space="preserve"> 8 puntos</w:t>
      </w:r>
    </w:p>
    <w:p w14:paraId="651BD340" w14:textId="77777777" w:rsidR="00707605" w:rsidRDefault="00707605" w:rsidP="00707605">
      <w:pPr>
        <w:numPr>
          <w:ilvl w:val="1"/>
          <w:numId w:val="22"/>
        </w:numPr>
      </w:pPr>
      <w:r>
        <w:rPr>
          <w:b/>
        </w:rPr>
        <w:t>Q:</w:t>
      </w:r>
      <w:r>
        <w:t xml:space="preserve"> 7 puntos</w:t>
      </w:r>
    </w:p>
    <w:p w14:paraId="77843D8D" w14:textId="77777777" w:rsidR="00707605" w:rsidRDefault="00707605" w:rsidP="00707605">
      <w:pPr>
        <w:numPr>
          <w:ilvl w:val="1"/>
          <w:numId w:val="22"/>
        </w:numPr>
      </w:pPr>
      <w:r>
        <w:rPr>
          <w:b/>
        </w:rPr>
        <w:t>J:</w:t>
      </w:r>
      <w:r>
        <w:t xml:space="preserve"> 6 puntos</w:t>
      </w:r>
    </w:p>
    <w:p w14:paraId="273A3B5E" w14:textId="77777777" w:rsidR="00707605" w:rsidRDefault="00707605" w:rsidP="00707605">
      <w:pPr>
        <w:numPr>
          <w:ilvl w:val="1"/>
          <w:numId w:val="22"/>
        </w:numPr>
      </w:pPr>
      <w:r>
        <w:rPr>
          <w:b/>
        </w:rPr>
        <w:t>10 al 2:</w:t>
      </w:r>
      <w:r>
        <w:t xml:space="preserve"> la mitad del valor de la carta (10 = 5 puntos, 7 = 3.5 puntos)</w:t>
      </w:r>
    </w:p>
    <w:p w14:paraId="0004436B" w14:textId="77777777" w:rsidR="00707605" w:rsidRDefault="00707605" w:rsidP="00707605">
      <w:pPr>
        <w:numPr>
          <w:ilvl w:val="0"/>
          <w:numId w:val="22"/>
        </w:numPr>
      </w:pPr>
      <w:r>
        <w:rPr>
          <w:b/>
        </w:rPr>
        <w:t>Parejas:</w:t>
      </w:r>
      <w:r>
        <w:t xml:space="preserve"> En caso de que sean parejas, se multiplica el valor de la carta alta por 2. El valor mínimo de una pareja siempre ha de ser 5, por lo que las parejas inferiores a 5 (22, 33 y 44) su valor también es 5.</w:t>
      </w:r>
    </w:p>
    <w:p w14:paraId="3E9B112D" w14:textId="77777777" w:rsidR="00707605" w:rsidRDefault="00707605" w:rsidP="00707605">
      <w:pPr>
        <w:numPr>
          <w:ilvl w:val="0"/>
          <w:numId w:val="22"/>
        </w:numPr>
      </w:pPr>
      <w:r>
        <w:rPr>
          <w:b/>
        </w:rPr>
        <w:t>Cartas del mismo palo:</w:t>
      </w:r>
      <w:r>
        <w:t xml:space="preserve"> Si las dos cartas tienen el mismo palo, se suman 2 puntos.</w:t>
      </w:r>
    </w:p>
    <w:p w14:paraId="5DEEB2C1" w14:textId="77777777" w:rsidR="00707605" w:rsidRDefault="00707605" w:rsidP="00707605">
      <w:pPr>
        <w:numPr>
          <w:ilvl w:val="0"/>
          <w:numId w:val="22"/>
        </w:numPr>
      </w:pPr>
      <w:r>
        <w:rPr>
          <w:b/>
        </w:rPr>
        <w:t>Saltos de cartas:</w:t>
      </w:r>
      <w:r>
        <w:t xml:space="preserve"> En función de cuantas cartas haya entre las dos, se restan los siguientes valores:</w:t>
      </w:r>
    </w:p>
    <w:p w14:paraId="294C81C9" w14:textId="77777777" w:rsidR="00707605" w:rsidRDefault="00707605" w:rsidP="00707605">
      <w:pPr>
        <w:numPr>
          <w:ilvl w:val="1"/>
          <w:numId w:val="22"/>
        </w:numPr>
      </w:pPr>
      <w:r>
        <w:rPr>
          <w:b/>
        </w:rPr>
        <w:t>Si hay una carta de separación (AQ, J9…</w:t>
      </w:r>
      <w:r>
        <w:t>): -1</w:t>
      </w:r>
    </w:p>
    <w:p w14:paraId="771BD688" w14:textId="77777777" w:rsidR="00707605" w:rsidRDefault="00707605" w:rsidP="00707605">
      <w:pPr>
        <w:numPr>
          <w:ilvl w:val="1"/>
          <w:numId w:val="22"/>
        </w:numPr>
      </w:pPr>
      <w:r>
        <w:rPr>
          <w:b/>
        </w:rPr>
        <w:t xml:space="preserve">Si hay dos cartas de separación (AJ, J8…): </w:t>
      </w:r>
      <w:r>
        <w:t>-2</w:t>
      </w:r>
    </w:p>
    <w:p w14:paraId="0202096F" w14:textId="77777777" w:rsidR="00707605" w:rsidRDefault="00707605" w:rsidP="00707605">
      <w:pPr>
        <w:numPr>
          <w:ilvl w:val="1"/>
          <w:numId w:val="22"/>
        </w:numPr>
      </w:pPr>
      <w:r>
        <w:rPr>
          <w:b/>
        </w:rPr>
        <w:t>Si hay tres cartas de separación (AT, J7…</w:t>
      </w:r>
      <w:r>
        <w:t>): -4</w:t>
      </w:r>
    </w:p>
    <w:p w14:paraId="23309BB4" w14:textId="77777777" w:rsidR="00707605" w:rsidRDefault="00707605" w:rsidP="00707605">
      <w:pPr>
        <w:numPr>
          <w:ilvl w:val="1"/>
          <w:numId w:val="22"/>
        </w:numPr>
      </w:pPr>
      <w:r>
        <w:rPr>
          <w:b/>
        </w:rPr>
        <w:t xml:space="preserve">Si hay más de tres cartas de separación (J6, 82…), incluyendo A2, A3 y A4: </w:t>
      </w:r>
      <w:r>
        <w:t>-5</w:t>
      </w:r>
    </w:p>
    <w:p w14:paraId="1AD1FA99" w14:textId="77777777" w:rsidR="00707605" w:rsidRPr="00950AB0" w:rsidRDefault="00707605" w:rsidP="00707605">
      <w:pPr>
        <w:numPr>
          <w:ilvl w:val="0"/>
          <w:numId w:val="22"/>
        </w:numPr>
      </w:pPr>
      <w:r>
        <w:rPr>
          <w:b/>
        </w:rPr>
        <w:t>Bonus de escalera: Adicionalmente, si son cartas consecutivas, o con una carta de separación, y la carta alta es menor que Q:</w:t>
      </w:r>
      <w:r>
        <w:t xml:space="preserve"> +1. Esto se debe a que permite hacer todas las escaleras altas.</w:t>
      </w:r>
    </w:p>
    <w:p w14:paraId="04877E87" w14:textId="77777777" w:rsidR="00707605" w:rsidRDefault="00707605" w:rsidP="00707605">
      <w:commentRangeStart w:id="354"/>
      <w:commentRangeStart w:id="355"/>
      <w:r>
        <w:lastRenderedPageBreak/>
        <w:t>De esta manera, se pueden establecer valores, siendo estos algunos ejemplos de su fórmula:</w:t>
      </w:r>
    </w:p>
    <w:p w14:paraId="5D0DA455" w14:textId="77777777" w:rsidR="00707605" w:rsidRDefault="00707605" w:rsidP="00707605">
      <w:pPr>
        <w:numPr>
          <w:ilvl w:val="0"/>
          <w:numId w:val="23"/>
        </w:numPr>
      </w:pPr>
      <w:r>
        <w:t>AA = 20 puntos (10 x 2)</w:t>
      </w:r>
    </w:p>
    <w:p w14:paraId="6F663FEC" w14:textId="77777777" w:rsidR="00707605" w:rsidRDefault="00707605" w:rsidP="00707605">
      <w:pPr>
        <w:numPr>
          <w:ilvl w:val="0"/>
          <w:numId w:val="23"/>
        </w:numPr>
      </w:pPr>
      <w:proofErr w:type="spellStart"/>
      <w:r>
        <w:t>AKs</w:t>
      </w:r>
      <w:proofErr w:type="spellEnd"/>
      <w:r>
        <w:t xml:space="preserve"> = 12 puntos (10 puntos del As +2 por ser del mismo palo)</w:t>
      </w:r>
    </w:p>
    <w:p w14:paraId="40AF21EB" w14:textId="77777777" w:rsidR="00707605" w:rsidRPr="00950AB0" w:rsidRDefault="00707605" w:rsidP="00707605">
      <w:pPr>
        <w:numPr>
          <w:ilvl w:val="0"/>
          <w:numId w:val="23"/>
        </w:numPr>
      </w:pPr>
      <w:r>
        <w:t>J9 = 6 puntos (6 puntos del J -1 por la carta de separación + 1 por el bonus de escalera)</w:t>
      </w:r>
    </w:p>
    <w:p w14:paraId="19B4FE7A" w14:textId="77777777" w:rsidR="00707605" w:rsidRDefault="00707605" w:rsidP="00707605">
      <w:pPr>
        <w:ind w:firstLine="0"/>
      </w:pPr>
      <w:r>
        <w:t>En su post, Chen recuerda que esta fórmula solo te dice qué manos deberías jugar, en ningún momento te dice en qué momentos apostar o no. Por su experiencia, Chen jugaría determinadas manos según en qué posición tenga en esa ronda:</w:t>
      </w:r>
    </w:p>
    <w:p w14:paraId="4F935A72" w14:textId="77777777" w:rsidR="00707605" w:rsidRDefault="00707605" w:rsidP="00707605">
      <w:pPr>
        <w:numPr>
          <w:ilvl w:val="0"/>
          <w:numId w:val="24"/>
        </w:numPr>
      </w:pPr>
      <w:r>
        <w:t>Inmediatamente después del jugador con la Ciega Grande (posición conocida como “</w:t>
      </w:r>
      <w:proofErr w:type="spellStart"/>
      <w:r>
        <w:t>Under</w:t>
      </w:r>
      <w:proofErr w:type="spellEnd"/>
      <w:r>
        <w:t xml:space="preserve"> </w:t>
      </w:r>
      <w:proofErr w:type="spellStart"/>
      <w:r>
        <w:t>the</w:t>
      </w:r>
      <w:proofErr w:type="spellEnd"/>
      <w:r>
        <w:t xml:space="preserve"> </w:t>
      </w:r>
      <w:proofErr w:type="spellStart"/>
      <w:r>
        <w:t>gun</w:t>
      </w:r>
      <w:proofErr w:type="spellEnd"/>
      <w:r>
        <w:t xml:space="preserve">”): manos de 8 o más puntos. </w:t>
      </w:r>
    </w:p>
    <w:p w14:paraId="6301B63B" w14:textId="77777777" w:rsidR="00707605" w:rsidRDefault="00707605" w:rsidP="00707605">
      <w:pPr>
        <w:numPr>
          <w:ilvl w:val="0"/>
          <w:numId w:val="24"/>
        </w:numPr>
      </w:pPr>
      <w:r>
        <w:t>En las posiciones medias (las tres posiciones después de “</w:t>
      </w:r>
      <w:proofErr w:type="spellStart"/>
      <w:r>
        <w:t>Under</w:t>
      </w:r>
      <w:proofErr w:type="spellEnd"/>
      <w:r>
        <w:t xml:space="preserve"> </w:t>
      </w:r>
      <w:proofErr w:type="spellStart"/>
      <w:r>
        <w:t>the</w:t>
      </w:r>
      <w:proofErr w:type="spellEnd"/>
      <w:r>
        <w:t xml:space="preserve"> </w:t>
      </w:r>
      <w:proofErr w:type="spellStart"/>
      <w:r>
        <w:t>gun</w:t>
      </w:r>
      <w:proofErr w:type="spellEnd"/>
      <w:r>
        <w:t>): manos de 7 o más puntos.</w:t>
      </w:r>
    </w:p>
    <w:p w14:paraId="53B8E813" w14:textId="77777777" w:rsidR="00707605" w:rsidRDefault="00707605" w:rsidP="00707605">
      <w:pPr>
        <w:numPr>
          <w:ilvl w:val="0"/>
          <w:numId w:val="24"/>
        </w:numPr>
      </w:pPr>
      <w:r>
        <w:t>En las posiciones finales (las dos posiciones a la derecha del Dealer): manos de 6 o más puntos</w:t>
      </w:r>
    </w:p>
    <w:p w14:paraId="77ABF74B" w14:textId="77777777" w:rsidR="00707605" w:rsidRDefault="00707605" w:rsidP="00707605">
      <w:pPr>
        <w:numPr>
          <w:ilvl w:val="0"/>
          <w:numId w:val="24"/>
        </w:numPr>
      </w:pPr>
      <w:r>
        <w:t>Siendo el Dealer: 5.5 o más puntos.</w:t>
      </w:r>
    </w:p>
    <w:p w14:paraId="1B3AE2A6" w14:textId="77777777" w:rsidR="00707605" w:rsidRDefault="00707605" w:rsidP="00707605">
      <w:pPr>
        <w:numPr>
          <w:ilvl w:val="0"/>
          <w:numId w:val="24"/>
        </w:numPr>
      </w:pPr>
      <w:r>
        <w:t>Siendo la Ciega Grande: 5.5 o más puntos.</w:t>
      </w:r>
    </w:p>
    <w:p w14:paraId="3D15AB15" w14:textId="77777777" w:rsidR="00707605" w:rsidRDefault="00707605" w:rsidP="00707605">
      <w:pPr>
        <w:numPr>
          <w:ilvl w:val="0"/>
          <w:numId w:val="24"/>
        </w:numPr>
      </w:pPr>
      <w:r>
        <w:t>Siendo la Ciega pequeña: 5 o más puntos si nadie ha subido la apuesta. Si ha habido subida, dependiendo de la situación</w:t>
      </w:r>
    </w:p>
    <w:p w14:paraId="035127FD" w14:textId="77777777" w:rsidR="00707605" w:rsidRDefault="00707605" w:rsidP="00707605">
      <w:pPr>
        <w:ind w:firstLine="0"/>
      </w:pPr>
      <w:r>
        <w:t>Además, también trata en qué situaciones puedes subir la apuesta inicial y en qué manos ver una resubida (es decir, que suban tu apuesta una vez se ha subido la apuesta). Para subir una apuesta o ver una subida, recomienda manos de al menos 10 puntos, mientras que para ver una resubida recomienda manos de 12 puntos.</w:t>
      </w:r>
    </w:p>
    <w:commentRangeEnd w:id="354"/>
    <w:p w14:paraId="4E57D397" w14:textId="77777777" w:rsidR="00C02F96" w:rsidRDefault="00206197" w:rsidP="00707605">
      <w:pPr>
        <w:ind w:firstLine="0"/>
        <w:rPr>
          <w:ins w:id="356" w:author="Álvaro Gonzalez" w:date="2020-06-19T10:33:00Z"/>
        </w:rPr>
      </w:pPr>
      <w:r>
        <w:rPr>
          <w:rStyle w:val="Refdecomentario"/>
          <w:rFonts w:ascii="Lato" w:hAnsi="Lato"/>
          <w:lang w:val="en-US" w:eastAsia="en-US" w:bidi="en-US"/>
        </w:rPr>
        <w:commentReference w:id="354"/>
      </w:r>
      <w:commentRangeEnd w:id="355"/>
      <w:r w:rsidR="00C02F96">
        <w:rPr>
          <w:rStyle w:val="Refdecomentario"/>
          <w:rFonts w:ascii="Lato" w:hAnsi="Lato"/>
          <w:lang w:val="en-US" w:eastAsia="en-US" w:bidi="en-US"/>
        </w:rPr>
        <w:commentReference w:id="355"/>
      </w:r>
      <w:commentRangeStart w:id="357"/>
      <w:commentRangeStart w:id="358"/>
      <w:r w:rsidR="00707605">
        <w:t>Teniendo ambos criterios (</w:t>
      </w:r>
      <w:proofErr w:type="spellStart"/>
      <w:r w:rsidR="00707605">
        <w:t>Sklansky</w:t>
      </w:r>
      <w:proofErr w:type="spellEnd"/>
      <w:r w:rsidR="00707605">
        <w:t xml:space="preserve"> &amp; </w:t>
      </w:r>
      <w:proofErr w:type="spellStart"/>
      <w:r w:rsidR="00707605">
        <w:t>Malmuth</w:t>
      </w:r>
      <w:proofErr w:type="spellEnd"/>
      <w:r w:rsidR="00707605">
        <w:t xml:space="preserve"> y Formula de Chen), he confeccionado la siguiente tabla cruzando ambos criterios y establecer un patrón común.</w:t>
      </w:r>
      <w:commentRangeEnd w:id="357"/>
      <w:r w:rsidR="00707605">
        <w:rPr>
          <w:rStyle w:val="Refdecomentario"/>
        </w:rPr>
        <w:commentReference w:id="357"/>
      </w:r>
      <w:commentRangeEnd w:id="358"/>
    </w:p>
    <w:p w14:paraId="0304CE47" w14:textId="77777777" w:rsidR="00C02F96" w:rsidRDefault="00C02F96" w:rsidP="00707605">
      <w:pPr>
        <w:ind w:firstLine="0"/>
        <w:rPr>
          <w:ins w:id="359" w:author="Álvaro Gonzalez" w:date="2020-06-19T10:33:00Z"/>
        </w:rPr>
      </w:pPr>
    </w:p>
    <w:p w14:paraId="07239890" w14:textId="77777777" w:rsidR="00C02F96" w:rsidRDefault="00C02F96" w:rsidP="00707605">
      <w:pPr>
        <w:ind w:firstLine="0"/>
        <w:rPr>
          <w:ins w:id="360" w:author="Álvaro Gonzalez" w:date="2020-06-19T10:33:00Z"/>
        </w:rPr>
      </w:pPr>
    </w:p>
    <w:p w14:paraId="5719BCA4" w14:textId="77777777" w:rsidR="00C02F96" w:rsidRDefault="00C02F96" w:rsidP="00707605">
      <w:pPr>
        <w:ind w:firstLine="0"/>
        <w:rPr>
          <w:ins w:id="361" w:author="Álvaro Gonzalez" w:date="2020-06-19T10:33:00Z"/>
        </w:rPr>
      </w:pPr>
    </w:p>
    <w:p w14:paraId="2DB3063C" w14:textId="77777777" w:rsidR="00C02F96" w:rsidRDefault="00C02F96" w:rsidP="00707605">
      <w:pPr>
        <w:ind w:firstLine="0"/>
        <w:rPr>
          <w:ins w:id="362" w:author="Álvaro Gonzalez" w:date="2020-06-19T10:33:00Z"/>
        </w:rPr>
      </w:pPr>
    </w:p>
    <w:p w14:paraId="32B2014A" w14:textId="77777777" w:rsidR="00C02F96" w:rsidRDefault="00C02F96" w:rsidP="00707605">
      <w:pPr>
        <w:ind w:firstLine="0"/>
        <w:rPr>
          <w:ins w:id="363" w:author="Álvaro Gonzalez" w:date="2020-06-19T10:33:00Z"/>
        </w:rPr>
      </w:pPr>
    </w:p>
    <w:p w14:paraId="781D0253" w14:textId="77777777" w:rsidR="00C02F96" w:rsidRDefault="00C02F96" w:rsidP="00707605">
      <w:pPr>
        <w:ind w:firstLine="0"/>
        <w:rPr>
          <w:ins w:id="364" w:author="Álvaro Gonzalez" w:date="2020-06-19T10:33:00Z"/>
        </w:rPr>
      </w:pPr>
    </w:p>
    <w:p w14:paraId="5B77C2D7" w14:textId="71E84E9E" w:rsidR="00707605" w:rsidRDefault="00707605" w:rsidP="00707605">
      <w:pPr>
        <w:ind w:firstLine="0"/>
      </w:pPr>
      <w:r>
        <w:rPr>
          <w:rStyle w:val="Refdecomentario"/>
        </w:rPr>
        <w:commentReference w:id="358"/>
      </w:r>
    </w:p>
    <w:tbl>
      <w:tblPr>
        <w:tblW w:w="5660" w:type="dxa"/>
        <w:tblInd w:w="80" w:type="dxa"/>
        <w:tblCellMar>
          <w:left w:w="70" w:type="dxa"/>
          <w:right w:w="70" w:type="dxa"/>
        </w:tblCellMar>
        <w:tblLook w:val="04A0" w:firstRow="1" w:lastRow="0" w:firstColumn="1" w:lastColumn="0" w:noHBand="0" w:noVBand="1"/>
      </w:tblPr>
      <w:tblGrid>
        <w:gridCol w:w="422"/>
        <w:gridCol w:w="364"/>
        <w:gridCol w:w="364"/>
        <w:gridCol w:w="364"/>
        <w:gridCol w:w="364"/>
        <w:gridCol w:w="364"/>
        <w:gridCol w:w="364"/>
        <w:gridCol w:w="252"/>
        <w:gridCol w:w="418"/>
        <w:gridCol w:w="418"/>
        <w:gridCol w:w="418"/>
        <w:gridCol w:w="418"/>
        <w:gridCol w:w="495"/>
        <w:gridCol w:w="495"/>
        <w:gridCol w:w="495"/>
      </w:tblGrid>
      <w:tr w:rsidR="00707605" w:rsidRPr="00CD2954" w14:paraId="110DC6D4" w14:textId="77777777" w:rsidTr="004559FF">
        <w:trPr>
          <w:trHeight w:val="300"/>
        </w:trPr>
        <w:tc>
          <w:tcPr>
            <w:tcW w:w="360" w:type="dxa"/>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1C7A9936"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 </w:t>
            </w:r>
          </w:p>
        </w:tc>
        <w:tc>
          <w:tcPr>
            <w:tcW w:w="5300" w:type="dxa"/>
            <w:gridSpan w:val="14"/>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265474B3" w14:textId="77777777" w:rsidR="00707605" w:rsidRPr="00CD2954" w:rsidRDefault="00707605" w:rsidP="004559FF">
            <w:pPr>
              <w:spacing w:after="0" w:line="240" w:lineRule="auto"/>
              <w:ind w:firstLine="0"/>
              <w:jc w:val="center"/>
              <w:rPr>
                <w:rFonts w:ascii="Calibri" w:hAnsi="Calibri" w:cs="Calibri"/>
                <w:color w:val="000000"/>
                <w:szCs w:val="22"/>
              </w:rPr>
            </w:pPr>
            <w:r w:rsidRPr="00CD2954">
              <w:rPr>
                <w:rFonts w:ascii="Calibri" w:hAnsi="Calibri" w:cs="Calibri"/>
                <w:color w:val="000000"/>
                <w:szCs w:val="22"/>
              </w:rPr>
              <w:t>Palos distintos</w:t>
            </w:r>
          </w:p>
        </w:tc>
      </w:tr>
      <w:tr w:rsidR="00707605" w:rsidRPr="00CD2954" w14:paraId="12F18142" w14:textId="77777777" w:rsidTr="004559FF">
        <w:trPr>
          <w:trHeight w:val="300"/>
        </w:trPr>
        <w:tc>
          <w:tcPr>
            <w:tcW w:w="360" w:type="dxa"/>
            <w:vMerge w:val="restart"/>
            <w:tcBorders>
              <w:top w:val="single" w:sz="12" w:space="0" w:color="auto"/>
              <w:left w:val="single" w:sz="12" w:space="0" w:color="auto"/>
              <w:bottom w:val="single" w:sz="12" w:space="0" w:color="auto"/>
              <w:right w:val="single" w:sz="12" w:space="0" w:color="auto"/>
            </w:tcBorders>
            <w:shd w:val="clear" w:color="auto" w:fill="BFBFBF"/>
            <w:noWrap/>
            <w:textDirection w:val="tbLrV"/>
            <w:vAlign w:val="center"/>
            <w:hideMark/>
          </w:tcPr>
          <w:p w14:paraId="589177A6" w14:textId="77777777" w:rsidR="00707605" w:rsidRPr="00CD2954" w:rsidRDefault="00707605" w:rsidP="004559FF">
            <w:pPr>
              <w:spacing w:after="0" w:line="240" w:lineRule="auto"/>
              <w:ind w:firstLine="0"/>
              <w:jc w:val="center"/>
              <w:rPr>
                <w:rFonts w:ascii="Calibri" w:hAnsi="Calibri" w:cs="Calibri"/>
                <w:color w:val="000000"/>
                <w:szCs w:val="22"/>
              </w:rPr>
            </w:pPr>
            <w:r w:rsidRPr="00CD2954">
              <w:rPr>
                <w:rFonts w:ascii="Calibri" w:hAnsi="Calibri" w:cs="Calibri"/>
                <w:color w:val="000000"/>
                <w:szCs w:val="22"/>
              </w:rPr>
              <w:t>Mismo palo</w:t>
            </w: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FA803D4" w14:textId="77777777" w:rsidR="00707605" w:rsidRPr="00CD2954" w:rsidRDefault="00707605" w:rsidP="004559FF">
            <w:pPr>
              <w:spacing w:after="0" w:line="240" w:lineRule="auto"/>
              <w:ind w:firstLine="0"/>
              <w:jc w:val="center"/>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BA7C4C4"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A</w:t>
            </w: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E346A7E"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K</w:t>
            </w: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BE65511"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Q</w:t>
            </w:r>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E5A393B" w14:textId="77777777" w:rsidR="00707605" w:rsidRPr="00CD2954" w:rsidRDefault="00707605" w:rsidP="004559FF">
            <w:pPr>
              <w:spacing w:after="0" w:line="240" w:lineRule="auto"/>
              <w:ind w:firstLine="0"/>
              <w:jc w:val="left"/>
              <w:rPr>
                <w:rFonts w:ascii="Calibri" w:hAnsi="Calibri" w:cs="Calibri"/>
                <w:color w:val="000000"/>
                <w:szCs w:val="22"/>
              </w:rPr>
            </w:pPr>
            <w:r w:rsidRPr="00CD2954">
              <w:rPr>
                <w:rFonts w:ascii="Calibri" w:hAnsi="Calibri" w:cs="Calibri"/>
                <w:color w:val="000000"/>
                <w:szCs w:val="22"/>
              </w:rPr>
              <w:t>J</w:t>
            </w:r>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6524DE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18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E84272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EDE195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980191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24E8D0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A83FB1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445CC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DA7F35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F2F418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r>
      <w:tr w:rsidR="00707605" w:rsidRPr="00CD2954" w14:paraId="2D0F17B2"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55F870B4"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7089E4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A</w:t>
            </w:r>
          </w:p>
        </w:tc>
        <w:tc>
          <w:tcPr>
            <w:tcW w:w="335" w:type="dxa"/>
            <w:tcBorders>
              <w:top w:val="single" w:sz="12" w:space="0" w:color="auto"/>
              <w:left w:val="single" w:sz="12" w:space="0" w:color="auto"/>
              <w:bottom w:val="single" w:sz="4" w:space="0" w:color="auto"/>
              <w:right w:val="single" w:sz="4" w:space="0" w:color="auto"/>
            </w:tcBorders>
            <w:shd w:val="clear" w:color="000000" w:fill="009900"/>
            <w:noWrap/>
            <w:vAlign w:val="bottom"/>
            <w:hideMark/>
          </w:tcPr>
          <w:p w14:paraId="60ACF16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20</w:t>
            </w:r>
          </w:p>
        </w:tc>
        <w:tc>
          <w:tcPr>
            <w:tcW w:w="335" w:type="dxa"/>
            <w:tcBorders>
              <w:top w:val="single" w:sz="12" w:space="0" w:color="auto"/>
              <w:left w:val="nil"/>
              <w:bottom w:val="single" w:sz="4" w:space="0" w:color="auto"/>
              <w:right w:val="single" w:sz="4" w:space="0" w:color="auto"/>
            </w:tcBorders>
            <w:shd w:val="clear" w:color="000000" w:fill="99CC00"/>
            <w:noWrap/>
            <w:vAlign w:val="bottom"/>
            <w:hideMark/>
          </w:tcPr>
          <w:p w14:paraId="65B677B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single" w:sz="12" w:space="0" w:color="auto"/>
              <w:left w:val="nil"/>
              <w:bottom w:val="single" w:sz="4" w:space="0" w:color="auto"/>
              <w:right w:val="single" w:sz="4" w:space="0" w:color="auto"/>
            </w:tcBorders>
            <w:shd w:val="clear" w:color="000000" w:fill="CCFF33"/>
            <w:noWrap/>
            <w:vAlign w:val="bottom"/>
            <w:hideMark/>
          </w:tcPr>
          <w:p w14:paraId="241BFCF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4" w:type="dxa"/>
            <w:tcBorders>
              <w:top w:val="single" w:sz="12" w:space="0" w:color="auto"/>
              <w:left w:val="nil"/>
              <w:bottom w:val="single" w:sz="4" w:space="0" w:color="auto"/>
              <w:right w:val="single" w:sz="4" w:space="0" w:color="auto"/>
            </w:tcBorders>
            <w:shd w:val="clear" w:color="000000" w:fill="FFFF99"/>
            <w:noWrap/>
            <w:vAlign w:val="bottom"/>
            <w:hideMark/>
          </w:tcPr>
          <w:p w14:paraId="60C3E31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single" w:sz="12" w:space="0" w:color="auto"/>
              <w:left w:val="nil"/>
              <w:bottom w:val="single" w:sz="4" w:space="0" w:color="auto"/>
              <w:right w:val="single" w:sz="4" w:space="0" w:color="auto"/>
            </w:tcBorders>
            <w:shd w:val="clear" w:color="000000" w:fill="FF9966"/>
            <w:noWrap/>
            <w:vAlign w:val="bottom"/>
            <w:hideMark/>
          </w:tcPr>
          <w:p w14:paraId="55EB1FD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187" w:type="dxa"/>
            <w:tcBorders>
              <w:top w:val="single" w:sz="12" w:space="0" w:color="auto"/>
              <w:left w:val="nil"/>
              <w:bottom w:val="single" w:sz="4" w:space="0" w:color="auto"/>
              <w:right w:val="single" w:sz="4" w:space="0" w:color="auto"/>
            </w:tcBorders>
            <w:shd w:val="clear" w:color="000000" w:fill="FF5050"/>
            <w:noWrap/>
            <w:vAlign w:val="bottom"/>
            <w:hideMark/>
          </w:tcPr>
          <w:p w14:paraId="3831C0C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67BCFF7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58A2218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5EEDC81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6322A24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42B7676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1107122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single" w:sz="12" w:space="0" w:color="auto"/>
              <w:left w:val="nil"/>
              <w:bottom w:val="single" w:sz="4" w:space="0" w:color="auto"/>
              <w:right w:val="single" w:sz="8" w:space="0" w:color="auto"/>
            </w:tcBorders>
            <w:shd w:val="clear" w:color="auto" w:fill="auto"/>
            <w:noWrap/>
            <w:vAlign w:val="bottom"/>
            <w:hideMark/>
          </w:tcPr>
          <w:p w14:paraId="574FD79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r>
      <w:tr w:rsidR="00707605" w:rsidRPr="00CD2954" w14:paraId="6EB39132"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70CDEF5"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3D227F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K</w:t>
            </w:r>
          </w:p>
        </w:tc>
        <w:tc>
          <w:tcPr>
            <w:tcW w:w="335" w:type="dxa"/>
            <w:tcBorders>
              <w:top w:val="nil"/>
              <w:left w:val="single" w:sz="12" w:space="0" w:color="auto"/>
              <w:bottom w:val="single" w:sz="4" w:space="0" w:color="auto"/>
              <w:right w:val="single" w:sz="4" w:space="0" w:color="auto"/>
            </w:tcBorders>
            <w:shd w:val="clear" w:color="000000" w:fill="009900"/>
            <w:noWrap/>
            <w:vAlign w:val="bottom"/>
            <w:hideMark/>
          </w:tcPr>
          <w:p w14:paraId="3052C7E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12</w:t>
            </w:r>
          </w:p>
        </w:tc>
        <w:tc>
          <w:tcPr>
            <w:tcW w:w="335" w:type="dxa"/>
            <w:tcBorders>
              <w:top w:val="nil"/>
              <w:left w:val="nil"/>
              <w:bottom w:val="single" w:sz="4" w:space="0" w:color="auto"/>
              <w:right w:val="single" w:sz="4" w:space="0" w:color="auto"/>
            </w:tcBorders>
            <w:shd w:val="clear" w:color="000000" w:fill="009900"/>
            <w:noWrap/>
            <w:vAlign w:val="bottom"/>
            <w:hideMark/>
          </w:tcPr>
          <w:p w14:paraId="72CAC43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16</w:t>
            </w:r>
          </w:p>
        </w:tc>
        <w:tc>
          <w:tcPr>
            <w:tcW w:w="335" w:type="dxa"/>
            <w:tcBorders>
              <w:top w:val="nil"/>
              <w:left w:val="nil"/>
              <w:bottom w:val="single" w:sz="4" w:space="0" w:color="auto"/>
              <w:right w:val="single" w:sz="4" w:space="0" w:color="auto"/>
            </w:tcBorders>
            <w:shd w:val="clear" w:color="000000" w:fill="FFFF99"/>
            <w:noWrap/>
            <w:vAlign w:val="bottom"/>
            <w:hideMark/>
          </w:tcPr>
          <w:p w14:paraId="67D6B57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nil"/>
              <w:left w:val="nil"/>
              <w:bottom w:val="single" w:sz="4" w:space="0" w:color="auto"/>
              <w:right w:val="single" w:sz="4" w:space="0" w:color="auto"/>
            </w:tcBorders>
            <w:shd w:val="clear" w:color="000000" w:fill="FFCC66"/>
            <w:noWrap/>
            <w:vAlign w:val="bottom"/>
            <w:hideMark/>
          </w:tcPr>
          <w:p w14:paraId="32FC92B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4" w:type="dxa"/>
            <w:tcBorders>
              <w:top w:val="nil"/>
              <w:left w:val="nil"/>
              <w:bottom w:val="single" w:sz="4" w:space="0" w:color="auto"/>
              <w:right w:val="single" w:sz="4" w:space="0" w:color="auto"/>
            </w:tcBorders>
            <w:shd w:val="clear" w:color="000000" w:fill="FF9966"/>
            <w:noWrap/>
            <w:vAlign w:val="bottom"/>
            <w:hideMark/>
          </w:tcPr>
          <w:p w14:paraId="1E94387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187" w:type="dxa"/>
            <w:tcBorders>
              <w:top w:val="nil"/>
              <w:left w:val="nil"/>
              <w:bottom w:val="single" w:sz="4" w:space="0" w:color="auto"/>
              <w:right w:val="single" w:sz="4" w:space="0" w:color="auto"/>
            </w:tcBorders>
            <w:shd w:val="clear" w:color="000000" w:fill="FF5050"/>
            <w:noWrap/>
            <w:vAlign w:val="bottom"/>
            <w:hideMark/>
          </w:tcPr>
          <w:p w14:paraId="3746EE7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373839A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0307B7E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5A25AC7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7255615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4" w:space="0" w:color="auto"/>
            </w:tcBorders>
            <w:shd w:val="clear" w:color="auto" w:fill="auto"/>
            <w:noWrap/>
            <w:vAlign w:val="bottom"/>
            <w:hideMark/>
          </w:tcPr>
          <w:p w14:paraId="5085165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4" w:space="0" w:color="auto"/>
            </w:tcBorders>
            <w:shd w:val="clear" w:color="auto" w:fill="auto"/>
            <w:noWrap/>
            <w:vAlign w:val="bottom"/>
            <w:hideMark/>
          </w:tcPr>
          <w:p w14:paraId="1CB79EB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8" w:space="0" w:color="auto"/>
            </w:tcBorders>
            <w:shd w:val="clear" w:color="auto" w:fill="auto"/>
            <w:noWrap/>
            <w:vAlign w:val="bottom"/>
            <w:hideMark/>
          </w:tcPr>
          <w:p w14:paraId="4B509D6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r>
      <w:tr w:rsidR="00707605" w:rsidRPr="00CD2954" w14:paraId="3E7354F6"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9D61303"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4A4510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Q</w:t>
            </w:r>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4EC4510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11</w:t>
            </w:r>
          </w:p>
        </w:tc>
        <w:tc>
          <w:tcPr>
            <w:tcW w:w="335" w:type="dxa"/>
            <w:tcBorders>
              <w:top w:val="nil"/>
              <w:left w:val="nil"/>
              <w:bottom w:val="single" w:sz="4" w:space="0" w:color="auto"/>
              <w:right w:val="single" w:sz="4" w:space="0" w:color="auto"/>
            </w:tcBorders>
            <w:shd w:val="clear" w:color="000000" w:fill="99CC00"/>
            <w:noWrap/>
            <w:vAlign w:val="bottom"/>
            <w:hideMark/>
          </w:tcPr>
          <w:p w14:paraId="5C65663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nil"/>
              <w:left w:val="nil"/>
              <w:bottom w:val="single" w:sz="4" w:space="0" w:color="auto"/>
              <w:right w:val="single" w:sz="4" w:space="0" w:color="auto"/>
            </w:tcBorders>
            <w:shd w:val="clear" w:color="000000" w:fill="009900"/>
            <w:noWrap/>
            <w:vAlign w:val="bottom"/>
            <w:hideMark/>
          </w:tcPr>
          <w:p w14:paraId="390E27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14</w:t>
            </w:r>
          </w:p>
        </w:tc>
        <w:tc>
          <w:tcPr>
            <w:tcW w:w="334" w:type="dxa"/>
            <w:tcBorders>
              <w:top w:val="nil"/>
              <w:left w:val="nil"/>
              <w:bottom w:val="single" w:sz="4" w:space="0" w:color="auto"/>
              <w:right w:val="single" w:sz="4" w:space="0" w:color="auto"/>
            </w:tcBorders>
            <w:shd w:val="clear" w:color="000000" w:fill="FFCC66"/>
            <w:noWrap/>
            <w:vAlign w:val="bottom"/>
            <w:hideMark/>
          </w:tcPr>
          <w:p w14:paraId="6F1A315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4" w:type="dxa"/>
            <w:tcBorders>
              <w:top w:val="nil"/>
              <w:left w:val="nil"/>
              <w:bottom w:val="single" w:sz="4" w:space="0" w:color="auto"/>
              <w:right w:val="single" w:sz="4" w:space="0" w:color="auto"/>
            </w:tcBorders>
            <w:shd w:val="clear" w:color="000000" w:fill="FF9966"/>
            <w:noWrap/>
            <w:vAlign w:val="bottom"/>
            <w:hideMark/>
          </w:tcPr>
          <w:p w14:paraId="5AE50F6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187" w:type="dxa"/>
            <w:tcBorders>
              <w:top w:val="nil"/>
              <w:left w:val="nil"/>
              <w:bottom w:val="single" w:sz="4" w:space="0" w:color="auto"/>
              <w:right w:val="single" w:sz="4" w:space="0" w:color="auto"/>
            </w:tcBorders>
            <w:shd w:val="clear" w:color="000000" w:fill="FF5050"/>
            <w:noWrap/>
            <w:vAlign w:val="bottom"/>
            <w:hideMark/>
          </w:tcPr>
          <w:p w14:paraId="208CF96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5B48981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0B009D7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31A61E5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4CE70BA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56B7F9C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6AF588B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688B2E1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20EF9779"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698F34D6"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5EADCE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J</w:t>
            </w:r>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0E2A01C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nil"/>
              <w:left w:val="nil"/>
              <w:bottom w:val="single" w:sz="4" w:space="0" w:color="auto"/>
              <w:right w:val="single" w:sz="4" w:space="0" w:color="auto"/>
            </w:tcBorders>
            <w:shd w:val="clear" w:color="000000" w:fill="CCFF33"/>
            <w:noWrap/>
            <w:vAlign w:val="bottom"/>
            <w:hideMark/>
          </w:tcPr>
          <w:p w14:paraId="7C932A6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5" w:type="dxa"/>
            <w:tcBorders>
              <w:top w:val="nil"/>
              <w:left w:val="nil"/>
              <w:bottom w:val="single" w:sz="4" w:space="0" w:color="auto"/>
              <w:right w:val="single" w:sz="4" w:space="0" w:color="auto"/>
            </w:tcBorders>
            <w:shd w:val="clear" w:color="000000" w:fill="CCFF33"/>
            <w:noWrap/>
            <w:vAlign w:val="bottom"/>
            <w:hideMark/>
          </w:tcPr>
          <w:p w14:paraId="34CE759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4" w:type="dxa"/>
            <w:tcBorders>
              <w:top w:val="nil"/>
              <w:left w:val="nil"/>
              <w:bottom w:val="single" w:sz="4" w:space="0" w:color="auto"/>
              <w:right w:val="single" w:sz="4" w:space="0" w:color="auto"/>
            </w:tcBorders>
            <w:shd w:val="clear" w:color="000000" w:fill="009900"/>
            <w:noWrap/>
            <w:vAlign w:val="bottom"/>
            <w:hideMark/>
          </w:tcPr>
          <w:p w14:paraId="6F827A2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12</w:t>
            </w:r>
          </w:p>
        </w:tc>
        <w:tc>
          <w:tcPr>
            <w:tcW w:w="334" w:type="dxa"/>
            <w:tcBorders>
              <w:top w:val="nil"/>
              <w:left w:val="nil"/>
              <w:bottom w:val="single" w:sz="4" w:space="0" w:color="auto"/>
              <w:right w:val="single" w:sz="4" w:space="0" w:color="auto"/>
            </w:tcBorders>
            <w:shd w:val="clear" w:color="000000" w:fill="FFCC66"/>
            <w:noWrap/>
            <w:vAlign w:val="bottom"/>
            <w:hideMark/>
          </w:tcPr>
          <w:p w14:paraId="7B95D30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187" w:type="dxa"/>
            <w:tcBorders>
              <w:top w:val="nil"/>
              <w:left w:val="nil"/>
              <w:bottom w:val="single" w:sz="4" w:space="0" w:color="auto"/>
              <w:right w:val="single" w:sz="4" w:space="0" w:color="auto"/>
            </w:tcBorders>
            <w:shd w:val="clear" w:color="000000" w:fill="FF7C80"/>
            <w:noWrap/>
            <w:vAlign w:val="bottom"/>
            <w:hideMark/>
          </w:tcPr>
          <w:p w14:paraId="3DCDCD3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5050"/>
            <w:noWrap/>
            <w:vAlign w:val="bottom"/>
            <w:hideMark/>
          </w:tcPr>
          <w:p w14:paraId="1B46CC2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0613338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29ACE52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68E0404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7E0F546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4" w:space="0" w:color="auto"/>
            </w:tcBorders>
            <w:shd w:val="clear" w:color="auto" w:fill="auto"/>
            <w:noWrap/>
            <w:vAlign w:val="bottom"/>
            <w:hideMark/>
          </w:tcPr>
          <w:p w14:paraId="2D253D5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08AE473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5FFF2C55"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2292CC29"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AEF42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335" w:type="dxa"/>
            <w:tcBorders>
              <w:top w:val="nil"/>
              <w:left w:val="single" w:sz="12" w:space="0" w:color="auto"/>
              <w:bottom w:val="single" w:sz="4" w:space="0" w:color="auto"/>
              <w:right w:val="single" w:sz="4" w:space="0" w:color="auto"/>
            </w:tcBorders>
            <w:shd w:val="clear" w:color="000000" w:fill="CCFF33"/>
            <w:noWrap/>
            <w:vAlign w:val="bottom"/>
            <w:hideMark/>
          </w:tcPr>
          <w:p w14:paraId="76D9129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5" w:type="dxa"/>
            <w:tcBorders>
              <w:top w:val="nil"/>
              <w:left w:val="nil"/>
              <w:bottom w:val="single" w:sz="4" w:space="0" w:color="auto"/>
              <w:right w:val="single" w:sz="4" w:space="0" w:color="auto"/>
            </w:tcBorders>
            <w:shd w:val="clear" w:color="000000" w:fill="FFFF99"/>
            <w:noWrap/>
            <w:vAlign w:val="bottom"/>
            <w:hideMark/>
          </w:tcPr>
          <w:p w14:paraId="00AA50D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5" w:type="dxa"/>
            <w:tcBorders>
              <w:top w:val="nil"/>
              <w:left w:val="nil"/>
              <w:bottom w:val="single" w:sz="4" w:space="0" w:color="auto"/>
              <w:right w:val="single" w:sz="4" w:space="0" w:color="auto"/>
            </w:tcBorders>
            <w:shd w:val="clear" w:color="000000" w:fill="FFFF99"/>
            <w:noWrap/>
            <w:vAlign w:val="bottom"/>
            <w:hideMark/>
          </w:tcPr>
          <w:p w14:paraId="20ED28C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nil"/>
              <w:left w:val="nil"/>
              <w:bottom w:val="single" w:sz="4" w:space="0" w:color="auto"/>
              <w:right w:val="single" w:sz="4" w:space="0" w:color="auto"/>
            </w:tcBorders>
            <w:shd w:val="clear" w:color="000000" w:fill="CCFF33"/>
            <w:noWrap/>
            <w:vAlign w:val="bottom"/>
            <w:hideMark/>
          </w:tcPr>
          <w:p w14:paraId="4542CCE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4" w:type="dxa"/>
            <w:tcBorders>
              <w:top w:val="nil"/>
              <w:left w:val="nil"/>
              <w:bottom w:val="single" w:sz="4" w:space="0" w:color="auto"/>
              <w:right w:val="single" w:sz="4" w:space="0" w:color="auto"/>
            </w:tcBorders>
            <w:shd w:val="clear" w:color="000000" w:fill="99CC00"/>
            <w:noWrap/>
            <w:vAlign w:val="bottom"/>
            <w:hideMark/>
          </w:tcPr>
          <w:p w14:paraId="2EBBF1D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10</w:t>
            </w:r>
          </w:p>
        </w:tc>
        <w:tc>
          <w:tcPr>
            <w:tcW w:w="187" w:type="dxa"/>
            <w:tcBorders>
              <w:top w:val="nil"/>
              <w:left w:val="nil"/>
              <w:bottom w:val="single" w:sz="4" w:space="0" w:color="auto"/>
              <w:right w:val="single" w:sz="4" w:space="0" w:color="auto"/>
            </w:tcBorders>
            <w:shd w:val="clear" w:color="000000" w:fill="FF7C80"/>
            <w:noWrap/>
            <w:vAlign w:val="bottom"/>
            <w:hideMark/>
          </w:tcPr>
          <w:p w14:paraId="7B3938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5050"/>
            <w:noWrap/>
            <w:vAlign w:val="bottom"/>
            <w:hideMark/>
          </w:tcPr>
          <w:p w14:paraId="5D458BD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auto" w:fill="auto"/>
            <w:noWrap/>
            <w:vAlign w:val="bottom"/>
            <w:hideMark/>
          </w:tcPr>
          <w:p w14:paraId="501339F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auto" w:fill="auto"/>
            <w:noWrap/>
            <w:vAlign w:val="bottom"/>
            <w:hideMark/>
          </w:tcPr>
          <w:p w14:paraId="0CA441D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147E2E3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4" w:space="0" w:color="auto"/>
            </w:tcBorders>
            <w:shd w:val="clear" w:color="auto" w:fill="auto"/>
            <w:noWrap/>
            <w:vAlign w:val="bottom"/>
            <w:hideMark/>
          </w:tcPr>
          <w:p w14:paraId="47BFE9C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4" w:space="0" w:color="auto"/>
            </w:tcBorders>
            <w:shd w:val="clear" w:color="auto" w:fill="auto"/>
            <w:noWrap/>
            <w:vAlign w:val="bottom"/>
            <w:hideMark/>
          </w:tcPr>
          <w:p w14:paraId="2877F2B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8" w:space="0" w:color="auto"/>
            </w:tcBorders>
            <w:shd w:val="clear" w:color="auto" w:fill="auto"/>
            <w:noWrap/>
            <w:vAlign w:val="bottom"/>
            <w:hideMark/>
          </w:tcPr>
          <w:p w14:paraId="1CA779F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r>
      <w:tr w:rsidR="00707605" w:rsidRPr="00CD2954" w14:paraId="03D293B7"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5B54A1C7"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8CF348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201EBB5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9966"/>
            <w:noWrap/>
            <w:vAlign w:val="bottom"/>
            <w:hideMark/>
          </w:tcPr>
          <w:p w14:paraId="5606D1F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5" w:type="dxa"/>
            <w:tcBorders>
              <w:top w:val="nil"/>
              <w:left w:val="nil"/>
              <w:bottom w:val="single" w:sz="4" w:space="0" w:color="auto"/>
              <w:right w:val="single" w:sz="4" w:space="0" w:color="auto"/>
            </w:tcBorders>
            <w:shd w:val="clear" w:color="000000" w:fill="FFCC66"/>
            <w:noWrap/>
            <w:vAlign w:val="bottom"/>
            <w:hideMark/>
          </w:tcPr>
          <w:p w14:paraId="5EB1381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4" w:type="dxa"/>
            <w:tcBorders>
              <w:top w:val="nil"/>
              <w:left w:val="nil"/>
              <w:bottom w:val="single" w:sz="4" w:space="0" w:color="auto"/>
              <w:right w:val="single" w:sz="4" w:space="0" w:color="auto"/>
            </w:tcBorders>
            <w:shd w:val="clear" w:color="000000" w:fill="FFFF99"/>
            <w:noWrap/>
            <w:vAlign w:val="bottom"/>
            <w:hideMark/>
          </w:tcPr>
          <w:p w14:paraId="4FC1718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4" w:type="dxa"/>
            <w:tcBorders>
              <w:top w:val="nil"/>
              <w:left w:val="nil"/>
              <w:bottom w:val="single" w:sz="4" w:space="0" w:color="auto"/>
              <w:right w:val="single" w:sz="4" w:space="0" w:color="auto"/>
            </w:tcBorders>
            <w:shd w:val="clear" w:color="000000" w:fill="FFFF99"/>
            <w:noWrap/>
            <w:vAlign w:val="bottom"/>
            <w:hideMark/>
          </w:tcPr>
          <w:p w14:paraId="4B2DBB4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187" w:type="dxa"/>
            <w:tcBorders>
              <w:top w:val="nil"/>
              <w:left w:val="nil"/>
              <w:bottom w:val="single" w:sz="4" w:space="0" w:color="auto"/>
              <w:right w:val="single" w:sz="4" w:space="0" w:color="auto"/>
            </w:tcBorders>
            <w:shd w:val="clear" w:color="000000" w:fill="CCFF33"/>
            <w:noWrap/>
            <w:vAlign w:val="bottom"/>
            <w:hideMark/>
          </w:tcPr>
          <w:p w14:paraId="3475C40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9</w:t>
            </w:r>
          </w:p>
        </w:tc>
        <w:tc>
          <w:tcPr>
            <w:tcW w:w="405" w:type="dxa"/>
            <w:tcBorders>
              <w:top w:val="nil"/>
              <w:left w:val="nil"/>
              <w:bottom w:val="single" w:sz="4" w:space="0" w:color="auto"/>
              <w:right w:val="single" w:sz="4" w:space="0" w:color="auto"/>
            </w:tcBorders>
            <w:shd w:val="clear" w:color="000000" w:fill="FF7C80"/>
            <w:noWrap/>
            <w:vAlign w:val="bottom"/>
            <w:hideMark/>
          </w:tcPr>
          <w:p w14:paraId="24EEB78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5,5</w:t>
            </w:r>
          </w:p>
        </w:tc>
        <w:tc>
          <w:tcPr>
            <w:tcW w:w="405" w:type="dxa"/>
            <w:tcBorders>
              <w:top w:val="nil"/>
              <w:left w:val="nil"/>
              <w:bottom w:val="single" w:sz="4" w:space="0" w:color="auto"/>
              <w:right w:val="single" w:sz="4" w:space="0" w:color="auto"/>
            </w:tcBorders>
            <w:shd w:val="clear" w:color="auto" w:fill="auto"/>
            <w:noWrap/>
            <w:vAlign w:val="bottom"/>
            <w:hideMark/>
          </w:tcPr>
          <w:p w14:paraId="7502C41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4,5</w:t>
            </w:r>
          </w:p>
        </w:tc>
        <w:tc>
          <w:tcPr>
            <w:tcW w:w="405" w:type="dxa"/>
            <w:tcBorders>
              <w:top w:val="nil"/>
              <w:left w:val="nil"/>
              <w:bottom w:val="single" w:sz="4" w:space="0" w:color="auto"/>
              <w:right w:val="single" w:sz="4" w:space="0" w:color="auto"/>
            </w:tcBorders>
            <w:shd w:val="clear" w:color="auto" w:fill="auto"/>
            <w:noWrap/>
            <w:vAlign w:val="bottom"/>
            <w:hideMark/>
          </w:tcPr>
          <w:p w14:paraId="0629028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2,5</w:t>
            </w:r>
          </w:p>
        </w:tc>
        <w:tc>
          <w:tcPr>
            <w:tcW w:w="405" w:type="dxa"/>
            <w:tcBorders>
              <w:top w:val="nil"/>
              <w:left w:val="nil"/>
              <w:bottom w:val="single" w:sz="4" w:space="0" w:color="auto"/>
              <w:right w:val="single" w:sz="4" w:space="0" w:color="auto"/>
            </w:tcBorders>
            <w:shd w:val="clear" w:color="auto" w:fill="auto"/>
            <w:noWrap/>
            <w:vAlign w:val="bottom"/>
            <w:hideMark/>
          </w:tcPr>
          <w:p w14:paraId="6E5348D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4" w:space="0" w:color="auto"/>
            </w:tcBorders>
            <w:shd w:val="clear" w:color="auto" w:fill="auto"/>
            <w:noWrap/>
            <w:vAlign w:val="bottom"/>
            <w:hideMark/>
          </w:tcPr>
          <w:p w14:paraId="0C1F333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4" w:space="0" w:color="auto"/>
            </w:tcBorders>
            <w:shd w:val="clear" w:color="auto" w:fill="auto"/>
            <w:noWrap/>
            <w:vAlign w:val="bottom"/>
            <w:hideMark/>
          </w:tcPr>
          <w:p w14:paraId="23FD3C7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8" w:space="0" w:color="auto"/>
            </w:tcBorders>
            <w:shd w:val="clear" w:color="auto" w:fill="auto"/>
            <w:noWrap/>
            <w:vAlign w:val="bottom"/>
            <w:hideMark/>
          </w:tcPr>
          <w:p w14:paraId="45059FD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r>
      <w:tr w:rsidR="00707605" w:rsidRPr="00CD2954" w14:paraId="560A9DA7"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40799053"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2A2868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000F189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5E2E6FB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000000" w:fill="FF7C80"/>
            <w:noWrap/>
            <w:vAlign w:val="bottom"/>
            <w:hideMark/>
          </w:tcPr>
          <w:p w14:paraId="368138D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334" w:type="dxa"/>
            <w:tcBorders>
              <w:top w:val="nil"/>
              <w:left w:val="nil"/>
              <w:bottom w:val="single" w:sz="4" w:space="0" w:color="auto"/>
              <w:right w:val="single" w:sz="4" w:space="0" w:color="auto"/>
            </w:tcBorders>
            <w:shd w:val="clear" w:color="000000" w:fill="FF9966"/>
            <w:noWrap/>
            <w:vAlign w:val="bottom"/>
            <w:hideMark/>
          </w:tcPr>
          <w:p w14:paraId="166E8AC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4" w:type="dxa"/>
            <w:tcBorders>
              <w:top w:val="nil"/>
              <w:left w:val="nil"/>
              <w:bottom w:val="single" w:sz="4" w:space="0" w:color="auto"/>
              <w:right w:val="single" w:sz="4" w:space="0" w:color="auto"/>
            </w:tcBorders>
            <w:shd w:val="clear" w:color="000000" w:fill="FFCC66"/>
            <w:noWrap/>
            <w:vAlign w:val="bottom"/>
            <w:hideMark/>
          </w:tcPr>
          <w:p w14:paraId="29CE41F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187" w:type="dxa"/>
            <w:tcBorders>
              <w:top w:val="nil"/>
              <w:left w:val="nil"/>
              <w:bottom w:val="single" w:sz="4" w:space="0" w:color="auto"/>
              <w:right w:val="single" w:sz="4" w:space="0" w:color="auto"/>
            </w:tcBorders>
            <w:shd w:val="clear" w:color="000000" w:fill="FFFF99"/>
            <w:noWrap/>
            <w:vAlign w:val="bottom"/>
            <w:hideMark/>
          </w:tcPr>
          <w:p w14:paraId="68C491F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405" w:type="dxa"/>
            <w:tcBorders>
              <w:top w:val="nil"/>
              <w:left w:val="nil"/>
              <w:bottom w:val="single" w:sz="4" w:space="0" w:color="auto"/>
              <w:right w:val="single" w:sz="4" w:space="0" w:color="auto"/>
            </w:tcBorders>
            <w:shd w:val="clear" w:color="000000" w:fill="FFFF99"/>
            <w:noWrap/>
            <w:vAlign w:val="bottom"/>
            <w:hideMark/>
          </w:tcPr>
          <w:p w14:paraId="5821962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8</w:t>
            </w:r>
          </w:p>
        </w:tc>
        <w:tc>
          <w:tcPr>
            <w:tcW w:w="405" w:type="dxa"/>
            <w:tcBorders>
              <w:top w:val="nil"/>
              <w:left w:val="nil"/>
              <w:bottom w:val="single" w:sz="4" w:space="0" w:color="auto"/>
              <w:right w:val="single" w:sz="4" w:space="0" w:color="auto"/>
            </w:tcBorders>
            <w:shd w:val="clear" w:color="000000" w:fill="FF5050"/>
            <w:noWrap/>
            <w:vAlign w:val="bottom"/>
            <w:hideMark/>
          </w:tcPr>
          <w:p w14:paraId="1B89A6E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auto" w:fill="auto"/>
            <w:noWrap/>
            <w:vAlign w:val="bottom"/>
            <w:hideMark/>
          </w:tcPr>
          <w:p w14:paraId="0AD43B1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auto" w:fill="auto"/>
            <w:noWrap/>
            <w:vAlign w:val="bottom"/>
            <w:hideMark/>
          </w:tcPr>
          <w:p w14:paraId="0AEAC48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95" w:type="dxa"/>
            <w:tcBorders>
              <w:top w:val="nil"/>
              <w:left w:val="nil"/>
              <w:bottom w:val="single" w:sz="4" w:space="0" w:color="auto"/>
              <w:right w:val="single" w:sz="4" w:space="0" w:color="auto"/>
            </w:tcBorders>
            <w:shd w:val="clear" w:color="auto" w:fill="auto"/>
            <w:noWrap/>
            <w:vAlign w:val="bottom"/>
            <w:hideMark/>
          </w:tcPr>
          <w:p w14:paraId="6B82689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w:t>
            </w:r>
          </w:p>
        </w:tc>
        <w:tc>
          <w:tcPr>
            <w:tcW w:w="495" w:type="dxa"/>
            <w:tcBorders>
              <w:top w:val="nil"/>
              <w:left w:val="nil"/>
              <w:bottom w:val="single" w:sz="4" w:space="0" w:color="auto"/>
              <w:right w:val="single" w:sz="4" w:space="0" w:color="auto"/>
            </w:tcBorders>
            <w:shd w:val="clear" w:color="auto" w:fill="auto"/>
            <w:noWrap/>
            <w:vAlign w:val="bottom"/>
            <w:hideMark/>
          </w:tcPr>
          <w:p w14:paraId="04F2C11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6FE5982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4DA74092"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04F042E"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26043D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62181F2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5270A31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462C92F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000000" w:fill="FF5050"/>
            <w:noWrap/>
            <w:vAlign w:val="bottom"/>
            <w:hideMark/>
          </w:tcPr>
          <w:p w14:paraId="370F457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334" w:type="dxa"/>
            <w:tcBorders>
              <w:top w:val="nil"/>
              <w:left w:val="nil"/>
              <w:bottom w:val="single" w:sz="4" w:space="0" w:color="auto"/>
              <w:right w:val="single" w:sz="4" w:space="0" w:color="auto"/>
            </w:tcBorders>
            <w:shd w:val="clear" w:color="000000" w:fill="FF7C80"/>
            <w:noWrap/>
            <w:vAlign w:val="bottom"/>
            <w:hideMark/>
          </w:tcPr>
          <w:p w14:paraId="5FE85BA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187" w:type="dxa"/>
            <w:tcBorders>
              <w:top w:val="nil"/>
              <w:left w:val="nil"/>
              <w:bottom w:val="single" w:sz="4" w:space="0" w:color="auto"/>
              <w:right w:val="single" w:sz="4" w:space="0" w:color="auto"/>
            </w:tcBorders>
            <w:shd w:val="clear" w:color="000000" w:fill="FFCC66"/>
            <w:noWrap/>
            <w:vAlign w:val="bottom"/>
            <w:hideMark/>
          </w:tcPr>
          <w:p w14:paraId="7011718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nil"/>
              <w:left w:val="nil"/>
              <w:bottom w:val="single" w:sz="4" w:space="0" w:color="auto"/>
              <w:right w:val="single" w:sz="4" w:space="0" w:color="auto"/>
            </w:tcBorders>
            <w:shd w:val="clear" w:color="000000" w:fill="FFCC66"/>
            <w:noWrap/>
            <w:vAlign w:val="bottom"/>
            <w:hideMark/>
          </w:tcPr>
          <w:p w14:paraId="683C5F8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nil"/>
              <w:left w:val="nil"/>
              <w:bottom w:val="single" w:sz="4" w:space="0" w:color="auto"/>
              <w:right w:val="single" w:sz="4" w:space="0" w:color="auto"/>
            </w:tcBorders>
            <w:shd w:val="clear" w:color="000000" w:fill="FFCC66"/>
            <w:noWrap/>
            <w:vAlign w:val="bottom"/>
            <w:hideMark/>
          </w:tcPr>
          <w:p w14:paraId="6F293C5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405" w:type="dxa"/>
            <w:tcBorders>
              <w:top w:val="nil"/>
              <w:left w:val="nil"/>
              <w:bottom w:val="single" w:sz="4" w:space="0" w:color="auto"/>
              <w:right w:val="single" w:sz="4" w:space="0" w:color="auto"/>
            </w:tcBorders>
            <w:shd w:val="clear" w:color="000000" w:fill="FF5050"/>
            <w:noWrap/>
            <w:vAlign w:val="bottom"/>
            <w:hideMark/>
          </w:tcPr>
          <w:p w14:paraId="1BFBE8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4,5</w:t>
            </w:r>
          </w:p>
        </w:tc>
        <w:tc>
          <w:tcPr>
            <w:tcW w:w="405" w:type="dxa"/>
            <w:tcBorders>
              <w:top w:val="nil"/>
              <w:left w:val="nil"/>
              <w:bottom w:val="single" w:sz="4" w:space="0" w:color="auto"/>
              <w:right w:val="single" w:sz="4" w:space="0" w:color="auto"/>
            </w:tcBorders>
            <w:shd w:val="clear" w:color="auto" w:fill="auto"/>
            <w:noWrap/>
            <w:vAlign w:val="bottom"/>
            <w:hideMark/>
          </w:tcPr>
          <w:p w14:paraId="2A1F30E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95" w:type="dxa"/>
            <w:tcBorders>
              <w:top w:val="nil"/>
              <w:left w:val="nil"/>
              <w:bottom w:val="single" w:sz="4" w:space="0" w:color="auto"/>
              <w:right w:val="single" w:sz="4" w:space="0" w:color="auto"/>
            </w:tcBorders>
            <w:shd w:val="clear" w:color="auto" w:fill="auto"/>
            <w:noWrap/>
            <w:vAlign w:val="bottom"/>
            <w:hideMark/>
          </w:tcPr>
          <w:p w14:paraId="09A4EB3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c>
          <w:tcPr>
            <w:tcW w:w="495" w:type="dxa"/>
            <w:tcBorders>
              <w:top w:val="nil"/>
              <w:left w:val="nil"/>
              <w:bottom w:val="single" w:sz="4" w:space="0" w:color="auto"/>
              <w:right w:val="single" w:sz="4" w:space="0" w:color="auto"/>
            </w:tcBorders>
            <w:shd w:val="clear" w:color="auto" w:fill="auto"/>
            <w:noWrap/>
            <w:vAlign w:val="bottom"/>
            <w:hideMark/>
          </w:tcPr>
          <w:p w14:paraId="16E12F4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95" w:type="dxa"/>
            <w:tcBorders>
              <w:top w:val="nil"/>
              <w:left w:val="nil"/>
              <w:bottom w:val="single" w:sz="4" w:space="0" w:color="auto"/>
              <w:right w:val="single" w:sz="8" w:space="0" w:color="auto"/>
            </w:tcBorders>
            <w:shd w:val="clear" w:color="auto" w:fill="auto"/>
            <w:noWrap/>
            <w:vAlign w:val="bottom"/>
            <w:hideMark/>
          </w:tcPr>
          <w:p w14:paraId="57E0298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r>
      <w:tr w:rsidR="00707605" w:rsidRPr="00CD2954" w14:paraId="0E66A673"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2464F0EA"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F7B0C9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3E9FA11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0CF33F0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6AC5C34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3FE2B0C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76A383B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187" w:type="dxa"/>
            <w:tcBorders>
              <w:top w:val="nil"/>
              <w:left w:val="nil"/>
              <w:bottom w:val="single" w:sz="4" w:space="0" w:color="auto"/>
              <w:right w:val="single" w:sz="4" w:space="0" w:color="auto"/>
            </w:tcBorders>
            <w:shd w:val="clear" w:color="000000" w:fill="FF5050"/>
            <w:noWrap/>
            <w:vAlign w:val="bottom"/>
            <w:hideMark/>
          </w:tcPr>
          <w:p w14:paraId="7A0239F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000000" w:fill="FF9966"/>
            <w:noWrap/>
            <w:vAlign w:val="bottom"/>
            <w:hideMark/>
          </w:tcPr>
          <w:p w14:paraId="42766AB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CC66"/>
            <w:noWrap/>
            <w:vAlign w:val="bottom"/>
            <w:hideMark/>
          </w:tcPr>
          <w:p w14:paraId="53E8819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6,5</w:t>
            </w:r>
          </w:p>
        </w:tc>
        <w:tc>
          <w:tcPr>
            <w:tcW w:w="405" w:type="dxa"/>
            <w:tcBorders>
              <w:top w:val="nil"/>
              <w:left w:val="nil"/>
              <w:bottom w:val="single" w:sz="4" w:space="0" w:color="auto"/>
              <w:right w:val="single" w:sz="4" w:space="0" w:color="auto"/>
            </w:tcBorders>
            <w:shd w:val="clear" w:color="000000" w:fill="FF9966"/>
            <w:noWrap/>
            <w:vAlign w:val="bottom"/>
            <w:hideMark/>
          </w:tcPr>
          <w:p w14:paraId="19C03D8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5050"/>
            <w:noWrap/>
            <w:vAlign w:val="bottom"/>
            <w:hideMark/>
          </w:tcPr>
          <w:p w14:paraId="7F05E67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95" w:type="dxa"/>
            <w:tcBorders>
              <w:top w:val="nil"/>
              <w:left w:val="nil"/>
              <w:bottom w:val="single" w:sz="4" w:space="0" w:color="auto"/>
              <w:right w:val="single" w:sz="4" w:space="0" w:color="auto"/>
            </w:tcBorders>
            <w:shd w:val="clear" w:color="auto" w:fill="auto"/>
            <w:noWrap/>
            <w:vAlign w:val="bottom"/>
            <w:hideMark/>
          </w:tcPr>
          <w:p w14:paraId="206775C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4" w:space="0" w:color="auto"/>
            </w:tcBorders>
            <w:shd w:val="clear" w:color="auto" w:fill="auto"/>
            <w:noWrap/>
            <w:vAlign w:val="bottom"/>
            <w:hideMark/>
          </w:tcPr>
          <w:p w14:paraId="3C1EAB5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95" w:type="dxa"/>
            <w:tcBorders>
              <w:top w:val="nil"/>
              <w:left w:val="nil"/>
              <w:bottom w:val="single" w:sz="4" w:space="0" w:color="auto"/>
              <w:right w:val="single" w:sz="8" w:space="0" w:color="auto"/>
            </w:tcBorders>
            <w:shd w:val="clear" w:color="auto" w:fill="auto"/>
            <w:noWrap/>
            <w:vAlign w:val="bottom"/>
            <w:hideMark/>
          </w:tcPr>
          <w:p w14:paraId="7F9EE93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r>
      <w:tr w:rsidR="00707605" w:rsidRPr="00CD2954" w14:paraId="3F9D9258"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30C42CD"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86B6EB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2C833DD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41E764E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6515B91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0D69BD4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2C8E5F0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4" w:space="0" w:color="auto"/>
              <w:right w:val="single" w:sz="4" w:space="0" w:color="auto"/>
            </w:tcBorders>
            <w:shd w:val="clear" w:color="auto" w:fill="auto"/>
            <w:noWrap/>
            <w:vAlign w:val="bottom"/>
            <w:hideMark/>
          </w:tcPr>
          <w:p w14:paraId="6CE03F0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000000" w:fill="FF5050"/>
            <w:noWrap/>
            <w:vAlign w:val="bottom"/>
            <w:hideMark/>
          </w:tcPr>
          <w:p w14:paraId="71DF8F5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05" w:type="dxa"/>
            <w:tcBorders>
              <w:top w:val="nil"/>
              <w:left w:val="nil"/>
              <w:bottom w:val="single" w:sz="4" w:space="0" w:color="auto"/>
              <w:right w:val="single" w:sz="4" w:space="0" w:color="auto"/>
            </w:tcBorders>
            <w:shd w:val="clear" w:color="000000" w:fill="FF9966"/>
            <w:noWrap/>
            <w:vAlign w:val="bottom"/>
            <w:hideMark/>
          </w:tcPr>
          <w:p w14:paraId="288AF0A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5,5</w:t>
            </w:r>
          </w:p>
        </w:tc>
        <w:tc>
          <w:tcPr>
            <w:tcW w:w="405" w:type="dxa"/>
            <w:tcBorders>
              <w:top w:val="nil"/>
              <w:left w:val="nil"/>
              <w:bottom w:val="single" w:sz="4" w:space="0" w:color="auto"/>
              <w:right w:val="single" w:sz="4" w:space="0" w:color="auto"/>
            </w:tcBorders>
            <w:shd w:val="clear" w:color="000000" w:fill="FF9966"/>
            <w:noWrap/>
            <w:vAlign w:val="bottom"/>
            <w:hideMark/>
          </w:tcPr>
          <w:p w14:paraId="753FB7E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6</w:t>
            </w:r>
          </w:p>
        </w:tc>
        <w:tc>
          <w:tcPr>
            <w:tcW w:w="405" w:type="dxa"/>
            <w:tcBorders>
              <w:top w:val="nil"/>
              <w:left w:val="nil"/>
              <w:bottom w:val="single" w:sz="4" w:space="0" w:color="auto"/>
              <w:right w:val="single" w:sz="4" w:space="0" w:color="auto"/>
            </w:tcBorders>
            <w:shd w:val="clear" w:color="000000" w:fill="FF9966"/>
            <w:noWrap/>
            <w:vAlign w:val="bottom"/>
            <w:hideMark/>
          </w:tcPr>
          <w:p w14:paraId="287EBBF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4" w:space="0" w:color="auto"/>
            </w:tcBorders>
            <w:shd w:val="clear" w:color="000000" w:fill="FF5050"/>
            <w:noWrap/>
            <w:vAlign w:val="bottom"/>
            <w:hideMark/>
          </w:tcPr>
          <w:p w14:paraId="20FE8CB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95" w:type="dxa"/>
            <w:tcBorders>
              <w:top w:val="nil"/>
              <w:left w:val="nil"/>
              <w:bottom w:val="single" w:sz="4" w:space="0" w:color="auto"/>
              <w:right w:val="single" w:sz="4" w:space="0" w:color="auto"/>
            </w:tcBorders>
            <w:shd w:val="clear" w:color="auto" w:fill="auto"/>
            <w:noWrap/>
            <w:vAlign w:val="bottom"/>
            <w:hideMark/>
          </w:tcPr>
          <w:p w14:paraId="6068031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c>
          <w:tcPr>
            <w:tcW w:w="495" w:type="dxa"/>
            <w:tcBorders>
              <w:top w:val="nil"/>
              <w:left w:val="nil"/>
              <w:bottom w:val="single" w:sz="4" w:space="0" w:color="auto"/>
              <w:right w:val="single" w:sz="8" w:space="0" w:color="auto"/>
            </w:tcBorders>
            <w:shd w:val="clear" w:color="auto" w:fill="auto"/>
            <w:noWrap/>
            <w:vAlign w:val="bottom"/>
            <w:hideMark/>
          </w:tcPr>
          <w:p w14:paraId="114C852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r>
      <w:tr w:rsidR="00707605" w:rsidRPr="00CD2954" w14:paraId="6B0D5341"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B041E00"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7FFAC4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76812E87"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54E2F23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21732DE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5AB3DAEA"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40E23C7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4" w:space="0" w:color="auto"/>
              <w:right w:val="single" w:sz="4" w:space="0" w:color="auto"/>
            </w:tcBorders>
            <w:shd w:val="clear" w:color="auto" w:fill="auto"/>
            <w:noWrap/>
            <w:vAlign w:val="bottom"/>
            <w:hideMark/>
          </w:tcPr>
          <w:p w14:paraId="42368BE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41A2F61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000000" w:fill="FF5050"/>
            <w:noWrap/>
            <w:vAlign w:val="bottom"/>
            <w:hideMark/>
          </w:tcPr>
          <w:p w14:paraId="23C8896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05" w:type="dxa"/>
            <w:tcBorders>
              <w:top w:val="nil"/>
              <w:left w:val="nil"/>
              <w:bottom w:val="single" w:sz="4" w:space="0" w:color="auto"/>
              <w:right w:val="single" w:sz="4" w:space="0" w:color="auto"/>
            </w:tcBorders>
            <w:shd w:val="clear" w:color="000000" w:fill="FF7C80"/>
            <w:noWrap/>
            <w:vAlign w:val="bottom"/>
            <w:hideMark/>
          </w:tcPr>
          <w:p w14:paraId="5F4C309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05" w:type="dxa"/>
            <w:tcBorders>
              <w:top w:val="nil"/>
              <w:left w:val="nil"/>
              <w:bottom w:val="single" w:sz="4" w:space="0" w:color="auto"/>
              <w:right w:val="single" w:sz="4" w:space="0" w:color="auto"/>
            </w:tcBorders>
            <w:shd w:val="clear" w:color="000000" w:fill="FF9966"/>
            <w:noWrap/>
            <w:vAlign w:val="bottom"/>
            <w:hideMark/>
          </w:tcPr>
          <w:p w14:paraId="08F0506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5,5</w:t>
            </w:r>
          </w:p>
        </w:tc>
        <w:tc>
          <w:tcPr>
            <w:tcW w:w="495" w:type="dxa"/>
            <w:tcBorders>
              <w:top w:val="nil"/>
              <w:left w:val="nil"/>
              <w:bottom w:val="single" w:sz="4" w:space="0" w:color="auto"/>
              <w:right w:val="single" w:sz="4" w:space="0" w:color="auto"/>
            </w:tcBorders>
            <w:shd w:val="clear" w:color="000000" w:fill="FF7C80"/>
            <w:noWrap/>
            <w:vAlign w:val="bottom"/>
            <w:hideMark/>
          </w:tcPr>
          <w:p w14:paraId="0649EA9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4" w:space="0" w:color="auto"/>
            </w:tcBorders>
            <w:shd w:val="clear" w:color="auto" w:fill="auto"/>
            <w:noWrap/>
            <w:vAlign w:val="bottom"/>
            <w:hideMark/>
          </w:tcPr>
          <w:p w14:paraId="5CBA8FC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95" w:type="dxa"/>
            <w:tcBorders>
              <w:top w:val="nil"/>
              <w:left w:val="nil"/>
              <w:bottom w:val="single" w:sz="4" w:space="0" w:color="auto"/>
              <w:right w:val="single" w:sz="8" w:space="0" w:color="auto"/>
            </w:tcBorders>
            <w:shd w:val="clear" w:color="auto" w:fill="auto"/>
            <w:noWrap/>
            <w:vAlign w:val="bottom"/>
            <w:hideMark/>
          </w:tcPr>
          <w:p w14:paraId="7C29CF9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r>
      <w:tr w:rsidR="00707605" w:rsidRPr="00CD2954" w14:paraId="39733DD0" w14:textId="77777777" w:rsidTr="004559FF">
        <w:trPr>
          <w:trHeight w:val="29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93FD36E"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09F15AE"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120F6B4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4" w:space="0" w:color="auto"/>
              <w:right w:val="single" w:sz="4" w:space="0" w:color="auto"/>
            </w:tcBorders>
            <w:shd w:val="clear" w:color="000000" w:fill="FF7C80"/>
            <w:noWrap/>
            <w:vAlign w:val="bottom"/>
            <w:hideMark/>
          </w:tcPr>
          <w:p w14:paraId="7493966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4" w:space="0" w:color="auto"/>
              <w:right w:val="single" w:sz="4" w:space="0" w:color="auto"/>
            </w:tcBorders>
            <w:shd w:val="clear" w:color="auto" w:fill="auto"/>
            <w:noWrap/>
            <w:vAlign w:val="bottom"/>
            <w:hideMark/>
          </w:tcPr>
          <w:p w14:paraId="5CFDC0D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0DDACBD9"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4" w:space="0" w:color="auto"/>
              <w:right w:val="single" w:sz="4" w:space="0" w:color="auto"/>
            </w:tcBorders>
            <w:shd w:val="clear" w:color="auto" w:fill="auto"/>
            <w:noWrap/>
            <w:vAlign w:val="bottom"/>
            <w:hideMark/>
          </w:tcPr>
          <w:p w14:paraId="1DCB06F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4" w:space="0" w:color="auto"/>
              <w:right w:val="single" w:sz="4" w:space="0" w:color="auto"/>
            </w:tcBorders>
            <w:shd w:val="clear" w:color="auto" w:fill="auto"/>
            <w:noWrap/>
            <w:vAlign w:val="bottom"/>
            <w:hideMark/>
          </w:tcPr>
          <w:p w14:paraId="10D72858"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4" w:space="0" w:color="auto"/>
              <w:right w:val="single" w:sz="4" w:space="0" w:color="auto"/>
            </w:tcBorders>
            <w:shd w:val="clear" w:color="auto" w:fill="auto"/>
            <w:noWrap/>
            <w:vAlign w:val="bottom"/>
            <w:hideMark/>
          </w:tcPr>
          <w:p w14:paraId="2933800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4" w:space="0" w:color="auto"/>
              <w:right w:val="single" w:sz="4" w:space="0" w:color="auto"/>
            </w:tcBorders>
            <w:shd w:val="clear" w:color="auto" w:fill="auto"/>
            <w:noWrap/>
            <w:vAlign w:val="bottom"/>
            <w:hideMark/>
          </w:tcPr>
          <w:p w14:paraId="37C4428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1,5</w:t>
            </w:r>
          </w:p>
        </w:tc>
        <w:tc>
          <w:tcPr>
            <w:tcW w:w="405" w:type="dxa"/>
            <w:tcBorders>
              <w:top w:val="nil"/>
              <w:left w:val="nil"/>
              <w:bottom w:val="single" w:sz="4" w:space="0" w:color="auto"/>
              <w:right w:val="single" w:sz="4" w:space="0" w:color="auto"/>
            </w:tcBorders>
            <w:shd w:val="clear" w:color="auto" w:fill="auto"/>
            <w:noWrap/>
            <w:vAlign w:val="bottom"/>
            <w:hideMark/>
          </w:tcPr>
          <w:p w14:paraId="7F38D34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405" w:type="dxa"/>
            <w:tcBorders>
              <w:top w:val="nil"/>
              <w:left w:val="nil"/>
              <w:bottom w:val="single" w:sz="4" w:space="0" w:color="auto"/>
              <w:right w:val="single" w:sz="4" w:space="0" w:color="auto"/>
            </w:tcBorders>
            <w:shd w:val="clear" w:color="000000" w:fill="FF7C80"/>
            <w:noWrap/>
            <w:vAlign w:val="bottom"/>
            <w:hideMark/>
          </w:tcPr>
          <w:p w14:paraId="420F8C9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3,5</w:t>
            </w:r>
          </w:p>
        </w:tc>
        <w:tc>
          <w:tcPr>
            <w:tcW w:w="495" w:type="dxa"/>
            <w:tcBorders>
              <w:top w:val="nil"/>
              <w:left w:val="nil"/>
              <w:bottom w:val="single" w:sz="4" w:space="0" w:color="auto"/>
              <w:right w:val="single" w:sz="4" w:space="0" w:color="auto"/>
            </w:tcBorders>
            <w:shd w:val="clear" w:color="000000" w:fill="FF7C80"/>
            <w:noWrap/>
            <w:vAlign w:val="bottom"/>
            <w:hideMark/>
          </w:tcPr>
          <w:p w14:paraId="69913F5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4" w:space="0" w:color="auto"/>
            </w:tcBorders>
            <w:shd w:val="clear" w:color="000000" w:fill="FF7C80"/>
            <w:noWrap/>
            <w:vAlign w:val="bottom"/>
            <w:hideMark/>
          </w:tcPr>
          <w:p w14:paraId="0436E4B1"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495" w:type="dxa"/>
            <w:tcBorders>
              <w:top w:val="nil"/>
              <w:left w:val="nil"/>
              <w:bottom w:val="single" w:sz="4" w:space="0" w:color="auto"/>
              <w:right w:val="single" w:sz="8" w:space="0" w:color="auto"/>
            </w:tcBorders>
            <w:shd w:val="clear" w:color="auto" w:fill="auto"/>
            <w:noWrap/>
            <w:vAlign w:val="bottom"/>
            <w:hideMark/>
          </w:tcPr>
          <w:p w14:paraId="48EFFAB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2,5</w:t>
            </w:r>
          </w:p>
        </w:tc>
      </w:tr>
      <w:tr w:rsidR="00707605" w:rsidRPr="00CD2954" w14:paraId="07C59200" w14:textId="77777777" w:rsidTr="004559FF">
        <w:trPr>
          <w:trHeight w:val="300"/>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51738E5" w14:textId="77777777" w:rsidR="00707605" w:rsidRPr="00CD2954" w:rsidRDefault="00707605" w:rsidP="004559FF">
            <w:pPr>
              <w:spacing w:after="0" w:line="240" w:lineRule="auto"/>
              <w:ind w:firstLine="0"/>
              <w:jc w:val="left"/>
              <w:rPr>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6EE64F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335" w:type="dxa"/>
            <w:tcBorders>
              <w:top w:val="nil"/>
              <w:left w:val="single" w:sz="12" w:space="0" w:color="auto"/>
              <w:bottom w:val="single" w:sz="8" w:space="0" w:color="auto"/>
              <w:right w:val="single" w:sz="4" w:space="0" w:color="auto"/>
            </w:tcBorders>
            <w:shd w:val="clear" w:color="000000" w:fill="FFCC66"/>
            <w:noWrap/>
            <w:vAlign w:val="bottom"/>
            <w:hideMark/>
          </w:tcPr>
          <w:p w14:paraId="72A4EF6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7</w:t>
            </w:r>
          </w:p>
        </w:tc>
        <w:tc>
          <w:tcPr>
            <w:tcW w:w="335" w:type="dxa"/>
            <w:tcBorders>
              <w:top w:val="nil"/>
              <w:left w:val="nil"/>
              <w:bottom w:val="single" w:sz="8" w:space="0" w:color="auto"/>
              <w:right w:val="single" w:sz="4" w:space="0" w:color="auto"/>
            </w:tcBorders>
            <w:shd w:val="clear" w:color="000000" w:fill="FF7C80"/>
            <w:noWrap/>
            <w:vAlign w:val="bottom"/>
            <w:hideMark/>
          </w:tcPr>
          <w:p w14:paraId="3C827800"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c>
          <w:tcPr>
            <w:tcW w:w="335" w:type="dxa"/>
            <w:tcBorders>
              <w:top w:val="nil"/>
              <w:left w:val="nil"/>
              <w:bottom w:val="single" w:sz="8" w:space="0" w:color="auto"/>
              <w:right w:val="single" w:sz="4" w:space="0" w:color="auto"/>
            </w:tcBorders>
            <w:shd w:val="clear" w:color="auto" w:fill="auto"/>
            <w:noWrap/>
            <w:vAlign w:val="bottom"/>
            <w:hideMark/>
          </w:tcPr>
          <w:p w14:paraId="7442697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8" w:space="0" w:color="auto"/>
              <w:right w:val="single" w:sz="4" w:space="0" w:color="auto"/>
            </w:tcBorders>
            <w:shd w:val="clear" w:color="auto" w:fill="auto"/>
            <w:noWrap/>
            <w:vAlign w:val="bottom"/>
            <w:hideMark/>
          </w:tcPr>
          <w:p w14:paraId="32D42543"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3</w:t>
            </w:r>
          </w:p>
        </w:tc>
        <w:tc>
          <w:tcPr>
            <w:tcW w:w="334" w:type="dxa"/>
            <w:tcBorders>
              <w:top w:val="nil"/>
              <w:left w:val="nil"/>
              <w:bottom w:val="single" w:sz="8" w:space="0" w:color="auto"/>
              <w:right w:val="single" w:sz="4" w:space="0" w:color="auto"/>
            </w:tcBorders>
            <w:shd w:val="clear" w:color="auto" w:fill="auto"/>
            <w:noWrap/>
            <w:vAlign w:val="bottom"/>
            <w:hideMark/>
          </w:tcPr>
          <w:p w14:paraId="0FA65615"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187" w:type="dxa"/>
            <w:tcBorders>
              <w:top w:val="nil"/>
              <w:left w:val="nil"/>
              <w:bottom w:val="single" w:sz="8" w:space="0" w:color="auto"/>
              <w:right w:val="single" w:sz="4" w:space="0" w:color="auto"/>
            </w:tcBorders>
            <w:shd w:val="clear" w:color="auto" w:fill="auto"/>
            <w:noWrap/>
            <w:vAlign w:val="bottom"/>
            <w:hideMark/>
          </w:tcPr>
          <w:p w14:paraId="7B4115D4"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w:t>
            </w:r>
          </w:p>
        </w:tc>
        <w:tc>
          <w:tcPr>
            <w:tcW w:w="405" w:type="dxa"/>
            <w:tcBorders>
              <w:top w:val="nil"/>
              <w:left w:val="nil"/>
              <w:bottom w:val="single" w:sz="8" w:space="0" w:color="auto"/>
              <w:right w:val="single" w:sz="4" w:space="0" w:color="auto"/>
            </w:tcBorders>
            <w:shd w:val="clear" w:color="auto" w:fill="auto"/>
            <w:noWrap/>
            <w:vAlign w:val="bottom"/>
            <w:hideMark/>
          </w:tcPr>
          <w:p w14:paraId="0AEF5AA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8" w:space="0" w:color="auto"/>
              <w:right w:val="single" w:sz="4" w:space="0" w:color="auto"/>
            </w:tcBorders>
            <w:shd w:val="clear" w:color="auto" w:fill="auto"/>
            <w:noWrap/>
            <w:vAlign w:val="bottom"/>
            <w:hideMark/>
          </w:tcPr>
          <w:p w14:paraId="1B769802"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0,5</w:t>
            </w:r>
          </w:p>
        </w:tc>
        <w:tc>
          <w:tcPr>
            <w:tcW w:w="405" w:type="dxa"/>
            <w:tcBorders>
              <w:top w:val="nil"/>
              <w:left w:val="nil"/>
              <w:bottom w:val="single" w:sz="8" w:space="0" w:color="auto"/>
              <w:right w:val="single" w:sz="4" w:space="0" w:color="auto"/>
            </w:tcBorders>
            <w:shd w:val="clear" w:color="auto" w:fill="auto"/>
            <w:noWrap/>
            <w:vAlign w:val="bottom"/>
            <w:hideMark/>
          </w:tcPr>
          <w:p w14:paraId="2FB2538D"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1</w:t>
            </w:r>
          </w:p>
        </w:tc>
        <w:tc>
          <w:tcPr>
            <w:tcW w:w="405" w:type="dxa"/>
            <w:tcBorders>
              <w:top w:val="nil"/>
              <w:left w:val="nil"/>
              <w:bottom w:val="single" w:sz="8" w:space="0" w:color="auto"/>
              <w:right w:val="single" w:sz="4" w:space="0" w:color="auto"/>
            </w:tcBorders>
            <w:shd w:val="clear" w:color="auto" w:fill="auto"/>
            <w:noWrap/>
            <w:vAlign w:val="bottom"/>
            <w:hideMark/>
          </w:tcPr>
          <w:p w14:paraId="673C255B"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2,5</w:t>
            </w:r>
          </w:p>
        </w:tc>
        <w:tc>
          <w:tcPr>
            <w:tcW w:w="495" w:type="dxa"/>
            <w:tcBorders>
              <w:top w:val="nil"/>
              <w:left w:val="nil"/>
              <w:bottom w:val="single" w:sz="8" w:space="0" w:color="auto"/>
              <w:right w:val="single" w:sz="4" w:space="0" w:color="auto"/>
            </w:tcBorders>
            <w:shd w:val="clear" w:color="000000" w:fill="FF5050"/>
            <w:noWrap/>
            <w:vAlign w:val="bottom"/>
            <w:hideMark/>
          </w:tcPr>
          <w:p w14:paraId="09720BCC"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w:t>
            </w:r>
          </w:p>
        </w:tc>
        <w:tc>
          <w:tcPr>
            <w:tcW w:w="495" w:type="dxa"/>
            <w:tcBorders>
              <w:top w:val="nil"/>
              <w:left w:val="nil"/>
              <w:bottom w:val="single" w:sz="8" w:space="0" w:color="auto"/>
              <w:right w:val="single" w:sz="4" w:space="0" w:color="auto"/>
            </w:tcBorders>
            <w:shd w:val="clear" w:color="000000" w:fill="FF5050"/>
            <w:noWrap/>
            <w:vAlign w:val="bottom"/>
            <w:hideMark/>
          </w:tcPr>
          <w:p w14:paraId="773B4E9F"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4,5</w:t>
            </w:r>
          </w:p>
        </w:tc>
        <w:tc>
          <w:tcPr>
            <w:tcW w:w="495" w:type="dxa"/>
            <w:tcBorders>
              <w:top w:val="nil"/>
              <w:left w:val="nil"/>
              <w:bottom w:val="single" w:sz="8" w:space="0" w:color="auto"/>
              <w:right w:val="single" w:sz="8" w:space="0" w:color="auto"/>
            </w:tcBorders>
            <w:shd w:val="clear" w:color="000000" w:fill="FF7C80"/>
            <w:noWrap/>
            <w:vAlign w:val="bottom"/>
            <w:hideMark/>
          </w:tcPr>
          <w:p w14:paraId="39442ED6" w14:textId="77777777" w:rsidR="00707605" w:rsidRPr="00CD2954" w:rsidRDefault="00707605" w:rsidP="004559FF">
            <w:pPr>
              <w:spacing w:after="0" w:line="240" w:lineRule="auto"/>
              <w:ind w:firstLine="0"/>
              <w:jc w:val="right"/>
              <w:rPr>
                <w:rFonts w:ascii="Calibri" w:hAnsi="Calibri" w:cs="Calibri"/>
                <w:color w:val="000000"/>
                <w:szCs w:val="22"/>
              </w:rPr>
            </w:pPr>
            <w:r w:rsidRPr="00CD2954">
              <w:rPr>
                <w:rFonts w:ascii="Calibri" w:hAnsi="Calibri" w:cs="Calibri"/>
                <w:color w:val="000000"/>
                <w:szCs w:val="22"/>
              </w:rPr>
              <w:t>5</w:t>
            </w:r>
          </w:p>
        </w:tc>
      </w:tr>
    </w:tbl>
    <w:p w14:paraId="417EBDB3" w14:textId="77777777" w:rsidR="00707605" w:rsidRDefault="00707605" w:rsidP="00707605">
      <w:pPr>
        <w:ind w:firstLine="0"/>
      </w:pPr>
    </w:p>
    <w:p w14:paraId="3640629B" w14:textId="77777777" w:rsidR="00707605" w:rsidRDefault="00707605" w:rsidP="00707605">
      <w:pPr>
        <w:ind w:firstLine="0"/>
      </w:pPr>
      <w:r>
        <w:t xml:space="preserve">Siendo la leyenda de colores los grupos de la tabla de </w:t>
      </w:r>
      <w:proofErr w:type="spellStart"/>
      <w:r>
        <w:t>Sklansky</w:t>
      </w:r>
      <w:proofErr w:type="spellEnd"/>
      <w:r>
        <w:t xml:space="preserve"> &amp; </w:t>
      </w:r>
      <w:proofErr w:type="spellStart"/>
      <w:r>
        <w:t>Malmuth</w:t>
      </w:r>
      <w:proofErr w:type="spellEnd"/>
      <w:r>
        <w:t>:</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4"/>
      </w:tblGrid>
      <w:tr w:rsidR="00707605" w:rsidRPr="0068209D" w14:paraId="0F212F98" w14:textId="77777777" w:rsidTr="004559FF">
        <w:trPr>
          <w:trHeight w:val="290"/>
        </w:trPr>
        <w:tc>
          <w:tcPr>
            <w:tcW w:w="0" w:type="auto"/>
            <w:shd w:val="clear" w:color="000000" w:fill="009900"/>
            <w:noWrap/>
            <w:vAlign w:val="bottom"/>
            <w:hideMark/>
          </w:tcPr>
          <w:p w14:paraId="5F13A155"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1</w:t>
            </w:r>
          </w:p>
        </w:tc>
      </w:tr>
      <w:tr w:rsidR="00707605" w:rsidRPr="0068209D" w14:paraId="2EF5BFAC" w14:textId="77777777" w:rsidTr="004559FF">
        <w:trPr>
          <w:trHeight w:val="290"/>
        </w:trPr>
        <w:tc>
          <w:tcPr>
            <w:tcW w:w="0" w:type="auto"/>
            <w:shd w:val="clear" w:color="000000" w:fill="99CC00"/>
            <w:noWrap/>
            <w:vAlign w:val="bottom"/>
            <w:hideMark/>
          </w:tcPr>
          <w:p w14:paraId="072B9B69"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2</w:t>
            </w:r>
          </w:p>
        </w:tc>
      </w:tr>
      <w:tr w:rsidR="00707605" w:rsidRPr="0068209D" w14:paraId="7DFD652E" w14:textId="77777777" w:rsidTr="004559FF">
        <w:trPr>
          <w:trHeight w:val="290"/>
        </w:trPr>
        <w:tc>
          <w:tcPr>
            <w:tcW w:w="0" w:type="auto"/>
            <w:shd w:val="clear" w:color="000000" w:fill="CCFF33"/>
            <w:noWrap/>
            <w:vAlign w:val="bottom"/>
            <w:hideMark/>
          </w:tcPr>
          <w:p w14:paraId="24C6E9A0"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3</w:t>
            </w:r>
          </w:p>
        </w:tc>
      </w:tr>
      <w:tr w:rsidR="00707605" w:rsidRPr="0068209D" w14:paraId="3ED2AED3" w14:textId="77777777" w:rsidTr="004559FF">
        <w:trPr>
          <w:trHeight w:val="290"/>
        </w:trPr>
        <w:tc>
          <w:tcPr>
            <w:tcW w:w="0" w:type="auto"/>
            <w:shd w:val="clear" w:color="000000" w:fill="FFFF99"/>
            <w:noWrap/>
            <w:vAlign w:val="bottom"/>
            <w:hideMark/>
          </w:tcPr>
          <w:p w14:paraId="7D1F8F8A"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4</w:t>
            </w:r>
          </w:p>
        </w:tc>
      </w:tr>
      <w:tr w:rsidR="00707605" w:rsidRPr="0068209D" w14:paraId="41010B96" w14:textId="77777777" w:rsidTr="004559FF">
        <w:trPr>
          <w:trHeight w:val="290"/>
        </w:trPr>
        <w:tc>
          <w:tcPr>
            <w:tcW w:w="0" w:type="auto"/>
            <w:shd w:val="clear" w:color="000000" w:fill="FFCC66"/>
            <w:noWrap/>
            <w:vAlign w:val="bottom"/>
            <w:hideMark/>
          </w:tcPr>
          <w:p w14:paraId="33899AB6"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5</w:t>
            </w:r>
          </w:p>
        </w:tc>
      </w:tr>
      <w:tr w:rsidR="00707605" w:rsidRPr="0068209D" w14:paraId="3B575E88" w14:textId="77777777" w:rsidTr="004559FF">
        <w:trPr>
          <w:trHeight w:val="290"/>
        </w:trPr>
        <w:tc>
          <w:tcPr>
            <w:tcW w:w="0" w:type="auto"/>
            <w:shd w:val="clear" w:color="000000" w:fill="FF9966"/>
            <w:noWrap/>
            <w:vAlign w:val="bottom"/>
            <w:hideMark/>
          </w:tcPr>
          <w:p w14:paraId="602660AB"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6</w:t>
            </w:r>
          </w:p>
        </w:tc>
      </w:tr>
      <w:tr w:rsidR="00707605" w:rsidRPr="0068209D" w14:paraId="1E26085B" w14:textId="77777777" w:rsidTr="004559FF">
        <w:trPr>
          <w:trHeight w:val="290"/>
        </w:trPr>
        <w:tc>
          <w:tcPr>
            <w:tcW w:w="0" w:type="auto"/>
            <w:shd w:val="clear" w:color="000000" w:fill="FF7C80"/>
            <w:noWrap/>
            <w:vAlign w:val="bottom"/>
            <w:hideMark/>
          </w:tcPr>
          <w:p w14:paraId="21D25C27"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7</w:t>
            </w:r>
          </w:p>
        </w:tc>
      </w:tr>
      <w:tr w:rsidR="00707605" w:rsidRPr="0068209D" w14:paraId="15EA0C0C" w14:textId="77777777" w:rsidTr="004559FF">
        <w:trPr>
          <w:trHeight w:val="290"/>
        </w:trPr>
        <w:tc>
          <w:tcPr>
            <w:tcW w:w="0" w:type="auto"/>
            <w:shd w:val="clear" w:color="000000" w:fill="FF5050"/>
            <w:noWrap/>
            <w:vAlign w:val="bottom"/>
            <w:hideMark/>
          </w:tcPr>
          <w:p w14:paraId="341B49C6" w14:textId="77777777" w:rsidR="00707605" w:rsidRPr="0068209D" w:rsidRDefault="00707605" w:rsidP="004559FF">
            <w:pPr>
              <w:spacing w:after="0" w:line="240" w:lineRule="auto"/>
              <w:ind w:firstLine="0"/>
              <w:jc w:val="right"/>
              <w:rPr>
                <w:rFonts w:ascii="Calibri" w:hAnsi="Calibri"/>
                <w:color w:val="000000"/>
                <w:szCs w:val="22"/>
              </w:rPr>
            </w:pPr>
            <w:r>
              <w:rPr>
                <w:rFonts w:ascii="Calibri" w:hAnsi="Calibri"/>
                <w:color w:val="000000"/>
                <w:szCs w:val="22"/>
              </w:rPr>
              <w:t xml:space="preserve">Grupo </w:t>
            </w:r>
            <w:r w:rsidRPr="0068209D">
              <w:rPr>
                <w:rFonts w:ascii="Calibri" w:hAnsi="Calibri"/>
                <w:color w:val="000000"/>
                <w:szCs w:val="22"/>
              </w:rPr>
              <w:t>8</w:t>
            </w:r>
          </w:p>
        </w:tc>
      </w:tr>
    </w:tbl>
    <w:p w14:paraId="4EDCD70A" w14:textId="77777777" w:rsidR="00707605" w:rsidRDefault="00707605" w:rsidP="00707605">
      <w:pPr>
        <w:ind w:firstLine="0"/>
      </w:pPr>
    </w:p>
    <w:p w14:paraId="09327AB2" w14:textId="77777777" w:rsidR="00707605" w:rsidRDefault="00707605" w:rsidP="00707605">
      <w:pPr>
        <w:ind w:firstLine="0"/>
      </w:pPr>
      <w:r>
        <w:t>De esta manera, podemos agrupar los valores de ambos criterios y, con un único vistazo, poder empezar a hacernos una idea intuitiva de qué manos son mejores según ambos criterios.</w:t>
      </w:r>
    </w:p>
    <w:p w14:paraId="7099ACE4" w14:textId="5996B4F5" w:rsidR="00707605" w:rsidDel="00A26E4F" w:rsidRDefault="00707605" w:rsidP="00707605">
      <w:pPr>
        <w:pStyle w:val="Ttulo2"/>
        <w:rPr>
          <w:del w:id="365" w:author="Álvaro Gonzalez" w:date="2020-06-16T19:54:00Z"/>
        </w:rPr>
      </w:pPr>
      <w:del w:id="366" w:author="Álvaro Gonzalez" w:date="2020-06-16T19:54:00Z">
        <w:r w:rsidDel="00A26E4F">
          <w:delText>Cuótas (Odds) implícitas y cuótas de bote</w:delText>
        </w:r>
      </w:del>
    </w:p>
    <w:p w14:paraId="528AA9CD" w14:textId="6D556055" w:rsidR="00707605" w:rsidDel="00A26E4F" w:rsidRDefault="00707605" w:rsidP="00707605">
      <w:pPr>
        <w:pStyle w:val="EstiloPrimeralnea0cm"/>
        <w:rPr>
          <w:del w:id="367" w:author="Álvaro Gonzalez" w:date="2020-06-16T19:54:00Z"/>
        </w:rPr>
      </w:pPr>
      <w:commentRangeStart w:id="368"/>
      <w:del w:id="369" w:author="Álvaro Gonzalez" w:date="2020-06-16T19:54:00Z">
        <w:r w:rsidDel="00A26E4F">
          <w:delText>A la hora de definir una estrategia, es decir, a la hora de decidir qué decisiones tomar, tenemos numerosos factores a tener en cuenta. En el Texas Hold’em, es tremendamente difícil especificar una estrategia, debido a la cantidad de posibles caminos combinatorios (1326 posibles manos iniciales, 19600 posibles combinaciones de 3 cartas en el Flop, 47 cartas en Turn y 46 para River). Incluso factorizando por palos, se nos quedan más de 5 millones de combinaciones mesa/mano para tener en consideración.</w:delText>
        </w:r>
        <w:commentRangeEnd w:id="368"/>
        <w:r w:rsidR="00206197" w:rsidDel="00A26E4F">
          <w:rPr>
            <w:rStyle w:val="Refdecomentario"/>
            <w:rFonts w:ascii="Lato" w:hAnsi="Lato"/>
            <w:lang w:val="en-US" w:eastAsia="en-US" w:bidi="en-US"/>
          </w:rPr>
          <w:commentReference w:id="368"/>
        </w:r>
      </w:del>
    </w:p>
    <w:p w14:paraId="2CA10ACB" w14:textId="7D39A8E8" w:rsidR="00707605" w:rsidDel="00A26E4F" w:rsidRDefault="00707605" w:rsidP="00707605">
      <w:pPr>
        <w:ind w:firstLine="0"/>
        <w:rPr>
          <w:del w:id="370" w:author="Álvaro Gonzalez" w:date="2020-06-16T19:54:00Z"/>
        </w:rPr>
      </w:pPr>
      <w:del w:id="371" w:author="Álvaro Gonzalez" w:date="2020-06-16T19:54:00Z">
        <w:r w:rsidDel="00A26E4F">
          <w:delText>Para poder definir una estrategia, tenemos que considerar varios factores. Teniendo en cuenta que el Texas Hold’em no es un juego estático (es decir, el valor de la mano puede variar en función de cartas que se van revelando) podemos definir los términos de “Draw” y “Made Hand”.</w:delText>
        </w:r>
      </w:del>
    </w:p>
    <w:p w14:paraId="3927E81C" w14:textId="5C98F12A" w:rsidR="00707605" w:rsidDel="00A26E4F" w:rsidRDefault="00707605" w:rsidP="00707605">
      <w:pPr>
        <w:ind w:firstLine="0"/>
        <w:rPr>
          <w:del w:id="372" w:author="Álvaro Gonzalez" w:date="2020-06-16T19:54:00Z"/>
        </w:rPr>
      </w:pPr>
      <w:del w:id="373" w:author="Álvaro Gonzalez" w:date="2020-06-16T19:54:00Z">
        <w:r w:rsidDel="00A26E4F">
          <w:delText xml:space="preserve">Un “Draw” es una mano de cuyo valor si la ronda termina inmediatamente no sería el mejor de todos los valores entre las manos restantes, pero si salen determinadas cartas (llamadas “outs”), mejora hasta ser la mejor. Es decir, es una mano que no vale nada a menos que salga una de sus outs, cartas que necesita para ganar. Mientras que “Made Hand” es una jugada completa (Pareja, dobles parejas, Escalera…). Frente a un Draw, Made Hand suele apostar y subir. </w:delText>
        </w:r>
      </w:del>
    </w:p>
    <w:p w14:paraId="4B005642" w14:textId="606CA12D" w:rsidR="00707605" w:rsidDel="00A26E4F" w:rsidRDefault="00707605" w:rsidP="00707605">
      <w:pPr>
        <w:ind w:firstLine="0"/>
        <w:rPr>
          <w:del w:id="374" w:author="Álvaro Gonzalez" w:date="2020-06-16T19:54:00Z"/>
        </w:rPr>
      </w:pPr>
      <w:commentRangeStart w:id="375"/>
      <w:del w:id="376" w:author="Álvaro Gonzalez" w:date="2020-06-16T19:54:00Z">
        <w:r w:rsidDel="00A26E4F">
          <w:delText xml:space="preserve">Tal y como definimos en el apartado </w:delText>
        </w:r>
        <w:r w:rsidR="0043057B" w:rsidDel="00A26E4F">
          <w:fldChar w:fldCharType="begin"/>
        </w:r>
        <w:r w:rsidDel="00A26E4F">
          <w:delInstrText xml:space="preserve"> REF _Ref29304793 \r \h </w:delInstrText>
        </w:r>
        <w:r w:rsidR="0043057B" w:rsidDel="00A26E4F">
          <w:fldChar w:fldCharType="separate"/>
        </w:r>
        <w:r w:rsidDel="00A26E4F">
          <w:delText>2.2.1</w:delText>
        </w:r>
        <w:r w:rsidR="0043057B" w:rsidDel="00A26E4F">
          <w:fldChar w:fldCharType="end"/>
        </w:r>
        <w:r w:rsidDel="00A26E4F">
          <w:delText xml:space="preserve">, la cuota de una jugada es el ratio de no encontrar la mano que buscamos. En este caso vamos a hablar de las cuotas de bote, o pot odds, que es la cuota de cuanto estás recibiendo del total por ver una apuesta con respecto al bote. Por ejemplo, si hay 50 € en el bote y apostaste 10 €, estarías recibiendo 5:1 por ver la apuesta. </w:delText>
        </w:r>
        <w:commentRangeEnd w:id="375"/>
        <w:r w:rsidR="00F847A1" w:rsidDel="00A26E4F">
          <w:rPr>
            <w:rStyle w:val="Refdecomentario"/>
            <w:rFonts w:ascii="Lato" w:hAnsi="Lato"/>
            <w:lang w:val="en-US" w:eastAsia="en-US" w:bidi="en-US"/>
          </w:rPr>
          <w:commentReference w:id="375"/>
        </w:r>
      </w:del>
    </w:p>
    <w:p w14:paraId="66FA04E1" w14:textId="656364C3" w:rsidR="00707605" w:rsidDel="00A26E4F" w:rsidRDefault="00707605" w:rsidP="00707605">
      <w:pPr>
        <w:ind w:firstLine="0"/>
        <w:rPr>
          <w:del w:id="377" w:author="Álvaro Gonzalez" w:date="2020-06-16T19:54:00Z"/>
        </w:rPr>
      </w:pPr>
      <w:del w:id="378" w:author="Álvaro Gonzalez" w:date="2020-06-16T19:54:00Z">
        <w:r w:rsidDel="00A26E4F">
          <w:delText>Este valor es importante para poder calcular qué podemos esperar a la hora de apostar. Es decir, si la cuota de ganar el bote es menor a su cuota de bote.</w:delText>
        </w:r>
      </w:del>
    </w:p>
    <w:p w14:paraId="209A22F4" w14:textId="5459837D" w:rsidR="00707605" w:rsidDel="00A26E4F" w:rsidRDefault="00707605" w:rsidP="00707605">
      <w:pPr>
        <w:ind w:firstLine="0"/>
        <w:rPr>
          <w:del w:id="379" w:author="Álvaro Gonzalez" w:date="2020-06-16T19:54:00Z"/>
        </w:rPr>
      </w:pPr>
      <w:del w:id="380" w:author="Álvaro Gonzalez" w:date="2020-06-16T19:54:00Z">
        <w:r w:rsidDel="00A26E4F">
          <w:delText>El problema de considerar únicamente las cu</w:delText>
        </w:r>
        <w:r w:rsidR="00F847A1" w:rsidDel="00A26E4F">
          <w:delText>o</w:delText>
        </w:r>
        <w:r w:rsidDel="00A26E4F">
          <w:delText xml:space="preserve">tas de bote es que no son reales para el funcionamiento real del póker, ya que los draw nunca ganarían dinero una vez que reciben su mano ya que la descartarían en el momento </w:delText>
        </w:r>
        <w:commentRangeStart w:id="381"/>
        <w:r w:rsidDel="00A26E4F">
          <w:delText xml:space="preserve">en que vieran </w:delText>
        </w:r>
        <w:commentRangeEnd w:id="381"/>
        <w:r w:rsidR="002A003D" w:rsidDel="00A26E4F">
          <w:rPr>
            <w:rStyle w:val="Refdecomentario"/>
            <w:rFonts w:ascii="Lato" w:hAnsi="Lato"/>
            <w:lang w:val="en-US" w:eastAsia="en-US" w:bidi="en-US"/>
          </w:rPr>
          <w:commentReference w:id="381"/>
        </w:r>
        <w:r w:rsidDel="00A26E4F">
          <w:delText xml:space="preserve">que tienen un draw. </w:delText>
        </w:r>
        <w:commentRangeStart w:id="382"/>
        <w:r w:rsidDel="00A26E4F">
          <w:delText xml:space="preserve">Sin embargo, el tener un draw puede dar lugar estrategia en un juego con cartas ocultas podría llegar a resultar altamente explotable. </w:delText>
        </w:r>
        <w:commentRangeEnd w:id="382"/>
        <w:r w:rsidR="002A003D" w:rsidDel="00A26E4F">
          <w:rPr>
            <w:rStyle w:val="Refdecomentario"/>
            <w:rFonts w:ascii="Lato" w:hAnsi="Lato"/>
            <w:lang w:val="en-US" w:eastAsia="en-US" w:bidi="en-US"/>
          </w:rPr>
          <w:commentReference w:id="382"/>
        </w:r>
        <w:r w:rsidDel="00A26E4F">
          <w:delText>En otras palabras, el jugador con draw puede anticipar información extrayendo valores cuando recibe el draw. A la combinación de cuótas inmediatas y valor esperado de fases posteriores de la ronda se le conoce como cuóta implícita.</w:delText>
        </w:r>
      </w:del>
    </w:p>
    <w:p w14:paraId="543B9DBE" w14:textId="3666B9FD" w:rsidR="00707605" w:rsidDel="00A26E4F" w:rsidRDefault="00707605" w:rsidP="00707605">
      <w:pPr>
        <w:ind w:firstLine="0"/>
        <w:rPr>
          <w:del w:id="383" w:author="Álvaro Gonzalez" w:date="2020-06-16T19:54:00Z"/>
        </w:rPr>
      </w:pPr>
      <w:del w:id="384" w:author="Álvaro Gonzalez" w:date="2020-06-16T19:54:00Z">
        <w:r w:rsidDel="00A26E4F">
          <w:delText>Pongamos un ejemplo sobre esto último:</w:delText>
        </w:r>
      </w:del>
    </w:p>
    <w:p w14:paraId="0E1F5738" w14:textId="2F1A8DC7" w:rsidR="00707605" w:rsidDel="00A26E4F" w:rsidRDefault="00707605" w:rsidP="00707605">
      <w:pPr>
        <w:ind w:firstLine="0"/>
        <w:rPr>
          <w:del w:id="385" w:author="Álvaro Gonzalez" w:date="2020-06-16T19:54:00Z"/>
        </w:rPr>
      </w:pPr>
      <w:del w:id="386" w:author="Álvaro Gonzalez" w:date="2020-06-16T19:54:00Z">
        <w:r w:rsidDel="00A26E4F">
          <w:delText>Jugador A: A</w:delText>
        </w:r>
        <w:r w:rsidRPr="00B274C1" w:rsidDel="00A26E4F">
          <w:rPr>
            <w:rFonts w:ascii="Segoe UI Symbol" w:hAnsi="Segoe UI Symbol" w:cs="Segoe UI Symbol"/>
          </w:rPr>
          <w:delText>♦</w:delText>
        </w:r>
        <w:r w:rsidDel="00A26E4F">
          <w:delText xml:space="preserve"> K</w:delText>
        </w:r>
        <w:r w:rsidRPr="00B274C1" w:rsidDel="00A26E4F">
          <w:rPr>
            <w:rFonts w:ascii="Segoe UI Symbol" w:hAnsi="Segoe UI Symbol" w:cs="Segoe UI Symbol"/>
          </w:rPr>
          <w:delText>♦</w:delText>
        </w:r>
      </w:del>
    </w:p>
    <w:p w14:paraId="6361C6F9" w14:textId="65E24576" w:rsidR="00707605" w:rsidDel="00A26E4F" w:rsidRDefault="00707605" w:rsidP="00707605">
      <w:pPr>
        <w:ind w:firstLine="0"/>
        <w:rPr>
          <w:del w:id="387" w:author="Álvaro Gonzalez" w:date="2020-06-16T19:54:00Z"/>
        </w:rPr>
      </w:pPr>
      <w:del w:id="388" w:author="Álvaro Gonzalez" w:date="2020-06-16T19:54:00Z">
        <w:r w:rsidDel="00A26E4F">
          <w:delText>Jugador B: 8</w:delText>
        </w:r>
        <w:r w:rsidRPr="00B274C1" w:rsidDel="00A26E4F">
          <w:rPr>
            <w:rFonts w:ascii="Segoe UI Symbol" w:hAnsi="Segoe UI Symbol" w:cs="Segoe UI Symbol"/>
          </w:rPr>
          <w:delText>♣</w:delText>
        </w:r>
        <w:r w:rsidDel="00A26E4F">
          <w:delText xml:space="preserve"> 7</w:delText>
        </w:r>
        <w:r w:rsidRPr="00B274C1" w:rsidDel="00A26E4F">
          <w:rPr>
            <w:rFonts w:ascii="Segoe UI Symbol" w:hAnsi="Segoe UI Symbol" w:cs="Segoe UI Symbol"/>
          </w:rPr>
          <w:delText>♣</w:delText>
        </w:r>
      </w:del>
    </w:p>
    <w:p w14:paraId="391B312C" w14:textId="20D96682" w:rsidR="00707605" w:rsidRPr="00B274C1" w:rsidDel="00A26E4F" w:rsidRDefault="00707605" w:rsidP="00707605">
      <w:pPr>
        <w:ind w:firstLine="0"/>
        <w:rPr>
          <w:del w:id="389" w:author="Álvaro Gonzalez" w:date="2020-06-16T19:54:00Z"/>
        </w:rPr>
      </w:pPr>
      <w:del w:id="390" w:author="Álvaro Gonzalez" w:date="2020-06-16T19:54:00Z">
        <w:r w:rsidDel="00A26E4F">
          <w:delText>Flop: A</w:delText>
        </w:r>
        <w:r w:rsidRPr="00B274C1" w:rsidDel="00A26E4F">
          <w:rPr>
            <w:rFonts w:ascii="Segoe UI Symbol" w:hAnsi="Segoe UI Symbol" w:cs="Segoe UI Symbol"/>
          </w:rPr>
          <w:delText>♣</w:delText>
        </w:r>
        <w:r w:rsidDel="00A26E4F">
          <w:delText xml:space="preserve"> K</w:delText>
        </w:r>
        <w:r w:rsidRPr="00B274C1" w:rsidDel="00A26E4F">
          <w:rPr>
            <w:rFonts w:ascii="Segoe UI Symbol" w:hAnsi="Segoe UI Symbol" w:cs="Segoe UI Symbol"/>
          </w:rPr>
          <w:delText>♠</w:delText>
        </w:r>
        <w:r w:rsidDel="00A26E4F">
          <w:delText xml:space="preserve"> 4</w:delText>
        </w:r>
        <w:r w:rsidRPr="00B274C1" w:rsidDel="00A26E4F">
          <w:rPr>
            <w:rFonts w:ascii="Segoe UI Symbol" w:hAnsi="Segoe UI Symbol" w:cs="Segoe UI Symbol"/>
          </w:rPr>
          <w:delText>♣</w:delText>
        </w:r>
      </w:del>
    </w:p>
    <w:p w14:paraId="633A4258" w14:textId="242F7A18" w:rsidR="00707605" w:rsidRPr="00B274C1" w:rsidDel="00A26E4F" w:rsidRDefault="00707605" w:rsidP="00707605">
      <w:pPr>
        <w:ind w:firstLine="0"/>
        <w:rPr>
          <w:del w:id="391" w:author="Álvaro Gonzalez" w:date="2020-06-16T19:54:00Z"/>
        </w:rPr>
      </w:pPr>
      <w:del w:id="392" w:author="Álvaro Gonzalez" w:date="2020-06-16T19:54:00Z">
        <w:r w:rsidRPr="00B274C1" w:rsidDel="00A26E4F">
          <w:delText>Bote preflop: 135 €</w:delText>
        </w:r>
      </w:del>
    </w:p>
    <w:p w14:paraId="4D10103F" w14:textId="79CCBC4E" w:rsidR="00707605" w:rsidDel="00A26E4F" w:rsidRDefault="00707605" w:rsidP="00707605">
      <w:pPr>
        <w:ind w:firstLine="0"/>
        <w:rPr>
          <w:del w:id="393" w:author="Álvaro Gonzalez" w:date="2020-06-16T19:54:00Z"/>
        </w:rPr>
      </w:pPr>
      <w:del w:id="394" w:author="Álvaro Gonzalez" w:date="2020-06-16T19:54:00Z">
        <w:r w:rsidRPr="00B274C1" w:rsidDel="00A26E4F">
          <w:delText>Apuesta del jugador A en Flop: 30€</w:delText>
        </w:r>
      </w:del>
    </w:p>
    <w:p w14:paraId="7C4C1866" w14:textId="25E55893" w:rsidR="00707605" w:rsidRPr="00B274C1" w:rsidDel="00A26E4F" w:rsidRDefault="00707605" w:rsidP="00707605">
      <w:pPr>
        <w:ind w:firstLine="0"/>
        <w:rPr>
          <w:del w:id="395" w:author="Álvaro Gonzalez" w:date="2020-06-16T19:54:00Z"/>
        </w:rPr>
      </w:pPr>
      <w:del w:id="396" w:author="Álvaro Gonzalez" w:date="2020-06-16T19:54:00Z">
        <w:r w:rsidDel="00A26E4F">
          <w:delText>Límite de apuesta: 30-60€</w:delText>
        </w:r>
      </w:del>
    </w:p>
    <w:p w14:paraId="0E510741" w14:textId="66C542EB" w:rsidR="00707605" w:rsidDel="00A26E4F" w:rsidRDefault="00707605" w:rsidP="00707605">
      <w:pPr>
        <w:ind w:firstLine="0"/>
        <w:rPr>
          <w:del w:id="397" w:author="Álvaro Gonzalez" w:date="2020-06-16T19:54:00Z"/>
        </w:rPr>
      </w:pPr>
      <w:del w:id="398" w:author="Álvaro Gonzalez" w:date="2020-06-16T19:54:00Z">
        <w:r w:rsidRPr="00B274C1" w:rsidDel="00A26E4F">
          <w:delText>Aquí podemos observar que el jugador A tiene dobles parejas de AK mientras que</w:delText>
        </w:r>
        <w:r w:rsidR="002A003D" w:rsidDel="00A26E4F">
          <w:delText xml:space="preserve"> </w:delText>
        </w:r>
        <w:r w:rsidRPr="00B274C1" w:rsidDel="00A26E4F">
          <w:delText xml:space="preserve">el jugador B tiene un draw de Color, a falta de una carta de </w:delText>
        </w:r>
        <w:r w:rsidRPr="00B274C1" w:rsidDel="00A26E4F">
          <w:rPr>
            <w:rFonts w:ascii="Segoe UI Symbol" w:hAnsi="Segoe UI Symbol" w:cs="Segoe UI Symbol"/>
          </w:rPr>
          <w:delText>♣</w:delText>
        </w:r>
        <w:r w:rsidRPr="00B274C1" w:rsidDel="00A26E4F">
          <w:delText xml:space="preserve">. </w:delText>
        </w:r>
        <w:r w:rsidDel="00A26E4F">
          <w:delText>El jugador A no está seguro si el jugador B tiene draw o no, asumi</w:delText>
        </w:r>
        <w:r w:rsidR="00B91E63" w:rsidDel="00A26E4F">
          <w:delText>r</w:delText>
        </w:r>
        <w:r w:rsidR="00EB74B1" w:rsidDel="00A26E4F">
          <w:delText>e</w:delText>
        </w:r>
        <w:r w:rsidDel="00A26E4F">
          <w:delText>mos que el jugador A verá las apuestas del jugador B en cada una de las fases.</w:delText>
        </w:r>
      </w:del>
    </w:p>
    <w:p w14:paraId="55900860" w14:textId="6DE67959" w:rsidR="00707605" w:rsidDel="00A26E4F" w:rsidRDefault="00707605" w:rsidP="00707605">
      <w:pPr>
        <w:ind w:firstLine="0"/>
        <w:rPr>
          <w:del w:id="399" w:author="Álvaro Gonzalez" w:date="2020-06-16T19:54:00Z"/>
        </w:rPr>
      </w:pPr>
      <w:del w:id="400" w:author="Álvaro Gonzalez" w:date="2020-06-16T19:54:00Z">
        <w:r w:rsidDel="00A26E4F">
          <w:delText>Así que asumimos que B ve la apuesta del jugador A y pasamos a la fase de River, con un total de 195€ en el bote.</w:delText>
        </w:r>
      </w:del>
    </w:p>
    <w:p w14:paraId="119E3AD2" w14:textId="1000AF26" w:rsidR="00707605" w:rsidDel="00A26E4F" w:rsidRDefault="00707605" w:rsidP="00707605">
      <w:pPr>
        <w:ind w:firstLine="0"/>
        <w:rPr>
          <w:del w:id="401" w:author="Álvaro Gonzalez" w:date="2020-06-16T19:54:00Z"/>
        </w:rPr>
      </w:pPr>
      <w:del w:id="402" w:author="Álvaro Gonzalez" w:date="2020-06-16T19:54:00Z">
        <w:r w:rsidDel="00A26E4F">
          <w:delText>De aquí tenemos 3 posibles casos:</w:delText>
        </w:r>
      </w:del>
    </w:p>
    <w:p w14:paraId="7E434BFF" w14:textId="10BC3B77" w:rsidR="00707605" w:rsidDel="00A26E4F" w:rsidRDefault="00707605" w:rsidP="00707605">
      <w:pPr>
        <w:ind w:firstLine="0"/>
        <w:rPr>
          <w:del w:id="403" w:author="Álvaro Gonzalez" w:date="2020-06-16T19:54:00Z"/>
          <w:b/>
        </w:rPr>
      </w:pPr>
      <w:del w:id="404" w:author="Álvaro Gonzalez" w:date="2020-06-16T19:54:00Z">
        <w:r w:rsidDel="00A26E4F">
          <w:rPr>
            <w:b/>
          </w:rPr>
          <w:delText>Caso 1: La carta revelada en Turn es un trébol</w:delText>
        </w:r>
      </w:del>
    </w:p>
    <w:p w14:paraId="76C7814D" w14:textId="1D32B179" w:rsidR="00707605" w:rsidDel="00A26E4F" w:rsidRDefault="00707605" w:rsidP="00707605">
      <w:pPr>
        <w:ind w:firstLine="0"/>
        <w:rPr>
          <w:del w:id="405" w:author="Álvaro Gonzalez" w:date="2020-06-16T19:54:00Z"/>
        </w:rPr>
      </w:pPr>
      <w:del w:id="406" w:author="Álvaro Gonzalez" w:date="2020-06-16T19:54:00Z">
        <w:r w:rsidDel="00A26E4F">
          <w:delText>En este caso, el jugador B apostaría la apuesta alta (60€) en cada una de las dos fases posteriores (Turn y River), y el jugador A las vería, tal y como hemos asumido. Quedándose un total de 240€ a los adicionales 195 €, quedando el bote total en 435€. Para calcular el beneficio, hay que restarle la cantidad apostada en Flop, Turn y River por el jugador B (30+60+60 = 150 €), quedando un beneficio de 435-150=285 €.</w:delText>
        </w:r>
      </w:del>
    </w:p>
    <w:p w14:paraId="5EB856FD" w14:textId="11259CB7" w:rsidR="00707605" w:rsidDel="00A26E4F" w:rsidRDefault="00707605" w:rsidP="00707605">
      <w:pPr>
        <w:ind w:firstLine="0"/>
        <w:rPr>
          <w:del w:id="407" w:author="Álvaro Gonzalez" w:date="2020-06-16T19:54:00Z"/>
        </w:rPr>
      </w:pPr>
      <w:del w:id="408" w:author="Álvaro Gonzalez" w:date="2020-06-16T19:54:00Z">
        <w:r w:rsidDel="00A26E4F">
          <w:delText>La probabilidad de que ocurra este caso es p(Trebol en Turn) = 8/45 = 0.1778 =17,78%</w:delText>
        </w:r>
      </w:del>
    </w:p>
    <w:p w14:paraId="60EE1707" w14:textId="0ECFA820" w:rsidR="00707605" w:rsidDel="00A26E4F" w:rsidRDefault="00707605" w:rsidP="00707605">
      <w:pPr>
        <w:ind w:firstLine="0"/>
        <w:rPr>
          <w:del w:id="409" w:author="Álvaro Gonzalez" w:date="2020-06-16T19:54:00Z"/>
          <w:b/>
        </w:rPr>
      </w:pPr>
      <w:del w:id="410" w:author="Álvaro Gonzalez" w:date="2020-06-16T19:54:00Z">
        <w:r w:rsidDel="00A26E4F">
          <w:rPr>
            <w:b/>
          </w:rPr>
          <w:delText>Caso 2: La carta revelada en Turn no es un trébol pero la carta revelada en River sí que es trebol</w:delText>
        </w:r>
      </w:del>
    </w:p>
    <w:p w14:paraId="28F64FB2" w14:textId="35FC1866" w:rsidR="00707605" w:rsidDel="00A26E4F" w:rsidRDefault="00707605" w:rsidP="00707605">
      <w:pPr>
        <w:ind w:firstLine="0"/>
        <w:rPr>
          <w:del w:id="411" w:author="Álvaro Gonzalez" w:date="2020-06-16T19:54:00Z"/>
        </w:rPr>
      </w:pPr>
      <w:del w:id="412" w:author="Álvaro Gonzalez" w:date="2020-06-16T19:54:00Z">
        <w:r w:rsidDel="00A26E4F">
          <w:delText>En este caso, el jugador A apostaría la apuesta alta (60 €) en Turn, el jugador B la vería y en River es el jugador B el que apostaría la apuesta alta y el jugador A la vería. El beneficio sería el mismo que en el anterior caso (285 €).</w:delText>
        </w:r>
      </w:del>
    </w:p>
    <w:p w14:paraId="0C5C2593" w14:textId="1C394721" w:rsidR="00707605" w:rsidDel="00A26E4F" w:rsidRDefault="00707605" w:rsidP="00707605">
      <w:pPr>
        <w:ind w:firstLine="0"/>
        <w:rPr>
          <w:del w:id="413" w:author="Álvaro Gonzalez" w:date="2020-06-16T19:54:00Z"/>
        </w:rPr>
      </w:pPr>
      <w:del w:id="414" w:author="Álvaro Gonzalez" w:date="2020-06-16T19:54:00Z">
        <w:r w:rsidDel="00A26E4F">
          <w:delText xml:space="preserve">La probabilidad de que ocurra este caso es la probabilidad conjunta de ambos eventos, es decir p(“No trébol en Turn” </w:delText>
        </w:r>
        <w:r w:rsidDel="00A26E4F">
          <w:rPr>
            <w:rFonts w:ascii="Times New Roman" w:hAnsi="Times New Roman"/>
          </w:rPr>
          <w:delText>∩</w:delText>
        </w:r>
        <w:r w:rsidDel="00A26E4F">
          <w:delText xml:space="preserve"> “Trebol en river”) = p(No trébol en turn)*p(Trebol en River) = 37/45 * 8/44 = 0.1495 = 14.95 %</w:delText>
        </w:r>
      </w:del>
    </w:p>
    <w:p w14:paraId="461A3DF0" w14:textId="7A9D1492" w:rsidR="00707605" w:rsidDel="00A26E4F" w:rsidRDefault="00707605" w:rsidP="00707605">
      <w:pPr>
        <w:ind w:firstLine="0"/>
        <w:rPr>
          <w:del w:id="415" w:author="Álvaro Gonzalez" w:date="2020-06-16T19:54:00Z"/>
          <w:b/>
        </w:rPr>
      </w:pPr>
      <w:del w:id="416" w:author="Álvaro Gonzalez" w:date="2020-06-16T19:54:00Z">
        <w:r w:rsidDel="00A26E4F">
          <w:rPr>
            <w:b/>
          </w:rPr>
          <w:delText>Caso 3: Ninguna de las cartas reveladas es un trébol</w:delText>
        </w:r>
      </w:del>
    </w:p>
    <w:p w14:paraId="77C6E93D" w14:textId="502C0570" w:rsidR="00707605" w:rsidDel="00A26E4F" w:rsidRDefault="00707605" w:rsidP="00707605">
      <w:pPr>
        <w:ind w:firstLine="0"/>
        <w:rPr>
          <w:del w:id="417" w:author="Álvaro Gonzalez" w:date="2020-06-16T19:54:00Z"/>
        </w:rPr>
      </w:pPr>
      <w:del w:id="418" w:author="Álvaro Gonzalez" w:date="2020-06-16T19:54:00Z">
        <w:r w:rsidDel="00A26E4F">
          <w:delText>En este caso, el jugador A apostaría la apuesta alta (60 €) en Turn, el jugador B la vería, y en River el jugador no vería la apuesta y pasaría, obteniendo un beneficio de -30-60=-90€.</w:delText>
        </w:r>
      </w:del>
    </w:p>
    <w:p w14:paraId="24EECD30" w14:textId="62E7705A" w:rsidR="00707605" w:rsidDel="00A26E4F" w:rsidRDefault="00707605" w:rsidP="00707605">
      <w:pPr>
        <w:ind w:firstLine="0"/>
        <w:rPr>
          <w:del w:id="419" w:author="Álvaro Gonzalez" w:date="2020-06-16T19:54:00Z"/>
          <w:b/>
        </w:rPr>
      </w:pPr>
      <w:del w:id="420" w:author="Álvaro Gonzalez" w:date="2020-06-16T19:54:00Z">
        <w:r w:rsidDel="00A26E4F">
          <w:delText>La probabilidad de que ocurra es el opuesto a que ocurra cualquiera de los otros dos casos, es decir p(ningún trébol) =(37/45)*(36/44) = 1- (8/45 + 37/45*8/44) = 0.6727 = 67.27 %</w:delText>
        </w:r>
      </w:del>
    </w:p>
    <w:p w14:paraId="78426002" w14:textId="2C750FD6" w:rsidR="00707605" w:rsidDel="00A26E4F" w:rsidRDefault="00707605" w:rsidP="00707605">
      <w:pPr>
        <w:ind w:firstLine="0"/>
        <w:rPr>
          <w:del w:id="421" w:author="Álvaro Gonzalez" w:date="2020-06-16T19:54:00Z"/>
        </w:rPr>
      </w:pPr>
      <w:del w:id="422" w:author="Álvaro Gonzalez" w:date="2020-06-16T19:54:00Z">
        <w:r w:rsidDel="00A26E4F">
          <w:delText>Con estos tres casos, podemos construir la siguiente tabla:</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9"/>
        <w:gridCol w:w="1023"/>
        <w:gridCol w:w="1774"/>
        <w:gridCol w:w="2550"/>
      </w:tblGrid>
      <w:tr w:rsidR="00707605" w:rsidDel="00A26E4F" w14:paraId="209E702B" w14:textId="487833B3" w:rsidTr="004559FF">
        <w:trPr>
          <w:del w:id="423" w:author="Álvaro Gonzalez" w:date="2020-06-16T19:54:00Z"/>
        </w:trPr>
        <w:tc>
          <w:tcPr>
            <w:tcW w:w="0" w:type="auto"/>
            <w:shd w:val="clear" w:color="auto" w:fill="auto"/>
            <w:vAlign w:val="center"/>
          </w:tcPr>
          <w:p w14:paraId="256A280F" w14:textId="2658B996" w:rsidR="00707605" w:rsidRPr="00305213" w:rsidDel="00A26E4F" w:rsidRDefault="00707605" w:rsidP="004559FF">
            <w:pPr>
              <w:ind w:firstLine="0"/>
              <w:jc w:val="center"/>
              <w:rPr>
                <w:del w:id="424" w:author="Álvaro Gonzalez" w:date="2020-06-16T19:54:00Z"/>
                <w:rFonts w:eastAsia="MS Mincho"/>
              </w:rPr>
            </w:pPr>
            <w:del w:id="425" w:author="Álvaro Gonzalez" w:date="2020-06-16T19:54:00Z">
              <w:r w:rsidRPr="00305213" w:rsidDel="00A26E4F">
                <w:rPr>
                  <w:rFonts w:eastAsia="MS Mincho"/>
                </w:rPr>
                <w:delText>Salida</w:delText>
              </w:r>
            </w:del>
          </w:p>
        </w:tc>
        <w:tc>
          <w:tcPr>
            <w:tcW w:w="0" w:type="auto"/>
            <w:shd w:val="clear" w:color="auto" w:fill="auto"/>
            <w:vAlign w:val="center"/>
          </w:tcPr>
          <w:p w14:paraId="748FA0B0" w14:textId="52FC94BB" w:rsidR="00707605" w:rsidRPr="00305213" w:rsidDel="00A26E4F" w:rsidRDefault="00707605" w:rsidP="004559FF">
            <w:pPr>
              <w:ind w:firstLine="0"/>
              <w:jc w:val="center"/>
              <w:rPr>
                <w:del w:id="426" w:author="Álvaro Gonzalez" w:date="2020-06-16T19:54:00Z"/>
                <w:rFonts w:eastAsia="MS Mincho"/>
              </w:rPr>
            </w:pPr>
            <w:del w:id="427" w:author="Álvaro Gonzalez" w:date="2020-06-16T19:54:00Z">
              <w:r w:rsidRPr="00305213" w:rsidDel="00A26E4F">
                <w:rPr>
                  <w:rFonts w:eastAsia="MS Mincho"/>
                </w:rPr>
                <w:delText>p(Salida)</w:delText>
              </w:r>
            </w:del>
          </w:p>
        </w:tc>
        <w:tc>
          <w:tcPr>
            <w:tcW w:w="0" w:type="auto"/>
            <w:shd w:val="clear" w:color="auto" w:fill="auto"/>
            <w:vAlign w:val="center"/>
          </w:tcPr>
          <w:p w14:paraId="45146697" w14:textId="186F6C12" w:rsidR="00707605" w:rsidRPr="00305213" w:rsidDel="00A26E4F" w:rsidRDefault="00707605" w:rsidP="004559FF">
            <w:pPr>
              <w:ind w:firstLine="0"/>
              <w:jc w:val="center"/>
              <w:rPr>
                <w:del w:id="428" w:author="Álvaro Gonzalez" w:date="2020-06-16T19:54:00Z"/>
                <w:rFonts w:eastAsia="MS Mincho"/>
              </w:rPr>
            </w:pPr>
            <w:del w:id="429" w:author="Álvaro Gonzalez" w:date="2020-06-16T19:54:00Z">
              <w:r w:rsidRPr="00305213" w:rsidDel="00A26E4F">
                <w:rPr>
                  <w:rFonts w:eastAsia="MS Mincho"/>
                </w:rPr>
                <w:delText>Valor (Beneficio)</w:delText>
              </w:r>
            </w:del>
          </w:p>
        </w:tc>
        <w:tc>
          <w:tcPr>
            <w:tcW w:w="0" w:type="auto"/>
            <w:shd w:val="clear" w:color="auto" w:fill="auto"/>
            <w:vAlign w:val="center"/>
          </w:tcPr>
          <w:p w14:paraId="3AB08300" w14:textId="3E6BCBDA" w:rsidR="00707605" w:rsidRPr="00305213" w:rsidDel="00A26E4F" w:rsidRDefault="00707605" w:rsidP="004559FF">
            <w:pPr>
              <w:ind w:firstLine="0"/>
              <w:jc w:val="center"/>
              <w:rPr>
                <w:del w:id="430" w:author="Álvaro Gonzalez" w:date="2020-06-16T19:54:00Z"/>
                <w:rFonts w:eastAsia="MS Mincho"/>
              </w:rPr>
            </w:pPr>
            <w:del w:id="431" w:author="Álvaro Gonzalez" w:date="2020-06-16T19:54:00Z">
              <w:r w:rsidRPr="00305213" w:rsidDel="00A26E4F">
                <w:rPr>
                  <w:rFonts w:eastAsia="MS Mincho"/>
                </w:rPr>
                <w:delText>Valor esperado Ponderado</w:delText>
              </w:r>
            </w:del>
          </w:p>
        </w:tc>
      </w:tr>
      <w:tr w:rsidR="00707605" w:rsidDel="00A26E4F" w14:paraId="2874D5C3" w14:textId="312CD223" w:rsidTr="004559FF">
        <w:trPr>
          <w:del w:id="432" w:author="Álvaro Gonzalez" w:date="2020-06-16T19:54:00Z"/>
        </w:trPr>
        <w:tc>
          <w:tcPr>
            <w:tcW w:w="0" w:type="auto"/>
            <w:shd w:val="clear" w:color="auto" w:fill="auto"/>
            <w:vAlign w:val="center"/>
          </w:tcPr>
          <w:p w14:paraId="7941DAF0" w14:textId="0E3D70C7" w:rsidR="00707605" w:rsidRPr="00305213" w:rsidDel="00A26E4F" w:rsidRDefault="00707605" w:rsidP="004559FF">
            <w:pPr>
              <w:ind w:firstLine="0"/>
              <w:jc w:val="center"/>
              <w:rPr>
                <w:del w:id="433" w:author="Álvaro Gonzalez" w:date="2020-06-16T19:54:00Z"/>
                <w:rFonts w:eastAsia="MS Mincho"/>
              </w:rPr>
            </w:pPr>
            <w:del w:id="434" w:author="Álvaro Gonzalez" w:date="2020-06-16T19:54:00Z">
              <w:r w:rsidRPr="00305213" w:rsidDel="00A26E4F">
                <w:rPr>
                  <w:rFonts w:eastAsia="MS Mincho"/>
                </w:rPr>
                <w:delText>Trebol en Turn</w:delText>
              </w:r>
            </w:del>
          </w:p>
        </w:tc>
        <w:tc>
          <w:tcPr>
            <w:tcW w:w="0" w:type="auto"/>
            <w:shd w:val="clear" w:color="auto" w:fill="auto"/>
            <w:vAlign w:val="center"/>
          </w:tcPr>
          <w:p w14:paraId="6E7927AA" w14:textId="668C129A" w:rsidR="00707605" w:rsidRPr="00305213" w:rsidDel="00A26E4F" w:rsidRDefault="00707605" w:rsidP="004559FF">
            <w:pPr>
              <w:ind w:firstLine="0"/>
              <w:jc w:val="center"/>
              <w:rPr>
                <w:del w:id="435" w:author="Álvaro Gonzalez" w:date="2020-06-16T19:54:00Z"/>
                <w:rFonts w:eastAsia="MS Mincho"/>
              </w:rPr>
            </w:pPr>
            <w:del w:id="436" w:author="Álvaro Gonzalez" w:date="2020-06-16T19:54:00Z">
              <w:r w:rsidRPr="00305213" w:rsidDel="00A26E4F">
                <w:rPr>
                  <w:rFonts w:eastAsia="MS Mincho"/>
                </w:rPr>
                <w:delText>0.1778</w:delText>
              </w:r>
            </w:del>
          </w:p>
        </w:tc>
        <w:tc>
          <w:tcPr>
            <w:tcW w:w="0" w:type="auto"/>
            <w:shd w:val="clear" w:color="auto" w:fill="auto"/>
            <w:vAlign w:val="center"/>
          </w:tcPr>
          <w:p w14:paraId="38F395FA" w14:textId="72F347E8" w:rsidR="00707605" w:rsidRPr="00305213" w:rsidDel="00A26E4F" w:rsidRDefault="00707605" w:rsidP="004559FF">
            <w:pPr>
              <w:ind w:firstLine="0"/>
              <w:jc w:val="center"/>
              <w:rPr>
                <w:del w:id="437" w:author="Álvaro Gonzalez" w:date="2020-06-16T19:54:00Z"/>
                <w:rFonts w:eastAsia="MS Mincho"/>
              </w:rPr>
            </w:pPr>
            <w:del w:id="438" w:author="Álvaro Gonzalez" w:date="2020-06-16T19:54:00Z">
              <w:r w:rsidRPr="00305213" w:rsidDel="00A26E4F">
                <w:rPr>
                  <w:rFonts w:eastAsia="MS Mincho"/>
                </w:rPr>
                <w:delText>+285 €</w:delText>
              </w:r>
            </w:del>
          </w:p>
        </w:tc>
        <w:tc>
          <w:tcPr>
            <w:tcW w:w="0" w:type="auto"/>
            <w:shd w:val="clear" w:color="auto" w:fill="auto"/>
            <w:vAlign w:val="center"/>
          </w:tcPr>
          <w:p w14:paraId="73CD5CFA" w14:textId="6433C581" w:rsidR="00707605" w:rsidRPr="00305213" w:rsidDel="00A26E4F" w:rsidRDefault="00707605" w:rsidP="004559FF">
            <w:pPr>
              <w:ind w:firstLine="0"/>
              <w:jc w:val="center"/>
              <w:rPr>
                <w:del w:id="439" w:author="Álvaro Gonzalez" w:date="2020-06-16T19:54:00Z"/>
                <w:rFonts w:eastAsia="MS Mincho"/>
              </w:rPr>
            </w:pPr>
            <w:del w:id="440" w:author="Álvaro Gonzalez" w:date="2020-06-16T19:54:00Z">
              <w:r w:rsidRPr="00305213" w:rsidDel="00A26E4F">
                <w:rPr>
                  <w:rFonts w:eastAsia="MS Mincho"/>
                </w:rPr>
                <w:delText>+ 50,673 €</w:delText>
              </w:r>
            </w:del>
          </w:p>
        </w:tc>
      </w:tr>
      <w:tr w:rsidR="00707605" w:rsidDel="00A26E4F" w14:paraId="7AEBF5DB" w14:textId="6089D254" w:rsidTr="004559FF">
        <w:trPr>
          <w:del w:id="441" w:author="Álvaro Gonzalez" w:date="2020-06-16T19:54:00Z"/>
        </w:trPr>
        <w:tc>
          <w:tcPr>
            <w:tcW w:w="0" w:type="auto"/>
            <w:shd w:val="clear" w:color="auto" w:fill="auto"/>
            <w:vAlign w:val="center"/>
          </w:tcPr>
          <w:p w14:paraId="253965E5" w14:textId="7E74B64D" w:rsidR="00707605" w:rsidRPr="00305213" w:rsidDel="00A26E4F" w:rsidRDefault="00707605" w:rsidP="004559FF">
            <w:pPr>
              <w:ind w:firstLine="0"/>
              <w:jc w:val="center"/>
              <w:rPr>
                <w:del w:id="442" w:author="Álvaro Gonzalez" w:date="2020-06-16T19:54:00Z"/>
                <w:rFonts w:eastAsia="MS Mincho"/>
              </w:rPr>
            </w:pPr>
            <w:del w:id="443" w:author="Álvaro Gonzalez" w:date="2020-06-16T19:54:00Z">
              <w:r w:rsidRPr="00305213" w:rsidDel="00A26E4F">
                <w:rPr>
                  <w:rFonts w:eastAsia="MS Mincho"/>
                </w:rPr>
                <w:delText>Trebol en River</w:delText>
              </w:r>
            </w:del>
          </w:p>
        </w:tc>
        <w:tc>
          <w:tcPr>
            <w:tcW w:w="0" w:type="auto"/>
            <w:shd w:val="clear" w:color="auto" w:fill="auto"/>
            <w:vAlign w:val="center"/>
          </w:tcPr>
          <w:p w14:paraId="2606C3AE" w14:textId="560D3193" w:rsidR="00707605" w:rsidRPr="00305213" w:rsidDel="00A26E4F" w:rsidRDefault="00707605" w:rsidP="004559FF">
            <w:pPr>
              <w:ind w:firstLine="0"/>
              <w:jc w:val="center"/>
              <w:rPr>
                <w:del w:id="444" w:author="Álvaro Gonzalez" w:date="2020-06-16T19:54:00Z"/>
                <w:rFonts w:eastAsia="MS Mincho"/>
              </w:rPr>
            </w:pPr>
            <w:del w:id="445" w:author="Álvaro Gonzalez" w:date="2020-06-16T19:54:00Z">
              <w:r w:rsidRPr="00305213" w:rsidDel="00A26E4F">
                <w:rPr>
                  <w:rFonts w:eastAsia="MS Mincho"/>
                </w:rPr>
                <w:delText>0.1495</w:delText>
              </w:r>
            </w:del>
          </w:p>
        </w:tc>
        <w:tc>
          <w:tcPr>
            <w:tcW w:w="0" w:type="auto"/>
            <w:shd w:val="clear" w:color="auto" w:fill="auto"/>
            <w:vAlign w:val="center"/>
          </w:tcPr>
          <w:p w14:paraId="6C8DBA9B" w14:textId="7FF57A99" w:rsidR="00707605" w:rsidRPr="00305213" w:rsidDel="00A26E4F" w:rsidRDefault="00707605" w:rsidP="004559FF">
            <w:pPr>
              <w:ind w:firstLine="0"/>
              <w:jc w:val="center"/>
              <w:rPr>
                <w:del w:id="446" w:author="Álvaro Gonzalez" w:date="2020-06-16T19:54:00Z"/>
                <w:rFonts w:eastAsia="MS Mincho"/>
              </w:rPr>
            </w:pPr>
            <w:del w:id="447" w:author="Álvaro Gonzalez" w:date="2020-06-16T19:54:00Z">
              <w:r w:rsidRPr="00305213" w:rsidDel="00A26E4F">
                <w:rPr>
                  <w:rFonts w:eastAsia="MS Mincho"/>
                </w:rPr>
                <w:delText>+285 €</w:delText>
              </w:r>
            </w:del>
          </w:p>
        </w:tc>
        <w:tc>
          <w:tcPr>
            <w:tcW w:w="0" w:type="auto"/>
            <w:shd w:val="clear" w:color="auto" w:fill="auto"/>
            <w:vAlign w:val="center"/>
          </w:tcPr>
          <w:p w14:paraId="143CC8B1" w14:textId="0509B5A3" w:rsidR="00707605" w:rsidRPr="00305213" w:rsidDel="00A26E4F" w:rsidRDefault="00707605" w:rsidP="004559FF">
            <w:pPr>
              <w:ind w:firstLine="0"/>
              <w:jc w:val="center"/>
              <w:rPr>
                <w:del w:id="448" w:author="Álvaro Gonzalez" w:date="2020-06-16T19:54:00Z"/>
                <w:rFonts w:eastAsia="MS Mincho"/>
              </w:rPr>
            </w:pPr>
            <w:del w:id="449" w:author="Álvaro Gonzalez" w:date="2020-06-16T19:54:00Z">
              <w:r w:rsidRPr="00305213" w:rsidDel="00A26E4F">
                <w:rPr>
                  <w:rFonts w:eastAsia="MS Mincho"/>
                </w:rPr>
                <w:delText>+ 42,6075 €</w:delText>
              </w:r>
            </w:del>
          </w:p>
        </w:tc>
      </w:tr>
      <w:tr w:rsidR="00707605" w:rsidDel="00A26E4F" w14:paraId="3172C991" w14:textId="213125A0" w:rsidTr="004559FF">
        <w:trPr>
          <w:del w:id="450" w:author="Álvaro Gonzalez" w:date="2020-06-16T19:54:00Z"/>
        </w:trPr>
        <w:tc>
          <w:tcPr>
            <w:tcW w:w="0" w:type="auto"/>
            <w:shd w:val="clear" w:color="auto" w:fill="auto"/>
            <w:vAlign w:val="center"/>
          </w:tcPr>
          <w:p w14:paraId="4943BE4E" w14:textId="7762A242" w:rsidR="00707605" w:rsidRPr="00305213" w:rsidDel="00A26E4F" w:rsidRDefault="00707605" w:rsidP="004559FF">
            <w:pPr>
              <w:ind w:firstLine="0"/>
              <w:jc w:val="center"/>
              <w:rPr>
                <w:del w:id="451" w:author="Álvaro Gonzalez" w:date="2020-06-16T19:54:00Z"/>
                <w:rFonts w:eastAsia="MS Mincho"/>
              </w:rPr>
            </w:pPr>
            <w:del w:id="452" w:author="Álvaro Gonzalez" w:date="2020-06-16T19:54:00Z">
              <w:r w:rsidRPr="00305213" w:rsidDel="00A26E4F">
                <w:rPr>
                  <w:rFonts w:eastAsia="MS Mincho"/>
                </w:rPr>
                <w:delText>No trébol</w:delText>
              </w:r>
            </w:del>
          </w:p>
        </w:tc>
        <w:tc>
          <w:tcPr>
            <w:tcW w:w="0" w:type="auto"/>
            <w:shd w:val="clear" w:color="auto" w:fill="auto"/>
            <w:vAlign w:val="center"/>
          </w:tcPr>
          <w:p w14:paraId="46E897F8" w14:textId="428750A2" w:rsidR="00707605" w:rsidRPr="00305213" w:rsidDel="00A26E4F" w:rsidRDefault="00707605" w:rsidP="004559FF">
            <w:pPr>
              <w:ind w:firstLine="0"/>
              <w:jc w:val="center"/>
              <w:rPr>
                <w:del w:id="453" w:author="Álvaro Gonzalez" w:date="2020-06-16T19:54:00Z"/>
                <w:rFonts w:eastAsia="MS Mincho"/>
              </w:rPr>
            </w:pPr>
            <w:del w:id="454" w:author="Álvaro Gonzalez" w:date="2020-06-16T19:54:00Z">
              <w:r w:rsidRPr="00305213" w:rsidDel="00A26E4F">
                <w:rPr>
                  <w:rFonts w:eastAsia="MS Mincho"/>
                </w:rPr>
                <w:delText>0.6727</w:delText>
              </w:r>
            </w:del>
          </w:p>
        </w:tc>
        <w:tc>
          <w:tcPr>
            <w:tcW w:w="0" w:type="auto"/>
            <w:shd w:val="clear" w:color="auto" w:fill="auto"/>
            <w:vAlign w:val="center"/>
          </w:tcPr>
          <w:p w14:paraId="641AD291" w14:textId="4C476CC2" w:rsidR="00707605" w:rsidRPr="00305213" w:rsidDel="00A26E4F" w:rsidRDefault="00707605" w:rsidP="004559FF">
            <w:pPr>
              <w:ind w:firstLine="0"/>
              <w:jc w:val="center"/>
              <w:rPr>
                <w:del w:id="455" w:author="Álvaro Gonzalez" w:date="2020-06-16T19:54:00Z"/>
                <w:rFonts w:eastAsia="MS Mincho"/>
              </w:rPr>
            </w:pPr>
            <w:del w:id="456" w:author="Álvaro Gonzalez" w:date="2020-06-16T19:54:00Z">
              <w:r w:rsidRPr="00305213" w:rsidDel="00A26E4F">
                <w:rPr>
                  <w:rFonts w:eastAsia="MS Mincho"/>
                </w:rPr>
                <w:delText>-90 €</w:delText>
              </w:r>
            </w:del>
          </w:p>
        </w:tc>
        <w:tc>
          <w:tcPr>
            <w:tcW w:w="0" w:type="auto"/>
            <w:shd w:val="clear" w:color="auto" w:fill="auto"/>
            <w:vAlign w:val="center"/>
          </w:tcPr>
          <w:p w14:paraId="740CFDD5" w14:textId="64F4DF8E" w:rsidR="00707605" w:rsidRPr="00305213" w:rsidDel="00A26E4F" w:rsidRDefault="00707605" w:rsidP="004559FF">
            <w:pPr>
              <w:ind w:firstLine="0"/>
              <w:jc w:val="center"/>
              <w:rPr>
                <w:del w:id="457" w:author="Álvaro Gonzalez" w:date="2020-06-16T19:54:00Z"/>
                <w:rFonts w:eastAsia="MS Mincho"/>
              </w:rPr>
            </w:pPr>
            <w:del w:id="458" w:author="Álvaro Gonzalez" w:date="2020-06-16T19:54:00Z">
              <w:r w:rsidRPr="00305213" w:rsidDel="00A26E4F">
                <w:rPr>
                  <w:rFonts w:eastAsia="MS Mincho"/>
                </w:rPr>
                <w:delText>-60,543 €</w:delText>
              </w:r>
            </w:del>
          </w:p>
        </w:tc>
      </w:tr>
      <w:tr w:rsidR="00707605" w:rsidDel="00A26E4F" w14:paraId="3855C3B3" w14:textId="6FC844A5" w:rsidTr="004559FF">
        <w:trPr>
          <w:del w:id="459" w:author="Álvaro Gonzalez" w:date="2020-06-16T19:54:00Z"/>
        </w:trPr>
        <w:tc>
          <w:tcPr>
            <w:tcW w:w="0" w:type="auto"/>
            <w:shd w:val="clear" w:color="auto" w:fill="auto"/>
            <w:vAlign w:val="center"/>
          </w:tcPr>
          <w:p w14:paraId="1BAB9CD0" w14:textId="60083DB4" w:rsidR="00707605" w:rsidRPr="00305213" w:rsidDel="00A26E4F" w:rsidRDefault="00707605" w:rsidP="004559FF">
            <w:pPr>
              <w:ind w:firstLine="0"/>
              <w:jc w:val="center"/>
              <w:rPr>
                <w:del w:id="460" w:author="Álvaro Gonzalez" w:date="2020-06-16T19:54:00Z"/>
                <w:rFonts w:eastAsia="MS Mincho"/>
              </w:rPr>
            </w:pPr>
            <w:del w:id="461" w:author="Álvaro Gonzalez" w:date="2020-06-16T19:54:00Z">
              <w:r w:rsidRPr="00305213" w:rsidDel="00A26E4F">
                <w:rPr>
                  <w:rFonts w:eastAsia="MS Mincho"/>
                </w:rPr>
                <w:delText>Total</w:delText>
              </w:r>
            </w:del>
          </w:p>
        </w:tc>
        <w:tc>
          <w:tcPr>
            <w:tcW w:w="0" w:type="auto"/>
            <w:shd w:val="clear" w:color="auto" w:fill="auto"/>
            <w:vAlign w:val="center"/>
          </w:tcPr>
          <w:p w14:paraId="21ABA8F0" w14:textId="654B3C75" w:rsidR="00707605" w:rsidRPr="00305213" w:rsidDel="00A26E4F" w:rsidRDefault="00707605" w:rsidP="004559FF">
            <w:pPr>
              <w:ind w:firstLine="0"/>
              <w:jc w:val="center"/>
              <w:rPr>
                <w:del w:id="462" w:author="Álvaro Gonzalez" w:date="2020-06-16T19:54:00Z"/>
                <w:rFonts w:eastAsia="MS Mincho"/>
              </w:rPr>
            </w:pPr>
            <w:del w:id="463" w:author="Álvaro Gonzalez" w:date="2020-06-16T19:54:00Z">
              <w:r w:rsidRPr="00305213" w:rsidDel="00A26E4F">
                <w:rPr>
                  <w:rFonts w:eastAsia="MS Mincho"/>
                </w:rPr>
                <w:delText>1</w:delText>
              </w:r>
            </w:del>
          </w:p>
        </w:tc>
        <w:tc>
          <w:tcPr>
            <w:tcW w:w="0" w:type="auto"/>
            <w:shd w:val="clear" w:color="auto" w:fill="auto"/>
            <w:vAlign w:val="center"/>
          </w:tcPr>
          <w:p w14:paraId="517CBCB4" w14:textId="125B5250" w:rsidR="00707605" w:rsidRPr="00305213" w:rsidDel="00A26E4F" w:rsidRDefault="00707605" w:rsidP="004559FF">
            <w:pPr>
              <w:ind w:firstLine="0"/>
              <w:jc w:val="center"/>
              <w:rPr>
                <w:del w:id="464" w:author="Álvaro Gonzalez" w:date="2020-06-16T19:54:00Z"/>
                <w:rFonts w:eastAsia="MS Mincho"/>
              </w:rPr>
            </w:pPr>
          </w:p>
        </w:tc>
        <w:tc>
          <w:tcPr>
            <w:tcW w:w="0" w:type="auto"/>
            <w:shd w:val="clear" w:color="auto" w:fill="auto"/>
            <w:vAlign w:val="center"/>
          </w:tcPr>
          <w:p w14:paraId="3960241A" w14:textId="2051737D" w:rsidR="00707605" w:rsidRPr="00305213" w:rsidDel="00A26E4F" w:rsidRDefault="00707605" w:rsidP="004559FF">
            <w:pPr>
              <w:ind w:firstLine="0"/>
              <w:jc w:val="center"/>
              <w:rPr>
                <w:del w:id="465" w:author="Álvaro Gonzalez" w:date="2020-06-16T19:54:00Z"/>
                <w:rFonts w:eastAsia="MS Mincho"/>
              </w:rPr>
            </w:pPr>
            <w:del w:id="466" w:author="Álvaro Gonzalez" w:date="2020-06-16T19:54:00Z">
              <w:r w:rsidRPr="00305213" w:rsidDel="00A26E4F">
                <w:rPr>
                  <w:rFonts w:eastAsia="MS Mincho"/>
                </w:rPr>
                <w:delText>+ 32.7375 €</w:delText>
              </w:r>
            </w:del>
          </w:p>
        </w:tc>
      </w:tr>
    </w:tbl>
    <w:p w14:paraId="4D418417" w14:textId="70FE5DA8" w:rsidR="00707605" w:rsidDel="00A26E4F" w:rsidRDefault="00707605" w:rsidP="00707605">
      <w:pPr>
        <w:ind w:firstLine="0"/>
        <w:rPr>
          <w:del w:id="467" w:author="Álvaro Gonzalez" w:date="2020-06-16T19:54:00Z"/>
        </w:rPr>
      </w:pPr>
    </w:p>
    <w:p w14:paraId="65754CEE" w14:textId="4CD6C2D2" w:rsidR="00707605" w:rsidDel="00A26E4F" w:rsidRDefault="00707605" w:rsidP="00707605">
      <w:pPr>
        <w:ind w:firstLine="0"/>
        <w:rPr>
          <w:del w:id="468" w:author="Álvaro Gonzalez" w:date="2020-06-16T19:54:00Z"/>
        </w:rPr>
      </w:pPr>
      <w:del w:id="469" w:author="Álvaro Gonzalez" w:date="2020-06-16T19:54:00Z">
        <w:r w:rsidDel="00A26E4F">
          <w:delText>Siendo el valor ponderado la multiplicación del valor por la probabilidad. Sumando los valores esperados ponderados, encontramos que esta ronda tiene una expectación de ganar alrededor de 32,74€.</w:delText>
        </w:r>
      </w:del>
    </w:p>
    <w:p w14:paraId="601539D9" w14:textId="4A758374" w:rsidR="00707605" w:rsidDel="00A26E4F" w:rsidRDefault="00707605" w:rsidP="00707605">
      <w:pPr>
        <w:ind w:firstLine="0"/>
        <w:rPr>
          <w:del w:id="470" w:author="Álvaro Gonzalez" w:date="2020-06-16T19:54:00Z"/>
        </w:rPr>
      </w:pPr>
      <w:del w:id="471" w:author="Álvaro Gonzalez" w:date="2020-06-16T19:54:00Z">
        <w:r w:rsidDel="00A26E4F">
          <w:delText>Es importante tener en cuenta la cuota implícita cuando tienes una mano con draw, ya que hay que tener en cuenta no solo la cantidad que se pueda ganar en caso de que salgan los outs necesarios como la cantidad que se pueda perder en caso contrario. Tampoco podemos asumir que nuestros oponentes van a seguirnos el ritmo apostando.</w:delText>
        </w:r>
      </w:del>
    </w:p>
    <w:p w14:paraId="29592F8C" w14:textId="71793008" w:rsidR="00707605" w:rsidDel="00A26E4F" w:rsidRDefault="00707605" w:rsidP="00707605">
      <w:pPr>
        <w:ind w:firstLine="0"/>
        <w:rPr>
          <w:del w:id="472" w:author="Álvaro Gonzalez" w:date="2020-06-16T19:54:00Z"/>
        </w:rPr>
      </w:pPr>
      <w:del w:id="473" w:author="Álvaro Gonzalez" w:date="2020-06-16T19:54:00Z">
        <w:r w:rsidDel="00A26E4F">
          <w:delText xml:space="preserve">Cuando la información es asimétrica, el jugador con la jugada hecha está en desventaja, ya que, al menos en algunas ocasiones, paga cuando el draw evidente aparece. La razón de esto se debe a que, si no lo hace, entonces el draw puede aprovecharse de esto usando faroles de manera </w:delText>
        </w:r>
        <w:commentRangeStart w:id="474"/>
        <w:commentRangeStart w:id="475"/>
        <w:r w:rsidDel="00A26E4F">
          <w:delText>agresiva.</w:delText>
        </w:r>
      </w:del>
    </w:p>
    <w:p w14:paraId="5D81CF0C" w14:textId="3335D85F" w:rsidR="00707605" w:rsidDel="00A26E4F" w:rsidRDefault="00707605" w:rsidP="00707605">
      <w:pPr>
        <w:ind w:firstLine="0"/>
        <w:rPr>
          <w:del w:id="476" w:author="Álvaro Gonzalez" w:date="2020-06-16T19:54:00Z"/>
        </w:rPr>
      </w:pPr>
      <w:del w:id="477" w:author="Álvaro Gonzalez" w:date="2020-06-16T19:54:00Z">
        <w:r w:rsidDel="00A26E4F">
          <w:delText>Los faroles son una parte intrínseca de la psicología del póker, dado que un farol puede resultar en una gran pérdida de dinero cuando se resuelve. En torno a los faroles podemos distinguir:</w:delText>
        </w:r>
      </w:del>
    </w:p>
    <w:p w14:paraId="57F0DA3F" w14:textId="6CCA82D8" w:rsidR="00707605" w:rsidRPr="00D054B9" w:rsidDel="00A26E4F" w:rsidRDefault="00707605" w:rsidP="00707605">
      <w:pPr>
        <w:numPr>
          <w:ilvl w:val="0"/>
          <w:numId w:val="25"/>
        </w:numPr>
        <w:rPr>
          <w:del w:id="478" w:author="Álvaro Gonzalez" w:date="2020-06-16T19:54:00Z"/>
          <w:b/>
        </w:rPr>
      </w:pPr>
      <w:del w:id="479" w:author="Álvaro Gonzalez" w:date="2020-06-16T19:54:00Z">
        <w:r w:rsidRPr="00D054B9" w:rsidDel="00A26E4F">
          <w:rPr>
            <w:b/>
          </w:rPr>
          <w:delText>Farol puro:</w:delText>
        </w:r>
        <w:r w:rsidDel="00A26E4F">
          <w:delText xml:space="preserve"> es una apuesta con una mano que no tiene posibilidad alguna de ganar el bote mediante una estrategia óptima del oponente. Por lo general esto ocurre en las últimas fases de la ronda, donde la mano no puede mejorar.</w:delText>
        </w:r>
      </w:del>
    </w:p>
    <w:p w14:paraId="4DF18963" w14:textId="75AC8573" w:rsidR="00707605" w:rsidRPr="0054427D" w:rsidDel="00A26E4F" w:rsidRDefault="00707605" w:rsidP="00707605">
      <w:pPr>
        <w:numPr>
          <w:ilvl w:val="0"/>
          <w:numId w:val="25"/>
        </w:numPr>
        <w:rPr>
          <w:del w:id="480" w:author="Álvaro Gonzalez" w:date="2020-06-16T19:54:00Z"/>
          <w:b/>
        </w:rPr>
      </w:pPr>
      <w:del w:id="481" w:author="Álvaro Gonzalez" w:date="2020-06-16T19:54:00Z">
        <w:r w:rsidDel="00A26E4F">
          <w:rPr>
            <w:b/>
          </w:rPr>
          <w:delText xml:space="preserve">Semifarol: </w:delText>
        </w:r>
        <w:r w:rsidDel="00A26E4F">
          <w:delText>es una apuesta con una mano que pueda o no ser mejor en el momento, pero puede mejorar tremendamente en las fases posteriores.</w:delText>
        </w:r>
      </w:del>
    </w:p>
    <w:p w14:paraId="46308763" w14:textId="1EAA3AD9" w:rsidR="00707605" w:rsidRPr="0054427D" w:rsidDel="00A26E4F" w:rsidRDefault="00707605" w:rsidP="00707605">
      <w:pPr>
        <w:numPr>
          <w:ilvl w:val="0"/>
          <w:numId w:val="25"/>
        </w:numPr>
        <w:rPr>
          <w:del w:id="482" w:author="Álvaro Gonzalez" w:date="2020-06-16T19:54:00Z"/>
          <w:b/>
        </w:rPr>
      </w:pPr>
      <w:del w:id="483" w:author="Álvaro Gonzalez" w:date="2020-06-16T19:54:00Z">
        <w:r w:rsidDel="00A26E4F">
          <w:rPr>
            <w:b/>
          </w:rPr>
          <w:delText xml:space="preserve">Snowing: </w:delText>
        </w:r>
        <w:r w:rsidDel="00A26E4F">
          <w:delText>Es un farol puro que se hace cuando no se tiene esperanza de ganar el bote en las primeras rondas de la partida.</w:delText>
        </w:r>
      </w:del>
    </w:p>
    <w:p w14:paraId="2524F594" w14:textId="60D184E0" w:rsidR="00AB793F" w:rsidRDefault="00707605" w:rsidP="00AB793F">
      <w:pPr>
        <w:rPr>
          <w:ins w:id="484" w:author="Álvaro Gonzalez" w:date="2020-06-16T15:55:00Z"/>
          <w:b/>
        </w:rPr>
      </w:pPr>
      <w:del w:id="485" w:author="Álvaro Gonzalez" w:date="2020-06-16T19:54:00Z">
        <w:r w:rsidDel="00A26E4F">
          <w:rPr>
            <w:b/>
          </w:rPr>
          <w:delText xml:space="preserve">Apuestas de valor / Value bets: </w:delText>
        </w:r>
        <w:r w:rsidDel="00A26E4F">
          <w:delText>Son apuestas que se espera que tengan una expectación positiva, incluso cuando son vistas. En casos extremos, incluso cuando un jugador tiene la mejor jugada posible en las primeras rondas, puede hacer una apuesta de valor pura en esas primeras fases, pero al igual que los faroles, es frecuente el caso de que, teniendo cartas pendientes de salir, la apuesta de valor pueda ser un semifarol (dependiendo de cómo de fuerte sea la mano del oponente).</w:delText>
        </w:r>
      </w:del>
    </w:p>
    <w:p w14:paraId="3FED2173" w14:textId="73520557" w:rsidR="00AB793F" w:rsidRDefault="00AB793F" w:rsidP="00AB793F">
      <w:pPr>
        <w:rPr>
          <w:ins w:id="486" w:author="Álvaro Gonzalez" w:date="2020-06-16T15:55:00Z"/>
          <w:b/>
        </w:rPr>
      </w:pPr>
    </w:p>
    <w:p w14:paraId="2CA3CF1F" w14:textId="30B4C3E7" w:rsidR="00AB793F" w:rsidRDefault="00AB793F" w:rsidP="00AB793F">
      <w:pPr>
        <w:rPr>
          <w:ins w:id="487" w:author="Álvaro Gonzalez" w:date="2020-06-16T15:55:00Z"/>
          <w:b/>
        </w:rPr>
      </w:pPr>
    </w:p>
    <w:p w14:paraId="21CC4D69" w14:textId="633AB1BD" w:rsidR="00AB793F" w:rsidRDefault="00AB793F" w:rsidP="00AB793F">
      <w:pPr>
        <w:rPr>
          <w:ins w:id="488" w:author="Álvaro Gonzalez" w:date="2020-06-16T15:55:00Z"/>
          <w:b/>
        </w:rPr>
      </w:pPr>
    </w:p>
    <w:p w14:paraId="5DC18470" w14:textId="3FFBA1FA" w:rsidR="00AB793F" w:rsidRDefault="00AB793F" w:rsidP="00AB793F">
      <w:pPr>
        <w:rPr>
          <w:ins w:id="489" w:author="Álvaro Gonzalez" w:date="2020-06-16T15:55:00Z"/>
          <w:b/>
        </w:rPr>
      </w:pPr>
    </w:p>
    <w:p w14:paraId="3381C318" w14:textId="5DA51B4F" w:rsidR="00AB793F" w:rsidRDefault="00AB793F" w:rsidP="00AB793F">
      <w:pPr>
        <w:rPr>
          <w:ins w:id="490" w:author="Álvaro Gonzalez" w:date="2020-06-16T15:56:00Z"/>
          <w:b/>
        </w:rPr>
      </w:pPr>
    </w:p>
    <w:p w14:paraId="221595A5" w14:textId="2FEAF51D" w:rsidR="00AB793F" w:rsidRDefault="00AB793F" w:rsidP="00AB793F">
      <w:pPr>
        <w:rPr>
          <w:ins w:id="491" w:author="Álvaro Gonzalez" w:date="2020-06-16T15:56:00Z"/>
          <w:b/>
        </w:rPr>
      </w:pPr>
    </w:p>
    <w:p w14:paraId="63CA2237" w14:textId="261F7E0B" w:rsidR="00AB793F" w:rsidRDefault="00AB793F" w:rsidP="00AB793F">
      <w:pPr>
        <w:rPr>
          <w:ins w:id="492" w:author="Álvaro Gonzalez" w:date="2020-06-16T15:56:00Z"/>
          <w:b/>
        </w:rPr>
      </w:pPr>
    </w:p>
    <w:p w14:paraId="21333893" w14:textId="5A5B54E4" w:rsidR="00AB793F" w:rsidRDefault="00AB793F" w:rsidP="00AB793F">
      <w:pPr>
        <w:rPr>
          <w:ins w:id="493" w:author="Álvaro Gonzalez" w:date="2020-06-16T15:56:00Z"/>
          <w:b/>
        </w:rPr>
      </w:pPr>
    </w:p>
    <w:p w14:paraId="70D0585A" w14:textId="77777777" w:rsidR="00AB793F" w:rsidRPr="00D054B9" w:rsidRDefault="00AB793F">
      <w:pPr>
        <w:rPr>
          <w:b/>
        </w:rPr>
        <w:pPrChange w:id="494" w:author="Álvaro Gonzalez" w:date="2020-06-16T15:55:00Z">
          <w:pPr>
            <w:numPr>
              <w:numId w:val="25"/>
            </w:numPr>
            <w:ind w:left="720" w:hanging="360"/>
          </w:pPr>
        </w:pPrChange>
      </w:pPr>
    </w:p>
    <w:commentRangeEnd w:id="474"/>
    <w:p w14:paraId="72B45690" w14:textId="6F91381A" w:rsidR="00AB793F" w:rsidRDefault="00DF3B03">
      <w:pPr>
        <w:pStyle w:val="Ttulo1"/>
        <w:rPr>
          <w:ins w:id="495" w:author="Álvaro Gonzalez" w:date="2020-06-16T15:56:00Z"/>
        </w:rPr>
        <w:pPrChange w:id="496" w:author="Álvaro Gonzalez" w:date="2020-06-16T15:56:00Z">
          <w:pPr>
            <w:pStyle w:val="Ttulo2"/>
          </w:pPr>
        </w:pPrChange>
      </w:pPr>
      <w:r>
        <w:rPr>
          <w:rStyle w:val="Refdecomentario"/>
          <w:b/>
          <w:smallCaps w:val="0"/>
          <w:lang w:val="en-US" w:eastAsia="en-US" w:bidi="en-US"/>
        </w:rPr>
        <w:commentReference w:id="474"/>
      </w:r>
      <w:commentRangeEnd w:id="475"/>
      <w:r w:rsidR="006470F9">
        <w:rPr>
          <w:rStyle w:val="Refdecomentario"/>
          <w:smallCaps w:val="0"/>
          <w:spacing w:val="0"/>
          <w:lang w:val="en-US" w:eastAsia="en-US" w:bidi="en-US"/>
        </w:rPr>
        <w:commentReference w:id="475"/>
      </w:r>
      <w:ins w:id="497" w:author="Álvaro Gonzalez" w:date="2020-06-16T15:56:00Z">
        <w:r w:rsidR="00AB793F">
          <w:t>Fundamentos matemáticos y de programación</w:t>
        </w:r>
      </w:ins>
    </w:p>
    <w:p w14:paraId="3804ED80" w14:textId="46E5A33E" w:rsidR="00707605" w:rsidRDefault="00707605" w:rsidP="00707605">
      <w:pPr>
        <w:pStyle w:val="Ttulo2"/>
      </w:pPr>
      <w:commentRangeStart w:id="498"/>
      <w:commentRangeStart w:id="499"/>
      <w:r>
        <w:t>Aleatorización en programación: Números Pseudoaleatorios y Fisher-Yates</w:t>
      </w:r>
      <w:commentRangeEnd w:id="498"/>
      <w:r>
        <w:rPr>
          <w:rStyle w:val="Refdecomentario"/>
          <w:rFonts w:ascii="Roboto" w:hAnsi="Roboto"/>
          <w:b w:val="0"/>
          <w:smallCaps w:val="0"/>
        </w:rPr>
        <w:commentReference w:id="498"/>
      </w:r>
      <w:commentRangeEnd w:id="499"/>
      <w:r>
        <w:rPr>
          <w:rStyle w:val="Refdecomentario"/>
          <w:rFonts w:ascii="Roboto" w:hAnsi="Roboto"/>
          <w:b w:val="0"/>
          <w:smallCaps w:val="0"/>
        </w:rPr>
        <w:commentReference w:id="499"/>
      </w:r>
    </w:p>
    <w:p w14:paraId="301825E9" w14:textId="77777777" w:rsidR="00707605" w:rsidRDefault="00707605" w:rsidP="00707605">
      <w:pPr>
        <w:pStyle w:val="EstiloPrimeralnea0cm"/>
      </w:pPr>
      <w:commentRangeStart w:id="500"/>
      <w:commentRangeStart w:id="501"/>
      <w:r>
        <w:t>La generación de números aleatorios es imposible de conseguir en términos de programación, pues siempre es necesario un algoritmo a la hora de determinar el componente de azar que pueda determinar ese número aleatorio, ya que la propia computación de la maquina no puede procesarlo si no existe ese algoritmo</w:t>
      </w:r>
      <w:commentRangeEnd w:id="500"/>
      <w:r w:rsidR="00045AC8">
        <w:rPr>
          <w:rStyle w:val="Refdecomentario"/>
          <w:rFonts w:ascii="Lato" w:hAnsi="Lato"/>
          <w:lang w:val="en-US" w:eastAsia="en-US" w:bidi="en-US"/>
        </w:rPr>
        <w:commentReference w:id="500"/>
      </w:r>
      <w:commentRangeEnd w:id="501"/>
      <w:r w:rsidR="004F137C">
        <w:rPr>
          <w:rStyle w:val="Refdecomentario"/>
          <w:rFonts w:ascii="Lato" w:hAnsi="Lato"/>
          <w:lang w:val="en-US" w:eastAsia="en-US" w:bidi="en-US"/>
        </w:rPr>
        <w:commentReference w:id="501"/>
      </w:r>
      <w:r>
        <w:t>.</w:t>
      </w:r>
    </w:p>
    <w:p w14:paraId="29733064" w14:textId="77777777" w:rsidR="00707605" w:rsidRDefault="00707605" w:rsidP="00707605">
      <w:pPr>
        <w:pStyle w:val="EstiloPrimeralnea0cm"/>
      </w:pPr>
      <w:commentRangeStart w:id="502"/>
      <w:commentRangeStart w:id="503"/>
      <w:r>
        <w:t>Prácticamente, todos los lenguajes de programación tienen una función para generar números aleatorios (</w:t>
      </w:r>
      <w:proofErr w:type="gramStart"/>
      <w:r>
        <w:t>rand(</w:t>
      </w:r>
      <w:proofErr w:type="gramEnd"/>
      <w:r>
        <w:t xml:space="preserve">), </w:t>
      </w:r>
      <w:proofErr w:type="spellStart"/>
      <w:r>
        <w:t>rnd</w:t>
      </w:r>
      <w:proofErr w:type="spellEnd"/>
      <w:r>
        <w:t xml:space="preserve">(), </w:t>
      </w:r>
      <w:proofErr w:type="spellStart"/>
      <w:r>
        <w:t>srand</w:t>
      </w:r>
      <w:proofErr w:type="spellEnd"/>
      <w:r>
        <w:t xml:space="preserve">()…). Debido a esto, muchas veces es posible simular el comportamiento aleatorio basándose en una semilla (que suele ser basada en fecha y hora). El problema ocurre cuando se llama numerosas veces en la misma ejecución a esa función aleatoria, pues se acaba demostrando que esa “aleatoriedad” no es tan aleatoria, sino que sigue un patrón numérico, debido al algoritmo que está detrás de dicha función. Eso significa que la </w:t>
      </w:r>
      <w:r>
        <w:lastRenderedPageBreak/>
        <w:t>distribución de probabilidad usando esa secuencia no es uniforme (como debería ser), y su funcionamiento no es adecuadamente aleatorio.</w:t>
      </w:r>
      <w:commentRangeEnd w:id="502"/>
      <w:r w:rsidR="00045AC8">
        <w:rPr>
          <w:rStyle w:val="Refdecomentario"/>
          <w:rFonts w:ascii="Lato" w:hAnsi="Lato"/>
          <w:lang w:val="en-US" w:eastAsia="en-US" w:bidi="en-US"/>
        </w:rPr>
        <w:commentReference w:id="502"/>
      </w:r>
      <w:commentRangeEnd w:id="503"/>
      <w:r w:rsidR="002034F1">
        <w:rPr>
          <w:rStyle w:val="Refdecomentario"/>
          <w:rFonts w:ascii="Lato" w:hAnsi="Lato"/>
          <w:lang w:val="en-US" w:eastAsia="en-US" w:bidi="en-US"/>
        </w:rPr>
        <w:commentReference w:id="503"/>
      </w:r>
    </w:p>
    <w:p w14:paraId="43143083" w14:textId="35F929E9" w:rsidR="00707605" w:rsidRDefault="00707605" w:rsidP="00707605">
      <w:pPr>
        <w:ind w:firstLine="0"/>
      </w:pPr>
      <w:r>
        <w:t>Para poder hacer frente a este problema, es necesario recurrir a los números pseudoaleatorios.</w:t>
      </w:r>
    </w:p>
    <w:p w14:paraId="7895F6AA" w14:textId="77777777" w:rsidR="00707605" w:rsidRDefault="00707605" w:rsidP="00707605">
      <w:pPr>
        <w:ind w:firstLine="0"/>
      </w:pPr>
      <w:r>
        <w:t xml:space="preserve">Un número pseudoaleatorio es un número generado mediante un algoritmo que parece </w:t>
      </w:r>
      <w:commentRangeStart w:id="504"/>
      <w:r>
        <w:t>producido por azar</w:t>
      </w:r>
      <w:commentRangeEnd w:id="504"/>
      <w:r w:rsidR="00E94949">
        <w:rPr>
          <w:rStyle w:val="Refdecomentario"/>
          <w:rFonts w:ascii="Lato" w:hAnsi="Lato"/>
          <w:lang w:val="en-US" w:eastAsia="en-US" w:bidi="en-US"/>
        </w:rPr>
        <w:commentReference w:id="504"/>
      </w:r>
      <w:r>
        <w:t xml:space="preserve">, cuando realmente no lo es. La principal característica de una secuencia de números pseudoaleatorios es que no muestra ningún patrón o regularidad aparente, </w:t>
      </w:r>
      <w:proofErr w:type="gramStart"/>
      <w:r>
        <w:t>a pesar que</w:t>
      </w:r>
      <w:proofErr w:type="gramEnd"/>
      <w:r>
        <w:t xml:space="preserve"> con las mismas condiciones iniciales (conocida como semilla), el algoritmo produciría el mismo resultado. En otras palabras, una sucesión de números pseudoaleatorios es una aproximación muy buena a </w:t>
      </w:r>
      <w:commentRangeStart w:id="505"/>
      <w:r>
        <w:t>un conjunto aleatorio de números.</w:t>
      </w:r>
      <w:commentRangeEnd w:id="505"/>
      <w:r w:rsidR="00E94949">
        <w:rPr>
          <w:rStyle w:val="Refdecomentario"/>
          <w:rFonts w:ascii="Lato" w:hAnsi="Lato"/>
          <w:lang w:val="en-US" w:eastAsia="en-US" w:bidi="en-US"/>
        </w:rPr>
        <w:commentReference w:id="505"/>
      </w:r>
    </w:p>
    <w:p w14:paraId="2C24D93C" w14:textId="77777777" w:rsidR="00707605" w:rsidRDefault="00707605" w:rsidP="00707605">
      <w:pPr>
        <w:ind w:firstLine="0"/>
      </w:pPr>
      <w:r>
        <w:t>Un Generador pseudoaleatorio de números (GPAN) es el algoritmo determinista que genera una secuencia de números pseudoaleatorios. A pesar de que las secuencias generadas mediante generadores hardware de números aleatorios (HRNG, también conocidos como auténticos generadores de números aleatorios, ya que utilizan procesos físicos como el ruido fotoeléctrico en lugar de algoritmos) son las consideradas las más cercanas a números aleatorios, los números pseudoaleatorios son prácticos por su rapidez a la hora de generar secuencias de números y su reproducibilidad.</w:t>
      </w:r>
    </w:p>
    <w:p w14:paraId="1CAEA7D8" w14:textId="77777777" w:rsidR="00707605" w:rsidRDefault="00707605" w:rsidP="00707605">
      <w:pPr>
        <w:ind w:firstLine="0"/>
      </w:pPr>
      <w:r>
        <w:t xml:space="preserve">Para este proyecto he decidido usar como GPAN el algoritmo </w:t>
      </w:r>
      <w:proofErr w:type="spellStart"/>
      <w:r>
        <w:t>Keep</w:t>
      </w:r>
      <w:proofErr w:type="spellEnd"/>
      <w:r>
        <w:t xml:space="preserve"> </w:t>
      </w:r>
      <w:proofErr w:type="spellStart"/>
      <w:r>
        <w:t>It</w:t>
      </w:r>
      <w:proofErr w:type="spellEnd"/>
      <w:r>
        <w:t xml:space="preserve"> Simple </w:t>
      </w:r>
      <w:proofErr w:type="spellStart"/>
      <w:r>
        <w:t>Stupid</w:t>
      </w:r>
      <w:proofErr w:type="spellEnd"/>
      <w:r>
        <w:t xml:space="preserve"> (KISS)</w:t>
      </w:r>
      <w:r w:rsidR="00B71CBD">
        <w:rPr>
          <w:rStyle w:val="Refdenotaalpie"/>
        </w:rPr>
        <w:footnoteReference w:id="5"/>
      </w:r>
      <w:r>
        <w:t xml:space="preserve">, en concreto la versión la versión de 2009 de 64 bits. Este algoritmo fue presentado por George </w:t>
      </w:r>
      <w:proofErr w:type="spellStart"/>
      <w:r>
        <w:t>Marsaglia</w:t>
      </w:r>
      <w:proofErr w:type="spellEnd"/>
      <w:r>
        <w:t xml:space="preserve"> (matemático y científico computacional) y ha ido mejorando sus versiones desde su primera versión publicada en 1998. El algoritmo KISS combina 3 o 4 (dependiendo de la versión) GPAN distintos para intentar mejorar el factor de aleatoriedad.</w:t>
      </w:r>
    </w:p>
    <w:p w14:paraId="7369C329" w14:textId="77777777" w:rsidR="00707605" w:rsidRDefault="00707605" w:rsidP="00707605">
      <w:pPr>
        <w:ind w:firstLine="0"/>
      </w:pPr>
      <w:r>
        <w:t xml:space="preserve">La versión que he decidido utilizar combina una multiplicación con acarreo (MWC), un Generador Lineal </w:t>
      </w:r>
      <w:proofErr w:type="spellStart"/>
      <w:r>
        <w:t>Congruencial</w:t>
      </w:r>
      <w:proofErr w:type="spellEnd"/>
      <w:r>
        <w:t xml:space="preserve"> (CNG) y un </w:t>
      </w:r>
      <w:proofErr w:type="spellStart"/>
      <w:r>
        <w:t>Xorshift</w:t>
      </w:r>
      <w:proofErr w:type="spellEnd"/>
      <w:r>
        <w:t xml:space="preserve"> (XSH) El algoritmo KISS sigue la siguiente formula</w:t>
      </w:r>
      <w:r w:rsidR="00B71CBD">
        <w:rPr>
          <w:rStyle w:val="Refdenotaalpie"/>
        </w:rPr>
        <w:footnoteReference w:id="6"/>
      </w:r>
      <w:r>
        <w:t>:</w:t>
      </w:r>
    </w:p>
    <w:p w14:paraId="3B70F6DA" w14:textId="77777777" w:rsidR="00707605" w:rsidRDefault="00707605" w:rsidP="00707605">
      <w:pPr>
        <w:ind w:firstLine="0"/>
      </w:pPr>
      <w:commentRangeStart w:id="506"/>
      <w:commentRangeStart w:id="507"/>
      <w:r>
        <w:t>KISS = MWC + XSH + CNG</w:t>
      </w:r>
    </w:p>
    <w:p w14:paraId="77BAE5E1" w14:textId="77777777" w:rsidR="00707605" w:rsidRPr="00FF5496" w:rsidRDefault="00707605" w:rsidP="00707605">
      <w:pPr>
        <w:ind w:firstLine="0"/>
      </w:pPr>
      <w:r>
        <w:t>MWC (</w:t>
      </w:r>
      <w:r w:rsidRPr="00FF5496">
        <w:t>t=(x&lt;&lt;</w:t>
      </w:r>
      <w:proofErr w:type="gramStart"/>
      <w:r w:rsidRPr="00FF5496">
        <w:t>58)+</w:t>
      </w:r>
      <w:proofErr w:type="gramEnd"/>
      <w:r w:rsidRPr="00FF5496">
        <w:t>c, c=(x&gt;&gt;6), x+=t, c+=(x&lt;t), x)</w:t>
      </w:r>
    </w:p>
    <w:p w14:paraId="5811DD07" w14:textId="77777777" w:rsidR="00707605" w:rsidRPr="00FF5496" w:rsidRDefault="00707605" w:rsidP="00707605">
      <w:pPr>
        <w:ind w:firstLine="0"/>
      </w:pPr>
      <w:r w:rsidRPr="00FF5496">
        <w:t xml:space="preserve">XSH </w:t>
      </w:r>
      <w:proofErr w:type="gramStart"/>
      <w:r w:rsidRPr="00FF5496">
        <w:t>( y</w:t>
      </w:r>
      <w:proofErr w:type="gramEnd"/>
      <w:r w:rsidRPr="00FF5496">
        <w:t>^=(y&lt;&lt;13), y^=(y&gt;&gt;17), y^=(y&lt;&lt;43) )</w:t>
      </w:r>
    </w:p>
    <w:p w14:paraId="40592BC9" w14:textId="77777777" w:rsidR="00707605" w:rsidRDefault="00707605" w:rsidP="00707605">
      <w:pPr>
        <w:ind w:firstLine="0"/>
      </w:pPr>
      <w:r w:rsidRPr="00FF5496">
        <w:t xml:space="preserve">CNG </w:t>
      </w:r>
      <w:proofErr w:type="gramStart"/>
      <w:r w:rsidRPr="00FF5496">
        <w:t>( z</w:t>
      </w:r>
      <w:proofErr w:type="gramEnd"/>
      <w:r w:rsidRPr="00FF5496">
        <w:t>=6906969069LL*z+1234567 )</w:t>
      </w:r>
    </w:p>
    <w:commentRangeEnd w:id="506"/>
    <w:p w14:paraId="37F19A7B" w14:textId="77777777" w:rsidR="00707605" w:rsidRDefault="00E94949" w:rsidP="00707605">
      <w:pPr>
        <w:ind w:firstLine="0"/>
      </w:pPr>
      <w:r>
        <w:rPr>
          <w:rStyle w:val="Refdecomentario"/>
          <w:rFonts w:ascii="Lato" w:hAnsi="Lato"/>
          <w:lang w:val="en-US" w:eastAsia="en-US" w:bidi="en-US"/>
        </w:rPr>
        <w:commentReference w:id="506"/>
      </w:r>
      <w:commentRangeEnd w:id="507"/>
      <w:r w:rsidR="00D8704F">
        <w:rPr>
          <w:rStyle w:val="Refdecomentario"/>
          <w:rFonts w:ascii="Lato" w:hAnsi="Lato"/>
          <w:lang w:val="en-US" w:eastAsia="en-US" w:bidi="en-US"/>
        </w:rPr>
        <w:commentReference w:id="507"/>
      </w:r>
      <w:r w:rsidR="00707605">
        <w:t>Siendo:</w:t>
      </w:r>
    </w:p>
    <w:p w14:paraId="4AC04011" w14:textId="77777777" w:rsidR="00707605" w:rsidRDefault="00707605" w:rsidP="00707605">
      <w:pPr>
        <w:ind w:firstLine="0"/>
      </w:pPr>
      <w:proofErr w:type="spellStart"/>
      <w:proofErr w:type="gramStart"/>
      <w:r>
        <w:t>x,y</w:t>
      </w:r>
      <w:proofErr w:type="gramEnd"/>
      <w:r>
        <w:t>,z</w:t>
      </w:r>
      <w:proofErr w:type="spellEnd"/>
      <w:r>
        <w:t xml:space="preserve"> = Semillas de 64 bits</w:t>
      </w:r>
    </w:p>
    <w:p w14:paraId="4C66AEC8" w14:textId="77777777" w:rsidR="00707605" w:rsidRDefault="00707605" w:rsidP="00707605">
      <w:pPr>
        <w:ind w:firstLine="0"/>
      </w:pPr>
      <w:r>
        <w:t>c = Semilla de 58 bits</w:t>
      </w:r>
    </w:p>
    <w:p w14:paraId="1A4C09FF" w14:textId="77777777" w:rsidR="00707605" w:rsidRDefault="00707605" w:rsidP="00707605">
      <w:pPr>
        <w:ind w:firstLine="0"/>
      </w:pPr>
      <w:r>
        <w:lastRenderedPageBreak/>
        <w:t>Una vez tenemos las bases de los números aleatorios, podemos hacer frente al auténtico problema de azar de este proyecto: barajar el mazo.</w:t>
      </w:r>
    </w:p>
    <w:p w14:paraId="72283F38" w14:textId="77777777" w:rsidR="00707605" w:rsidRDefault="00707605" w:rsidP="00707605">
      <w:pPr>
        <w:ind w:firstLine="0"/>
      </w:pPr>
      <w:r>
        <w:t>A la hora de aleatorizar las posiciones de las cartas en un mazo, es necesario asegurarnos que todos los elementos se recorren y son igualmente aleatorizados. Para ello, vamos a utilizar el algoritmo Fisher-Yates, que es un algoritmo para generar una permutación aleatoria en una secuencia finita de elementos. Este algoritmo, usado con frecuencia en juegos de azar, recorre toda la secuencia de elementos de manera aleatoria pasando por cada elemento una única vez, consiguiendo que cada permutación sea igual de probable que el resto.</w:t>
      </w:r>
    </w:p>
    <w:p w14:paraId="0D0E4168" w14:textId="77777777" w:rsidR="00707605" w:rsidRDefault="00707605" w:rsidP="00707605">
      <w:pPr>
        <w:ind w:firstLine="0"/>
      </w:pPr>
      <w:r>
        <w:t xml:space="preserve"> El algoritmo de Fisher-Yates funcionaría de la siguiente manera</w:t>
      </w:r>
      <w:r w:rsidR="00B71CBD">
        <w:rPr>
          <w:rStyle w:val="Refdenotaalpie"/>
        </w:rPr>
        <w:footnoteReference w:id="7"/>
      </w:r>
      <w:r>
        <w:t>:</w:t>
      </w:r>
    </w:p>
    <w:p w14:paraId="76EFE235" w14:textId="77777777" w:rsidR="00707605" w:rsidRDefault="00707605" w:rsidP="00707605">
      <w:pPr>
        <w:ind w:firstLine="0"/>
      </w:pPr>
      <w:r>
        <w:t xml:space="preserve">Sea una secuencia a de n elementos (cuyos índices vayan de 0 a n-1), por cada elemento </w:t>
      </w:r>
      <w:proofErr w:type="spellStart"/>
      <w:r>
        <w:t>a</w:t>
      </w:r>
      <w:r>
        <w:rPr>
          <w:vertAlign w:val="subscript"/>
        </w:rPr>
        <w:t>i</w:t>
      </w:r>
      <w:proofErr w:type="spellEnd"/>
      <w:r>
        <w:t xml:space="preserve"> de la secuencia se escoge un índice k aleatorio que cumpla </w:t>
      </w:r>
      <w:proofErr w:type="spellStart"/>
      <w:r>
        <w:t>i≤k</w:t>
      </w:r>
      <w:proofErr w:type="spellEnd"/>
      <w:r>
        <w:t xml:space="preserve">&lt;n y se intercambian las posiciones de </w:t>
      </w:r>
      <w:proofErr w:type="spellStart"/>
      <w:r>
        <w:t>a</w:t>
      </w:r>
      <w:r w:rsidRPr="001E6E2A">
        <w:rPr>
          <w:vertAlign w:val="subscript"/>
        </w:rPr>
        <w:t>i</w:t>
      </w:r>
      <w:proofErr w:type="spellEnd"/>
      <w:r>
        <w:t xml:space="preserve"> y a</w:t>
      </w:r>
      <w:r w:rsidRPr="001E6E2A">
        <w:rPr>
          <w:vertAlign w:val="subscript"/>
        </w:rPr>
        <w:t>j</w:t>
      </w:r>
      <w:r>
        <w:t>.</w:t>
      </w:r>
    </w:p>
    <w:p w14:paraId="6BC60AA1" w14:textId="77777777" w:rsidR="00707605" w:rsidRPr="001E6E2A" w:rsidRDefault="00707605" w:rsidP="00707605">
      <w:pPr>
        <w:ind w:firstLine="0"/>
      </w:pPr>
    </w:p>
    <w:p w14:paraId="2792BA9A" w14:textId="77777777" w:rsidR="00707605" w:rsidRDefault="00707605" w:rsidP="00707605">
      <w:pPr>
        <w:pStyle w:val="Ttulo2"/>
      </w:pPr>
      <w:commentRangeStart w:id="508"/>
      <w:commentRangeStart w:id="509"/>
      <w:r>
        <w:t>Aprendizaje automático y Lenguaje R</w:t>
      </w:r>
      <w:commentRangeEnd w:id="508"/>
      <w:r w:rsidR="005E1FD4">
        <w:rPr>
          <w:rStyle w:val="Refdecomentario"/>
          <w:b w:val="0"/>
          <w:smallCaps w:val="0"/>
          <w:lang w:val="en-US" w:eastAsia="en-US" w:bidi="en-US"/>
        </w:rPr>
        <w:commentReference w:id="508"/>
      </w:r>
      <w:commentRangeEnd w:id="509"/>
      <w:r w:rsidR="001913EA">
        <w:rPr>
          <w:rStyle w:val="Refdecomentario"/>
          <w:b w:val="0"/>
          <w:smallCaps w:val="0"/>
          <w:lang w:val="en-US" w:eastAsia="en-US" w:bidi="en-US"/>
        </w:rPr>
        <w:commentReference w:id="509"/>
      </w:r>
    </w:p>
    <w:p w14:paraId="430D6004" w14:textId="6D194F83" w:rsidR="00707605" w:rsidRDefault="00707605" w:rsidP="00707605">
      <w:pPr>
        <w:ind w:firstLine="0"/>
      </w:pPr>
      <w:r>
        <w:t>Una de las primeras ideas que tuve claro es que hacer un algoritmo que fuera capaz de tomar decisiones en función de la información disponible de las cartas es que este algoritmo tendría que ser capaz de asimilar esa información y ser capaz de procesarla, dando lugar a una decisión. Esto puede ser recogido como aprendizaje automático.</w:t>
      </w:r>
      <w:ins w:id="510" w:author="Álvaro Gonzalez" w:date="2020-06-19T11:46:00Z">
        <w:r w:rsidR="001913EA">
          <w:t xml:space="preserve"> </w:t>
        </w:r>
      </w:ins>
      <w:r>
        <w:t>El aprendizaje automático es una rama de la inteligencia artificial centrada en la búsqueda de técnicas para que el rendimiento de una máquina mejore con su funcionamiento (es decir, que “aprendan” a medida que van funcionando). El objetivo de esta rama es encontrar patrones y algoritmos que permitan replicar el comportamiento de la máquina en otro conjunto de datos.</w:t>
      </w:r>
    </w:p>
    <w:p w14:paraId="73294A86" w14:textId="77777777" w:rsidR="00707605" w:rsidRDefault="00707605" w:rsidP="00707605">
      <w:pPr>
        <w:ind w:firstLine="0"/>
      </w:pPr>
      <w:r>
        <w:t xml:space="preserve"> Este proyecto se basa en emular dicho aprendizaje automático y desarrollar un algoritmo que podría ser el resultado del aprendizaje automático, así como hacer las pruebas de este.</w:t>
      </w:r>
    </w:p>
    <w:p w14:paraId="121CE50D" w14:textId="77777777" w:rsidR="00707605" w:rsidRDefault="00707605" w:rsidP="00707605">
      <w:pPr>
        <w:ind w:firstLine="0"/>
      </w:pPr>
      <w:r>
        <w:t>Para lograr este desarrollo, toda la programación del algoritmo se realizará en lenguaje R.</w:t>
      </w:r>
    </w:p>
    <w:p w14:paraId="798BECA0" w14:textId="77777777" w:rsidR="00707605" w:rsidRDefault="00707605" w:rsidP="00707605">
      <w:pPr>
        <w:ind w:firstLine="0"/>
      </w:pPr>
      <w:r>
        <w:t xml:space="preserve">R es un lenguaje y entorno de programación para computación estadística y gráfica. Siendo un proyecto GNU, es un software libre que permite su funcionamiento en cualquier sistema operativo. </w:t>
      </w:r>
    </w:p>
    <w:p w14:paraId="0801AC37" w14:textId="77777777" w:rsidR="002D5508" w:rsidRDefault="00707605">
      <w:pPr>
        <w:ind w:firstLine="0"/>
      </w:pPr>
      <w:r>
        <w:t xml:space="preserve">R posee una gran capacidad de manejo y almacenamiento de datos, operadores para matrices, una gran colección de herramientas de análisis de datos, así como un lenguaje de programación </w:t>
      </w:r>
      <w:r>
        <w:lastRenderedPageBreak/>
        <w:t>efectivo que permite realizar bucles, comparaciones condicionales y funciones recursivas, así como una gran cantidad de herramientas tanto estadísticas como gráficas (tales como modelado lineal y no lineal, análisis de series temporales, análisis de grupos y clasificaciones).</w:t>
      </w:r>
    </w:p>
    <w:p w14:paraId="433877A6" w14:textId="77777777" w:rsidR="00835A6F" w:rsidRDefault="00835A6F" w:rsidP="004F621A">
      <w:pPr>
        <w:ind w:firstLine="0"/>
      </w:pPr>
    </w:p>
    <w:p w14:paraId="6852E196" w14:textId="77777777" w:rsidR="009E77F2" w:rsidRDefault="00164458" w:rsidP="00CD17B1">
      <w:pPr>
        <w:pStyle w:val="Ttulo2"/>
      </w:pPr>
      <w:r>
        <w:t xml:space="preserve">Optimización de juego y </w:t>
      </w:r>
      <w:r w:rsidR="002D5508">
        <w:t xml:space="preserve">Patrones de juego </w:t>
      </w:r>
    </w:p>
    <w:p w14:paraId="4EA51FDE" w14:textId="77777777" w:rsidR="00CD17B1" w:rsidRDefault="00CD17B1" w:rsidP="00CD17B1">
      <w:pPr>
        <w:pStyle w:val="EstiloPrimeralnea0cm"/>
      </w:pPr>
    </w:p>
    <w:p w14:paraId="2FC46276" w14:textId="77777777" w:rsidR="00164458" w:rsidRDefault="00164458" w:rsidP="00164458">
      <w:r>
        <w:t xml:space="preserve">Las personas tienden a comportarse siguiendo uno o varios patrones de manera subconsciente, y esto también se aplica en los juegos. </w:t>
      </w:r>
    </w:p>
    <w:p w14:paraId="1C022867" w14:textId="77777777" w:rsidR="00164458" w:rsidRDefault="00164458" w:rsidP="00CD17B1">
      <w:r>
        <w:t>Uno de los elementos clave a la hora de optimizar el estilo de juego y, por ello, obtener mejores resultados es la predicción del comportamiento de juego. En otras palabras, ser capaz de identificar patrones de comportamiento de otros jugadores y actuar en consecuencia.</w:t>
      </w:r>
    </w:p>
    <w:p w14:paraId="19D4C19A" w14:textId="788A4669" w:rsidR="00164458" w:rsidRDefault="00164458" w:rsidP="00CD17B1">
      <w:r>
        <w:t xml:space="preserve">Los jugadores profesionales de </w:t>
      </w:r>
      <w:del w:id="511" w:author="Álvaro Gonzalez" w:date="2020-06-16T22:12:00Z">
        <w:r w:rsidDel="000B0FB3">
          <w:delText>poker</w:delText>
        </w:r>
      </w:del>
      <w:ins w:id="512" w:author="Álvaro Gonzalez" w:date="2020-06-16T22:12:00Z">
        <w:r w:rsidR="000B0FB3">
          <w:t>póker</w:t>
        </w:r>
      </w:ins>
      <w:r>
        <w:t xml:space="preserve"> intentan mejorar esto y hacer predicciones con la información que van obteniendo de prácticamente cualquier factor posible, tales como las acciones que toman, la rapidez en tomar decisiones, el tiempo que sopesan antes de hacer una jugada, el importe de las apuestas o incluso algún indicio de nerviosismo como tics nerviosos.</w:t>
      </w:r>
    </w:p>
    <w:p w14:paraId="1213DDAE" w14:textId="77777777" w:rsidR="00164458" w:rsidRDefault="00164458" w:rsidP="00CD17B1">
      <w:r>
        <w:t xml:space="preserve">Además de esto, </w:t>
      </w:r>
      <w:r w:rsidR="006B1DAF">
        <w:t>los jugadores profesionales tienden a cambiar constantemente de patrón a la hora de jugar rondas para intentar evitar que sus oponentes sean capaces de predecir sus acciones.</w:t>
      </w:r>
    </w:p>
    <w:p w14:paraId="1F2C208C" w14:textId="77777777" w:rsidR="006B1DAF" w:rsidRDefault="006B1DAF" w:rsidP="00CD17B1">
      <w:r>
        <w:t xml:space="preserve">Por otro lado, hay jugadores que juegan de manera muy pobre en lo que se refiere a la obtención de información, ocultar información y descifrar esta información de los oponentes. Este tipo de jugadores son los que suelen seguir un patrón de juego y son fácilmente de identificar por jugadores profesionales, por lo que es relativamente fácil jugar en torno a ellos. </w:t>
      </w:r>
    </w:p>
    <w:p w14:paraId="7AE96782" w14:textId="77777777" w:rsidR="006B1DAF" w:rsidRDefault="006B1DAF" w:rsidP="00CD17B1">
      <w:r>
        <w:t xml:space="preserve">Estos jugadores pueden diferenciarse en numerosos tipos, según sean sus patrones. Además, cada jugador profesional suele hacer sus propias clasificaciones de patrones. </w:t>
      </w:r>
    </w:p>
    <w:p w14:paraId="6734DF75" w14:textId="6BBC337C" w:rsidR="006B1DAF" w:rsidRDefault="006B1DAF" w:rsidP="006B1DAF">
      <w:r>
        <w:t xml:space="preserve">En este proyecto voy a centrarme en algunos de estos patrones, que están explicados en </w:t>
      </w:r>
      <w:r w:rsidRPr="00776F56">
        <w:rPr>
          <w:lang w:val="en-GB"/>
        </w:rPr>
        <w:t xml:space="preserve">The Mathematics of </w:t>
      </w:r>
      <w:del w:id="513" w:author="Álvaro Gonzalez" w:date="2020-06-16T22:12:00Z">
        <w:r w:rsidR="0043057B" w:rsidRPr="004F621A" w:rsidDel="000B0FB3">
          <w:delText>Poker</w:delText>
        </w:r>
      </w:del>
      <w:ins w:id="514" w:author="Álvaro Gonzalez" w:date="2020-06-16T22:12:00Z">
        <w:r w:rsidR="000B0FB3">
          <w:t>Póker</w:t>
        </w:r>
      </w:ins>
      <w:r>
        <w:t>,</w:t>
      </w:r>
      <w:r w:rsidR="0043057B" w:rsidRPr="004F621A">
        <w:t xml:space="preserve"> en el capítulo de juego explotador</w:t>
      </w:r>
      <w:r>
        <w:t>. Estos patrones son:</w:t>
      </w:r>
    </w:p>
    <w:p w14:paraId="726D87CF" w14:textId="77777777" w:rsidR="006B1DAF" w:rsidRDefault="0043057B" w:rsidP="006B1DAF">
      <w:pPr>
        <w:numPr>
          <w:ilvl w:val="0"/>
          <w:numId w:val="64"/>
        </w:numPr>
        <w:rPr>
          <w:b/>
          <w:bCs/>
        </w:rPr>
      </w:pPr>
      <w:r w:rsidRPr="004F621A">
        <w:rPr>
          <w:b/>
          <w:bCs/>
        </w:rPr>
        <w:t>Maniaco</w:t>
      </w:r>
    </w:p>
    <w:p w14:paraId="6EFFF726" w14:textId="77777777" w:rsidR="006B1DAF" w:rsidRDefault="006B1DAF" w:rsidP="006B1DAF">
      <w:pPr>
        <w:pStyle w:val="EstiloPrimeralnea0cm"/>
      </w:pPr>
      <w:r>
        <w:t xml:space="preserve">Este patrón se caracteriza por ser un comportamiento tremendamente agresivo, subiendo manos de manera bastante agresiva, incluso aun no teniendo una mano adecuada para ello. </w:t>
      </w:r>
    </w:p>
    <w:p w14:paraId="6CB95CD2" w14:textId="77777777" w:rsidR="006B1DAF" w:rsidRDefault="006B1DAF" w:rsidP="006B1DAF">
      <w:pPr>
        <w:pStyle w:val="EstiloPrimeralnea0cm"/>
      </w:pPr>
      <w:proofErr w:type="spellStart"/>
      <w:r w:rsidRPr="00776F56">
        <w:rPr>
          <w:lang w:val="en-GB"/>
        </w:rPr>
        <w:t>Citando</w:t>
      </w:r>
      <w:proofErr w:type="spellEnd"/>
      <w:r w:rsidRPr="00776F56">
        <w:rPr>
          <w:lang w:val="en-GB"/>
        </w:rPr>
        <w:t xml:space="preserve"> la </w:t>
      </w:r>
      <w:proofErr w:type="spellStart"/>
      <w:r w:rsidRPr="00776F56">
        <w:rPr>
          <w:lang w:val="en-GB"/>
        </w:rPr>
        <w:t>obra</w:t>
      </w:r>
      <w:proofErr w:type="spellEnd"/>
      <w:r w:rsidRPr="00776F56">
        <w:rPr>
          <w:lang w:val="en-GB"/>
        </w:rPr>
        <w:t xml:space="preserve"> de </w:t>
      </w:r>
      <w:proofErr w:type="spellStart"/>
      <w:r w:rsidRPr="00776F56">
        <w:rPr>
          <w:lang w:val="en-GB"/>
        </w:rPr>
        <w:t>Sklansky-Malmuth</w:t>
      </w:r>
      <w:proofErr w:type="spellEnd"/>
      <w:r w:rsidRPr="00776F56">
        <w:rPr>
          <w:lang w:val="en-GB"/>
        </w:rPr>
        <w:t xml:space="preserve">, “A maniac is a person who not only plays much more than his </w:t>
      </w:r>
      <w:proofErr w:type="spellStart"/>
      <w:r w:rsidRPr="00776F56">
        <w:rPr>
          <w:lang w:val="en-GB"/>
        </w:rPr>
        <w:t>appropiate</w:t>
      </w:r>
      <w:proofErr w:type="spellEnd"/>
      <w:r w:rsidRPr="00776F56">
        <w:rPr>
          <w:lang w:val="en-GB"/>
        </w:rPr>
        <w:t xml:space="preserve"> share of hands, but also constantly raises and </w:t>
      </w:r>
      <w:proofErr w:type="spellStart"/>
      <w:r w:rsidRPr="00776F56">
        <w:rPr>
          <w:lang w:val="en-GB"/>
        </w:rPr>
        <w:t>reraises</w:t>
      </w:r>
      <w:proofErr w:type="spellEnd"/>
      <w:r w:rsidRPr="00776F56">
        <w:rPr>
          <w:lang w:val="en-GB"/>
        </w:rPr>
        <w:t xml:space="preserve">, even though the hand he holds does not warrant it. </w:t>
      </w:r>
      <w:proofErr w:type="spellStart"/>
      <w:r>
        <w:t>Although</w:t>
      </w:r>
      <w:proofErr w:type="spellEnd"/>
      <w:r>
        <w:t xml:space="preserve"> </w:t>
      </w:r>
      <w:proofErr w:type="spellStart"/>
      <w:r>
        <w:t>the</w:t>
      </w:r>
      <w:proofErr w:type="spellEnd"/>
      <w:r>
        <w:t xml:space="preserve"> </w:t>
      </w:r>
      <w:proofErr w:type="spellStart"/>
      <w:r>
        <w:t>maniac</w:t>
      </w:r>
      <w:proofErr w:type="spellEnd"/>
      <w:r>
        <w:t xml:space="preserve"> </w:t>
      </w:r>
      <w:proofErr w:type="spellStart"/>
      <w:r>
        <w:t>eventually</w:t>
      </w:r>
      <w:proofErr w:type="spellEnd"/>
      <w:r>
        <w:t xml:space="preserve"> </w:t>
      </w:r>
      <w:proofErr w:type="spellStart"/>
      <w:r>
        <w:t>will</w:t>
      </w:r>
      <w:proofErr w:type="spellEnd"/>
      <w:r>
        <w:t xml:space="preserve"> </w:t>
      </w:r>
      <w:proofErr w:type="spellStart"/>
      <w:r>
        <w:t>go</w:t>
      </w:r>
      <w:proofErr w:type="spellEnd"/>
      <w:r>
        <w:t xml:space="preserve"> </w:t>
      </w:r>
      <w:proofErr w:type="spellStart"/>
      <w:r>
        <w:t>broke</w:t>
      </w:r>
      <w:proofErr w:type="spellEnd"/>
      <w:r>
        <w:t xml:space="preserve">, he </w:t>
      </w:r>
      <w:proofErr w:type="spellStart"/>
      <w:r>
        <w:t>does</w:t>
      </w:r>
      <w:proofErr w:type="spellEnd"/>
      <w:r>
        <w:t xml:space="preserve"> pose a set a </w:t>
      </w:r>
      <w:proofErr w:type="spellStart"/>
      <w:r>
        <w:lastRenderedPageBreak/>
        <w:t>problems</w:t>
      </w:r>
      <w:proofErr w:type="spellEnd"/>
      <w:r>
        <w:t xml:space="preserve"> </w:t>
      </w:r>
      <w:proofErr w:type="spellStart"/>
      <w:r>
        <w:t>for</w:t>
      </w:r>
      <w:proofErr w:type="spellEnd"/>
      <w:r>
        <w:t xml:space="preserve"> </w:t>
      </w:r>
      <w:proofErr w:type="spellStart"/>
      <w:r>
        <w:t>you</w:t>
      </w:r>
      <w:proofErr w:type="spellEnd"/>
      <w:r>
        <w:t xml:space="preserve">”, traducido como “un maniaco es una persona que no solo juega muchas más manos que las manos adecuadas, sino que también sube y </w:t>
      </w:r>
      <w:proofErr w:type="spellStart"/>
      <w:r>
        <w:t>resube</w:t>
      </w:r>
      <w:proofErr w:type="spellEnd"/>
      <w:r>
        <w:t xml:space="preserve">, incluso aunque la mano que tenga no lo permitiría. A pesar de que el maniaco </w:t>
      </w:r>
      <w:proofErr w:type="spellStart"/>
      <w:r>
        <w:t>eventualente</w:t>
      </w:r>
      <w:proofErr w:type="spellEnd"/>
      <w:r>
        <w:t xml:space="preserve"> se quedará sin dinero, nos supone una serie de problemas”. </w:t>
      </w:r>
    </w:p>
    <w:p w14:paraId="1E2AD369" w14:textId="77777777" w:rsidR="006B1DAF" w:rsidRDefault="006B1DAF" w:rsidP="006B1DAF">
      <w:pPr>
        <w:pStyle w:val="EstiloPrimeralnea0cm"/>
      </w:pPr>
      <w:r>
        <w:t>En otras palabras, que va a jugar bastantes más manos de lo habitual. Y haciendo subidas de manera mucho más arriesgada.</w:t>
      </w:r>
      <w:r w:rsidR="00417117">
        <w:t xml:space="preserve"> </w:t>
      </w:r>
    </w:p>
    <w:p w14:paraId="6BFD2501" w14:textId="77777777" w:rsidR="00835A6F" w:rsidRDefault="00417117" w:rsidP="004F621A">
      <w:pPr>
        <w:ind w:firstLine="0"/>
      </w:pPr>
      <w:r>
        <w:t xml:space="preserve">Este patrón consigue beneficios a raíz de forzar subidas de apuestas, y que otros jugadores no puedan seguirle el ritmo apostando y se acaben retirando. Por el contrario, si los jugadores no siguen su ritmo de apuestas, suele perder bastante fuerza. También es débil ante jugadores con buenas manos en la ronda, ya que el maniaco sube su </w:t>
      </w:r>
      <w:proofErr w:type="gramStart"/>
      <w:r>
        <w:t>apuesta</w:t>
      </w:r>
      <w:proofErr w:type="gramEnd"/>
      <w:r>
        <w:t xml:space="preserve"> aunque no tenga una buena jugada.</w:t>
      </w:r>
    </w:p>
    <w:p w14:paraId="69818A9A" w14:textId="77777777" w:rsidR="006B1DAF" w:rsidRPr="004F621A" w:rsidRDefault="0043057B" w:rsidP="006B1DAF">
      <w:pPr>
        <w:numPr>
          <w:ilvl w:val="0"/>
          <w:numId w:val="64"/>
        </w:numPr>
      </w:pPr>
      <w:r w:rsidRPr="004F621A">
        <w:rPr>
          <w:b/>
          <w:bCs/>
        </w:rPr>
        <w:t>Roca</w:t>
      </w:r>
    </w:p>
    <w:p w14:paraId="29AF1DDF" w14:textId="77777777" w:rsidR="00417117" w:rsidRDefault="006B1DAF" w:rsidP="006B1DAF">
      <w:pPr>
        <w:pStyle w:val="EstiloPrimeralnea0cm"/>
      </w:pPr>
      <w:r>
        <w:t>A diferencia del patrón anterior, este patrón se ca</w:t>
      </w:r>
      <w:r w:rsidR="00417117">
        <w:t xml:space="preserve">racteriza por un comportamiento principalmente pasivo, siendo muy cauto a la hora de actuar. </w:t>
      </w:r>
    </w:p>
    <w:p w14:paraId="3E19CB61" w14:textId="77777777" w:rsidR="00781F7A" w:rsidRDefault="00417117" w:rsidP="006B1DAF">
      <w:pPr>
        <w:pStyle w:val="EstiloPrimeralnea0cm"/>
      </w:pPr>
      <w:r>
        <w:t xml:space="preserve">Este tipo de jugadores juegan únicamente en torno a su mano, únicamente jugando manos que saben que son </w:t>
      </w:r>
      <w:r w:rsidR="00781F7A">
        <w:t>fuertes. Este tipo de jugadores rara vez hacen faroles, así como tienden a valorar únicamente la mano actual sin analizar su potencial. Esto hace que se pierdan manos potencialmente buenas solo para mantener el estado de juego seguro.</w:t>
      </w:r>
    </w:p>
    <w:p w14:paraId="7E9C1A22" w14:textId="77777777" w:rsidR="00835A6F" w:rsidRDefault="00781F7A" w:rsidP="004F621A">
      <w:pPr>
        <w:pStyle w:val="EstiloPrimeralnea0cm"/>
      </w:pPr>
      <w:r>
        <w:t>La principal ventaja de este patrón es que el modelo es la fortaleza de sus jugadas, soliendo ganar las pocas manos que juega</w:t>
      </w:r>
      <w:r w:rsidR="006B1DAF">
        <w:t>.</w:t>
      </w:r>
      <w:r>
        <w:t xml:space="preserve"> Por el contrario, </w:t>
      </w:r>
      <w:r w:rsidR="00F7063C">
        <w:t>al no jugar muchas manos, suelen acabar perdiendo dinero con las apuestas ciegas y el ante en caso de que lo haya. También, por esa pasividad, suele pasar manos con potencial si el oponente juega agresivo y pueda parecer que tiene mejor mano.</w:t>
      </w:r>
    </w:p>
    <w:p w14:paraId="45A378A5" w14:textId="77777777" w:rsidR="00835A6F" w:rsidRPr="004F621A" w:rsidRDefault="006B1DAF" w:rsidP="004F621A">
      <w:pPr>
        <w:numPr>
          <w:ilvl w:val="0"/>
          <w:numId w:val="64"/>
        </w:numPr>
      </w:pPr>
      <w:proofErr w:type="spellStart"/>
      <w:r>
        <w:t>Calling</w:t>
      </w:r>
      <w:proofErr w:type="spellEnd"/>
      <w:r>
        <w:t xml:space="preserve"> </w:t>
      </w:r>
      <w:proofErr w:type="spellStart"/>
      <w:r w:rsidR="0043057B" w:rsidRPr="004F621A">
        <w:rPr>
          <w:b/>
          <w:bCs/>
        </w:rPr>
        <w:t>Station</w:t>
      </w:r>
      <w:proofErr w:type="spellEnd"/>
    </w:p>
    <w:p w14:paraId="2B583A2B" w14:textId="77777777" w:rsidR="006B1DAF" w:rsidRDefault="00BF24A4" w:rsidP="00CD17B1">
      <w:r>
        <w:t>Este tipo de jugadores tienen un estilo similar al del maniaco, pero menos agresiva.</w:t>
      </w:r>
      <w:r w:rsidR="00E97C70">
        <w:t xml:space="preserve"> Se podría considerar una versión intermedia entre Roca y Maniaco.</w:t>
      </w:r>
      <w:r>
        <w:t xml:space="preserve"> Los jugadores con un patrón </w:t>
      </w:r>
      <w:proofErr w:type="spellStart"/>
      <w:r>
        <w:t>calling</w:t>
      </w:r>
      <w:proofErr w:type="spellEnd"/>
      <w:r>
        <w:t xml:space="preserve"> </w:t>
      </w:r>
      <w:proofErr w:type="spellStart"/>
      <w:r>
        <w:t>station</w:t>
      </w:r>
      <w:proofErr w:type="spellEnd"/>
      <w:r>
        <w:t xml:space="preserve"> ven muchas apuestas, aunque la mano que tienen no deberían hacerlo.</w:t>
      </w:r>
      <w:r w:rsidR="00E97C70">
        <w:t xml:space="preserve"> Esto hace que tenga peores resultados que Maniaco ya que, al no subir apuestas como un Maniaco, no genera tanta presión a sus adversarios.</w:t>
      </w:r>
    </w:p>
    <w:p w14:paraId="72BC507F" w14:textId="77777777" w:rsidR="00CD17B1" w:rsidRDefault="00E97C70" w:rsidP="009C24B1">
      <w:r>
        <w:t xml:space="preserve">Si bien es cierto que ver manos suele ser de utilidad para extraer información de los demás jugadores, cuando se convierte en un patrón es peligroso, ya que es muy fácil de identificar frente a los otros dos por ser repetitivo y pasivo. </w:t>
      </w:r>
    </w:p>
    <w:p w14:paraId="3D68FFEA" w14:textId="77777777" w:rsidR="009C24B1" w:rsidRDefault="009C24B1" w:rsidP="009C24B1">
      <w:pPr>
        <w:pStyle w:val="Ttulo2"/>
      </w:pPr>
      <w:r>
        <w:lastRenderedPageBreak/>
        <w:t>REST API</w:t>
      </w:r>
    </w:p>
    <w:p w14:paraId="002E7D84" w14:textId="77777777" w:rsidR="009C24B1" w:rsidRPr="003B3C6E" w:rsidRDefault="009C24B1" w:rsidP="003B3C6E">
      <w:r w:rsidRPr="003B3C6E">
        <w:t>Para este proyecto se utilizará como enlace un planteamiento REST API para conectar el algoritmo con el motor de juego.  Para empezar, voy a explicar en qué consiste una API.</w:t>
      </w:r>
    </w:p>
    <w:p w14:paraId="1291EBB3" w14:textId="77777777" w:rsidR="009C24B1" w:rsidRPr="003B3C6E" w:rsidRDefault="009C24B1" w:rsidP="003B3C6E"/>
    <w:p w14:paraId="030BF518" w14:textId="32C9AF8E" w:rsidR="00835A6F" w:rsidRPr="004F621A" w:rsidRDefault="009C24B1" w:rsidP="004F621A">
      <w:r w:rsidRPr="003B3C6E">
        <w:t>Una API (del inglés “</w:t>
      </w:r>
      <w:proofErr w:type="spellStart"/>
      <w:r w:rsidRPr="003B3C6E">
        <w:t>Application</w:t>
      </w:r>
      <w:proofErr w:type="spellEnd"/>
      <w:r w:rsidRPr="003B3C6E">
        <w:t xml:space="preserve"> </w:t>
      </w:r>
      <w:proofErr w:type="spellStart"/>
      <w:r w:rsidRPr="003B3C6E">
        <w:t>Protramming</w:t>
      </w:r>
      <w:proofErr w:type="spellEnd"/>
      <w:r w:rsidRPr="003B3C6E">
        <w:t xml:space="preserve"> Interface”, que significa Interfaz </w:t>
      </w:r>
      <w:r w:rsidR="003B3C6E" w:rsidRPr="003B3C6E">
        <w:t>de programación</w:t>
      </w:r>
      <w:r w:rsidRPr="003B3C6E">
        <w:t xml:space="preserve"> de aplicaciones) </w:t>
      </w:r>
      <w:del w:id="515" w:author="Álvaro Gonzalez" w:date="2020-06-19T12:32:00Z">
        <w:r w:rsidRPr="003B3C6E" w:rsidDel="002034F1">
          <w:delText xml:space="preserve"> </w:delText>
        </w:r>
      </w:del>
      <w:r w:rsidRPr="003B3C6E">
        <w:t xml:space="preserve">es una interfaz de </w:t>
      </w:r>
      <w:proofErr w:type="gramStart"/>
      <w:r w:rsidRPr="003B3C6E">
        <w:t>computación  que</w:t>
      </w:r>
      <w:proofErr w:type="gramEnd"/>
      <w:r w:rsidRPr="003B3C6E">
        <w:t xml:space="preserve"> sirve como “</w:t>
      </w:r>
      <w:proofErr w:type="spellStart"/>
      <w:r w:rsidRPr="003B3C6E">
        <w:t>intermedario</w:t>
      </w:r>
      <w:proofErr w:type="spellEnd"/>
      <w:r w:rsidRPr="003B3C6E">
        <w:t xml:space="preserve">” para  que dos aplicaciones   se comuniquen entre ellas.  </w:t>
      </w:r>
      <w:r w:rsidR="0043057B" w:rsidRPr="004F621A">
        <w:footnoteReference w:id="8"/>
      </w:r>
    </w:p>
    <w:p w14:paraId="7CC64B00" w14:textId="7AE17B02" w:rsidR="009C24B1" w:rsidRPr="003B3C6E" w:rsidRDefault="009C24B1">
      <w:r w:rsidRPr="003B3C6E">
        <w:t xml:space="preserve">En otras palabras, es el conjunto de funciones, métodos, subrutinas y procedimientos que permite </w:t>
      </w:r>
      <w:r w:rsidR="003B3C6E" w:rsidRPr="003B3C6E">
        <w:t>utilizar un</w:t>
      </w:r>
      <w:r w:rsidRPr="003B3C6E">
        <w:t xml:space="preserve"> software desde otra aplicación como</w:t>
      </w:r>
      <w:ins w:id="516" w:author="Álvaro Gonzalez" w:date="2020-06-19T12:32:00Z">
        <w:r w:rsidR="002034F1">
          <w:t xml:space="preserve"> </w:t>
        </w:r>
      </w:ins>
      <w:del w:id="517" w:author="Álvaro Gonzalez" w:date="2020-06-19T12:32:00Z">
        <w:r w:rsidRPr="003B3C6E" w:rsidDel="002034F1">
          <w:delText xml:space="preserve">  </w:delText>
        </w:r>
      </w:del>
      <w:r w:rsidRPr="003B3C6E">
        <w:t xml:space="preserve">una abstracción de la </w:t>
      </w:r>
      <w:proofErr w:type="gramStart"/>
      <w:r w:rsidRPr="003B3C6E">
        <w:t>implementación ,</w:t>
      </w:r>
      <w:proofErr w:type="gramEnd"/>
      <w:r w:rsidRPr="003B3C6E">
        <w:t xml:space="preserve">  creando así una “librería” disponible para ese software.</w:t>
      </w:r>
    </w:p>
    <w:p w14:paraId="5E38349F" w14:textId="77777777" w:rsidR="00835A6F" w:rsidRPr="004F621A" w:rsidRDefault="009C24B1" w:rsidP="004F621A">
      <w:r w:rsidRPr="003B3C6E">
        <w:t>Esta</w:t>
      </w:r>
      <w:r w:rsidR="0043057B" w:rsidRPr="004F621A">
        <w:t xml:space="preserve"> interfaz facilita mucho el trabajo a la hora de programar, pues únicamente muestra el código estrictamente necesario, ocultando muchos comandos que se ejecutan implícitamente. </w:t>
      </w:r>
      <w:r w:rsidR="0043057B" w:rsidRPr="004F621A">
        <w:footnoteReference w:id="9"/>
      </w:r>
      <w:r w:rsidR="0043057B" w:rsidRPr="004F621A">
        <w:footnoteReference w:id="10"/>
      </w:r>
    </w:p>
    <w:p w14:paraId="2D4790DA" w14:textId="77777777" w:rsidR="00835A6F" w:rsidRPr="004F621A" w:rsidRDefault="0043057B" w:rsidP="004F621A">
      <w:r w:rsidRPr="004F621A">
        <w:t xml:space="preserve">Dentro de las </w:t>
      </w:r>
      <w:proofErr w:type="spellStart"/>
      <w:proofErr w:type="gramStart"/>
      <w:r w:rsidRPr="004F621A">
        <w:t>APIs</w:t>
      </w:r>
      <w:proofErr w:type="spellEnd"/>
      <w:r w:rsidRPr="004F621A">
        <w:t>,  encontramos</w:t>
      </w:r>
      <w:proofErr w:type="gramEnd"/>
      <w:r w:rsidRPr="004F621A">
        <w:t xml:space="preserve"> un  tipo de API  que permite una manipulación más sencilla de datos que el resto. Se trata de la API REST</w:t>
      </w:r>
      <w:r w:rsidR="0058124A">
        <w:t>.</w:t>
      </w:r>
    </w:p>
    <w:p w14:paraId="2D8CD3E9" w14:textId="77777777" w:rsidR="00835A6F" w:rsidRPr="004F621A" w:rsidRDefault="0043057B" w:rsidP="004F621A">
      <w:r w:rsidRPr="004F621A">
        <w:t>REST es cualquier API entre sistemas que, mediante el uso del protocol</w:t>
      </w:r>
      <w:r w:rsidR="00A16E0E">
        <w:t>o</w:t>
      </w:r>
      <w:r w:rsidRPr="004F621A">
        <w:t xml:space="preserve"> HTTP, permita obtener datos o generar operaciones sobre estos datos en cualquier formato </w:t>
      </w:r>
      <w:r w:rsidR="00A16E0E" w:rsidRPr="00A16E0E">
        <w:t>posible</w:t>
      </w:r>
      <w:r w:rsidRPr="004F621A">
        <w:t xml:space="preserve">, entre los cuales encontramos XML y JSON. </w:t>
      </w:r>
    </w:p>
    <w:p w14:paraId="0EAA6DE2" w14:textId="77777777" w:rsidR="00835A6F" w:rsidRPr="004F621A" w:rsidRDefault="00835A6F" w:rsidP="004F621A"/>
    <w:p w14:paraId="3B464195" w14:textId="77777777" w:rsidR="003B3C6E" w:rsidRPr="004F621A" w:rsidRDefault="0043057B" w:rsidP="0058124A">
      <w:r w:rsidRPr="004F621A">
        <w:t>Este tipo de API permite la separación total entre el cliente y el servidor, además, es independiente del tipo de plataformas y lenguajes, por lo cual su implementación entre dos lenguajes distintos es posible e, incluso, bastante sencilla</w:t>
      </w:r>
      <w:r w:rsidR="003B3C6E">
        <w:rPr>
          <w:lang w:val="en-GB"/>
        </w:rPr>
        <w:t xml:space="preserve">. </w:t>
      </w:r>
      <w:r w:rsidRPr="004F621A">
        <w:t xml:space="preserve">Como tiene esa adaptabilidad de sintaxis, ofrece bastante flexibilidad a la hora de programar un API en </w:t>
      </w:r>
      <w:r w:rsidR="0058124A" w:rsidRPr="0058124A">
        <w:t>múltiples</w:t>
      </w:r>
      <w:r w:rsidRPr="004F621A">
        <w:t xml:space="preserve"> lenguajes. </w:t>
      </w:r>
    </w:p>
    <w:p w14:paraId="114EB9BD" w14:textId="77777777" w:rsidR="0058124A" w:rsidRDefault="0043057B" w:rsidP="0058124A">
      <w:r w:rsidRPr="004F621A">
        <w:t>Las características general</w:t>
      </w:r>
      <w:r w:rsidR="0058124A">
        <w:t>e</w:t>
      </w:r>
      <w:r w:rsidRPr="004F621A">
        <w:t xml:space="preserve">s de una </w:t>
      </w:r>
      <w:r w:rsidR="0058124A">
        <w:t>REST API son las siguientes:</w:t>
      </w:r>
    </w:p>
    <w:p w14:paraId="14383B83" w14:textId="7E60A13D" w:rsidR="0058124A" w:rsidRDefault="0058124A" w:rsidP="0058124A">
      <w:pPr>
        <w:numPr>
          <w:ilvl w:val="0"/>
          <w:numId w:val="64"/>
        </w:numPr>
      </w:pPr>
      <w:r>
        <w:t>Protocolo cliente/servidor sin estado: Cada una de las peticiones del API tiene toda la información necesaria para ejecutarla, por lo que no necesita recordar ningún estado previo para satisfacer esta petición (ni el cliente ni el servidor). Es posible configurarlas para que tengan caché, creando lo que se conoce como protocolo cliente-caché-servidor sin estado.</w:t>
      </w:r>
    </w:p>
    <w:p w14:paraId="4C4FDEBD" w14:textId="77777777" w:rsidR="0058124A" w:rsidRDefault="0058124A" w:rsidP="0058124A">
      <w:pPr>
        <w:numPr>
          <w:ilvl w:val="0"/>
          <w:numId w:val="64"/>
        </w:numPr>
      </w:pPr>
      <w:r>
        <w:t xml:space="preserve">Operaciones bien definidas: Un REST API tiene un conjunto pequeño de operaciones relacionadas con datos y especificación HTTP. Las más </w:t>
      </w:r>
      <w:r>
        <w:lastRenderedPageBreak/>
        <w:t>importantes son POST (crear), GET (leer y consultar), PUT (editar) y DELETE (eliminar).</w:t>
      </w:r>
    </w:p>
    <w:p w14:paraId="2F20E3CF" w14:textId="77777777" w:rsidR="0058124A" w:rsidRDefault="0058124A" w:rsidP="00F3270A">
      <w:pPr>
        <w:numPr>
          <w:ilvl w:val="0"/>
          <w:numId w:val="64"/>
        </w:numPr>
      </w:pPr>
      <w:r>
        <w:t xml:space="preserve">Sintaxis universal: los objetos en una API REST siempre se manipulan a partir de </w:t>
      </w:r>
      <w:commentRangeStart w:id="518"/>
      <w:commentRangeStart w:id="519"/>
      <w:r>
        <w:t xml:space="preserve">la URI.  Esta UIR </w:t>
      </w:r>
      <w:commentRangeEnd w:id="518"/>
      <w:r w:rsidR="00D71951">
        <w:rPr>
          <w:rStyle w:val="Refdecomentario"/>
          <w:rFonts w:ascii="Lato" w:hAnsi="Lato"/>
          <w:lang w:val="en-US" w:eastAsia="en-US" w:bidi="en-US"/>
        </w:rPr>
        <w:commentReference w:id="518"/>
      </w:r>
      <w:commentRangeEnd w:id="519"/>
      <w:r w:rsidR="001913EA">
        <w:rPr>
          <w:rStyle w:val="Refdecomentario"/>
          <w:rFonts w:ascii="Lato" w:hAnsi="Lato"/>
          <w:lang w:val="en-US" w:eastAsia="en-US" w:bidi="en-US"/>
        </w:rPr>
        <w:commentReference w:id="519"/>
      </w:r>
      <w:r>
        <w:t>es un elemento identificador único para cada recurso en la API REST. Lo cual permite acceder siempre de manera exacta a la información.</w:t>
      </w:r>
      <w:r w:rsidR="00F3270A">
        <w:t xml:space="preserve"> Esta sintaxis universal a su vez genera una interfaz uniforme, que implica que un sistema REST siempre aplica acciones concretas sobre los recursos identificados por una URI, facilitando la sistematización de la información.</w:t>
      </w:r>
    </w:p>
    <w:p w14:paraId="1BD04C4D" w14:textId="77777777" w:rsidR="00F3270A" w:rsidRDefault="00F3270A" w:rsidP="00F3270A">
      <w:pPr>
        <w:numPr>
          <w:ilvl w:val="0"/>
          <w:numId w:val="64"/>
        </w:numPr>
      </w:pPr>
      <w:r>
        <w:t>Sistema de capas: La arquitectura es jerárquica entre los componentes, haciendo que cada una de las capas lleve a cabo una funcionalidad dentro del sistema.</w:t>
      </w:r>
      <w:r>
        <w:rPr>
          <w:rStyle w:val="Refdenotaalpie"/>
        </w:rPr>
        <w:footnoteReference w:id="11"/>
      </w:r>
    </w:p>
    <w:p w14:paraId="210BE01F" w14:textId="77777777" w:rsidR="00F3270A" w:rsidRPr="0058124A" w:rsidRDefault="00F3270A" w:rsidP="00F3270A">
      <w:pPr>
        <w:numPr>
          <w:ilvl w:val="0"/>
          <w:numId w:val="64"/>
        </w:numPr>
        <w:sectPr w:rsidR="00F3270A" w:rsidRPr="0058124A" w:rsidSect="00FE48D0">
          <w:type w:val="continuous"/>
          <w:pgSz w:w="11906" w:h="16838"/>
          <w:pgMar w:top="1417" w:right="1701" w:bottom="1417" w:left="1701" w:header="624" w:footer="397" w:gutter="0"/>
          <w:cols w:space="708"/>
          <w:titlePg/>
          <w:docGrid w:linePitch="360"/>
        </w:sectPr>
      </w:pPr>
      <w:r>
        <w:t xml:space="preserve">Uso de hipermedios: tanto para la información de la aplicación como para las transiciones de estado de la aplicación, la representación suele ser en HTML o XML, lo que permite navegar de un recurso REST a muchos otros, simplemente siguiendo los enlaces sin necesidad de una infraestructura adicional. </w:t>
      </w:r>
      <w:r>
        <w:rPr>
          <w:rStyle w:val="Refdenotaalpie"/>
        </w:rPr>
        <w:footnoteReference w:id="12"/>
      </w:r>
    </w:p>
    <w:p w14:paraId="5FA1B6F0" w14:textId="77777777" w:rsidR="00707605" w:rsidRDefault="00707605" w:rsidP="00707605">
      <w:pPr>
        <w:pStyle w:val="Ttulo1"/>
      </w:pPr>
      <w:r>
        <w:lastRenderedPageBreak/>
        <w:t>Desarrollo del proyecto</w:t>
      </w:r>
    </w:p>
    <w:p w14:paraId="59F3FF6F" w14:textId="77777777" w:rsidR="00707605" w:rsidRDefault="00707605" w:rsidP="00707605">
      <w:pPr>
        <w:pStyle w:val="Ttulo2"/>
      </w:pPr>
      <w:r>
        <w:t>Simplificaciones y decisiones iniciales</w:t>
      </w:r>
    </w:p>
    <w:p w14:paraId="009B34E6" w14:textId="77777777" w:rsidR="00707605" w:rsidRDefault="00707605" w:rsidP="00707605">
      <w:pPr>
        <w:ind w:firstLine="0"/>
      </w:pPr>
      <w:r>
        <w:t xml:space="preserve">A la hora de plantearse el desarrollo del proyecto, se ha comenzado tomando una serie de decisiones a la hora de diseñar el proyecto. </w:t>
      </w:r>
    </w:p>
    <w:p w14:paraId="5D48FA6C" w14:textId="77777777" w:rsidR="00707605" w:rsidRDefault="00707605" w:rsidP="00707605">
      <w:pPr>
        <w:ind w:firstLine="0"/>
      </w:pPr>
      <w:commentRangeStart w:id="520"/>
      <w:commentRangeStart w:id="521"/>
      <w:r>
        <w:t xml:space="preserve">La primera decisión es la estructura del diseño. La primera decisión que he tomado con respecto a esto es que el algoritmo funcione como una caja negra para el motor de juego, es decir, que independientemente de cómo sea el funcionamiento del algoritmo no influya para nada en el código del motor de juego. </w:t>
      </w:r>
    </w:p>
    <w:p w14:paraId="53BBFB25" w14:textId="77777777" w:rsidR="00707605" w:rsidRDefault="00707605" w:rsidP="00707605">
      <w:pPr>
        <w:ind w:firstLine="0"/>
      </w:pPr>
      <w:r>
        <w:t>Siguiendo este hilo de razonamiento, he decidido que el motor de juego y el algoritmo se programen en medios separados, conectados entre ambos y que, cuando el motor de juego lo necesite, se llame al algoritmo para la toma de decisiones mediante esa conexión.</w:t>
      </w:r>
    </w:p>
    <w:commentRangeEnd w:id="520"/>
    <w:p w14:paraId="6D9E8DAF" w14:textId="77777777" w:rsidR="00707605" w:rsidRDefault="0016560F" w:rsidP="00707605">
      <w:pPr>
        <w:ind w:firstLine="0"/>
      </w:pPr>
      <w:r>
        <w:rPr>
          <w:rStyle w:val="Refdecomentario"/>
          <w:rFonts w:ascii="Lato" w:hAnsi="Lato"/>
          <w:lang w:val="en-US" w:eastAsia="en-US" w:bidi="en-US"/>
        </w:rPr>
        <w:commentReference w:id="520"/>
      </w:r>
      <w:commentRangeEnd w:id="521"/>
      <w:r w:rsidR="00572910">
        <w:rPr>
          <w:rStyle w:val="Refdecomentario"/>
          <w:rFonts w:ascii="Lato" w:hAnsi="Lato"/>
          <w:lang w:val="en-US" w:eastAsia="en-US" w:bidi="en-US"/>
        </w:rPr>
        <w:commentReference w:id="521"/>
      </w:r>
      <w:r w:rsidR="00707605">
        <w:t>El esquema visual de este planteamiento sería el siguiente:</w:t>
      </w:r>
    </w:p>
    <w:p w14:paraId="76AE6B35" w14:textId="77777777" w:rsidR="00707605" w:rsidRDefault="0096131B" w:rsidP="00707605">
      <w:pPr>
        <w:ind w:firstLine="0"/>
        <w:rPr>
          <w:noProof/>
        </w:rPr>
      </w:pPr>
      <w:r>
        <w:rPr>
          <w:noProof/>
        </w:rPr>
        <w:lastRenderedPageBreak/>
        <w:pict w14:anchorId="7660B54E">
          <v:shape id="Imagen 1" o:spid="_x0000_i1028" type="#_x0000_t75" style="width:425.1pt;height:172.8pt;visibility:visible;mso-wrap-style:square">
            <v:imagedata r:id="rId28" o:title=""/>
          </v:shape>
        </w:pict>
      </w:r>
    </w:p>
    <w:p w14:paraId="1C53BB2E" w14:textId="77777777" w:rsidR="00707605" w:rsidRDefault="00707605" w:rsidP="00707605">
      <w:pPr>
        <w:ind w:firstLine="0"/>
      </w:pPr>
      <w:r>
        <w:rPr>
          <w:noProof/>
        </w:rPr>
        <w:t>Con esta idea en mente, se puede proceder a las elecciones de los medios para programa.</w:t>
      </w:r>
    </w:p>
    <w:p w14:paraId="53408EFA" w14:textId="77777777" w:rsidR="00707605" w:rsidRDefault="00707605" w:rsidP="00707605">
      <w:pPr>
        <w:ind w:firstLine="0"/>
      </w:pPr>
      <w:r>
        <w:t>-En lo que se refiere a los medios utilizados, las elecciones han sido las siguientes:</w:t>
      </w:r>
    </w:p>
    <w:p w14:paraId="6EBA00A8" w14:textId="77777777" w:rsidR="00707605" w:rsidRDefault="00707605" w:rsidP="00707605">
      <w:pPr>
        <w:numPr>
          <w:ilvl w:val="0"/>
          <w:numId w:val="26"/>
        </w:numPr>
      </w:pPr>
      <w:commentRangeStart w:id="522"/>
      <w:commentRangeStart w:id="523"/>
      <w:r>
        <w:t xml:space="preserve">El motor de juego se </w:t>
      </w:r>
      <w:commentRangeStart w:id="524"/>
      <w:commentRangeStart w:id="525"/>
      <w:r>
        <w:t>hará</w:t>
      </w:r>
      <w:commentRangeEnd w:id="524"/>
      <w:r w:rsidR="0016560F">
        <w:rPr>
          <w:rStyle w:val="Refdecomentario"/>
          <w:rFonts w:ascii="Lato" w:hAnsi="Lato"/>
          <w:lang w:val="en-US" w:eastAsia="en-US" w:bidi="en-US"/>
        </w:rPr>
        <w:commentReference w:id="524"/>
      </w:r>
      <w:commentRangeEnd w:id="525"/>
      <w:r w:rsidR="00572910">
        <w:rPr>
          <w:rStyle w:val="Refdecomentario"/>
          <w:rFonts w:ascii="Lato" w:hAnsi="Lato"/>
          <w:lang w:val="en-US" w:eastAsia="en-US" w:bidi="en-US"/>
        </w:rPr>
        <w:commentReference w:id="525"/>
      </w:r>
      <w:r>
        <w:t xml:space="preserve"> en C++ utilizando Visual Studio 2019</w:t>
      </w:r>
      <w:commentRangeEnd w:id="522"/>
      <w:r>
        <w:rPr>
          <w:rStyle w:val="Refdecomentario"/>
        </w:rPr>
        <w:commentReference w:id="522"/>
      </w:r>
      <w:commentRangeEnd w:id="523"/>
      <w:r>
        <w:rPr>
          <w:rStyle w:val="Refdecomentario"/>
        </w:rPr>
        <w:commentReference w:id="523"/>
      </w:r>
      <w:r>
        <w:t xml:space="preserve">. </w:t>
      </w:r>
    </w:p>
    <w:p w14:paraId="70B82630" w14:textId="77777777" w:rsidR="00707605" w:rsidRDefault="00707605" w:rsidP="00707605">
      <w:pPr>
        <w:numPr>
          <w:ilvl w:val="0"/>
          <w:numId w:val="26"/>
        </w:numPr>
      </w:pPr>
      <w:r>
        <w:t>El algoritmo, las probabilidades y todas las iteraciones se realizarán en lenguaje R utilizando la versión R 4.0.0.-.</w:t>
      </w:r>
    </w:p>
    <w:p w14:paraId="639DF4B3" w14:textId="77777777" w:rsidR="00707605" w:rsidRDefault="00707605" w:rsidP="00707605">
      <w:pPr>
        <w:numPr>
          <w:ilvl w:val="0"/>
          <w:numId w:val="26"/>
        </w:numPr>
      </w:pPr>
      <w:r>
        <w:t>El enlace estará implementado tanto en C++ como en R.</w:t>
      </w:r>
    </w:p>
    <w:p w14:paraId="3DC15B35" w14:textId="77777777" w:rsidR="00707605" w:rsidRDefault="00707605" w:rsidP="00707605">
      <w:pPr>
        <w:ind w:firstLine="0"/>
      </w:pPr>
      <w:r>
        <w:t xml:space="preserve">He decidido usar esos lenguajes de programación por ser con los que, dentro de su ámbito, </w:t>
      </w:r>
      <w:proofErr w:type="spellStart"/>
      <w:r>
        <w:t>mas</w:t>
      </w:r>
      <w:proofErr w:type="spellEnd"/>
      <w:r>
        <w:t xml:space="preserve"> conocimientos tengo y más práctica tengo.</w:t>
      </w:r>
    </w:p>
    <w:p w14:paraId="3DD4D479" w14:textId="77777777" w:rsidR="00707605" w:rsidRDefault="00707605" w:rsidP="00707605">
      <w:pPr>
        <w:ind w:firstLine="0"/>
      </w:pPr>
      <w:r>
        <w:t>Una vez establecidos los medios a utilizar, es necesario plantearse algunas decisiones para simplificar el código a desarrollar, la matemática y, en general, todo el proyecto.</w:t>
      </w:r>
    </w:p>
    <w:p w14:paraId="28E80617" w14:textId="55399288" w:rsidR="00707605" w:rsidRDefault="00707605" w:rsidP="00707605">
      <w:pPr>
        <w:numPr>
          <w:ilvl w:val="0"/>
          <w:numId w:val="27"/>
        </w:numPr>
      </w:pPr>
      <w:commentRangeStart w:id="526"/>
      <w:commentRangeStart w:id="527"/>
      <w:r>
        <w:t xml:space="preserve">El número de jugadores </w:t>
      </w:r>
      <w:commentRangeStart w:id="528"/>
      <w:commentRangeStart w:id="529"/>
      <w:r>
        <w:t>será 2</w:t>
      </w:r>
      <w:commentRangeEnd w:id="528"/>
      <w:r>
        <w:rPr>
          <w:rStyle w:val="Refdecomentario"/>
        </w:rPr>
        <w:commentReference w:id="528"/>
      </w:r>
      <w:commentRangeEnd w:id="529"/>
      <w:r>
        <w:rPr>
          <w:rStyle w:val="Refdecomentario"/>
        </w:rPr>
        <w:commentReference w:id="529"/>
      </w:r>
      <w:r>
        <w:t xml:space="preserve">: el jugador1 que será el que sea controlado por el algoritmo de juego óptimo, y el jugador0 que será controlado por los algoritmos de patrones o por el jugador, según el modo habilitado. </w:t>
      </w:r>
      <w:proofErr w:type="spellStart"/>
      <w:ins w:id="530" w:author="Álvaro Gonzalez" w:date="2020-06-19T16:15:00Z">
        <w:r w:rsidR="00342F55">
          <w:t>Est</w:t>
        </w:r>
      </w:ins>
      <w:r>
        <w:t>Esta</w:t>
      </w:r>
      <w:proofErr w:type="spellEnd"/>
      <w:r>
        <w:t xml:space="preserve"> simplif</w:t>
      </w:r>
      <w:r w:rsidR="0016560F">
        <w:t>ic</w:t>
      </w:r>
      <w:r>
        <w:t xml:space="preserve">ación se hace para eliminar el factor “posición con respecto al Dealer”. También, esta simplificación ayuda a simplificar la programación del algoritmo, ya que </w:t>
      </w:r>
      <w:del w:id="531" w:author="Álvaro Gonzalez" w:date="2020-06-19T16:13:00Z">
        <w:r w:rsidDel="00572910">
          <w:delText>los valores de manos posibles tendría</w:delText>
        </w:r>
      </w:del>
      <w:ins w:id="532" w:author="Álvaro Gonzalez" w:date="2020-06-19T16:13:00Z">
        <w:r w:rsidR="00572910">
          <w:t>los valores de manos posibles tendrían</w:t>
        </w:r>
      </w:ins>
      <w:r>
        <w:t xml:space="preserve"> que aparecer n veces, siendo n el número de jugadores.</w:t>
      </w:r>
      <w:commentRangeEnd w:id="526"/>
      <w:r w:rsidR="006E48C1">
        <w:rPr>
          <w:rStyle w:val="Refdecomentario"/>
          <w:rFonts w:ascii="Lato" w:hAnsi="Lato"/>
          <w:lang w:val="en-US" w:eastAsia="en-US" w:bidi="en-US"/>
        </w:rPr>
        <w:commentReference w:id="526"/>
      </w:r>
      <w:commentRangeEnd w:id="527"/>
      <w:r w:rsidR="00342F55">
        <w:rPr>
          <w:rStyle w:val="Refdecomentario"/>
          <w:rFonts w:ascii="Lato" w:hAnsi="Lato"/>
          <w:lang w:val="en-US" w:eastAsia="en-US" w:bidi="en-US"/>
        </w:rPr>
        <w:commentReference w:id="527"/>
      </w:r>
    </w:p>
    <w:p w14:paraId="683E7BEA" w14:textId="77777777" w:rsidR="00707605" w:rsidRDefault="00707605" w:rsidP="00707605">
      <w:pPr>
        <w:numPr>
          <w:ilvl w:val="0"/>
          <w:numId w:val="27"/>
        </w:numPr>
      </w:pPr>
      <w:r>
        <w:t xml:space="preserve">El tipo de partidas elegido serán partidas de Texas </w:t>
      </w:r>
      <w:proofErr w:type="spellStart"/>
      <w:r>
        <w:t>Hold’em</w:t>
      </w:r>
      <w:proofErr w:type="spellEnd"/>
      <w:r w:rsidR="006E48C1">
        <w:t xml:space="preserve"> </w:t>
      </w:r>
      <w:r w:rsidRPr="00FF5496">
        <w:t>sin</w:t>
      </w:r>
      <w:r>
        <w:t xml:space="preserve"> límite de apuestas. Esta decisión se toma para poder tener más flexibilidad a la hora de las subidas de apuestas.</w:t>
      </w:r>
    </w:p>
    <w:p w14:paraId="4024BEDD" w14:textId="77777777" w:rsidR="00707605" w:rsidRDefault="00707605" w:rsidP="00707605">
      <w:pPr>
        <w:numPr>
          <w:ilvl w:val="0"/>
          <w:numId w:val="27"/>
        </w:numPr>
      </w:pPr>
      <w:commentRangeStart w:id="533"/>
      <w:r>
        <w:t>El dinero inicial, así como el valor de la Ciega Grande se podrá introducir manualmente. Para las pruebas de este algoritmo se han utilizado una cantidad constante (</w:t>
      </w:r>
      <w:commentRangeStart w:id="534"/>
      <w:commentRangeStart w:id="535"/>
      <w:r>
        <w:t>1000 de dinero inicial y 20 de ciega grande</w:t>
      </w:r>
      <w:commentRangeEnd w:id="534"/>
      <w:r>
        <w:rPr>
          <w:rStyle w:val="Refdecomentario"/>
        </w:rPr>
        <w:commentReference w:id="534"/>
      </w:r>
      <w:commentRangeEnd w:id="535"/>
      <w:r>
        <w:rPr>
          <w:rStyle w:val="Refdecomentario"/>
        </w:rPr>
        <w:commentReference w:id="535"/>
      </w:r>
      <w:r>
        <w:t>). Se han tomado estas cantidades a las pruebas para mantener una proporción de 50:1 entre dinero inicial y ciega grande.</w:t>
      </w:r>
      <w:commentRangeEnd w:id="533"/>
      <w:r w:rsidR="006E48C1">
        <w:rPr>
          <w:rStyle w:val="Refdecomentario"/>
          <w:rFonts w:ascii="Lato" w:hAnsi="Lato"/>
          <w:lang w:val="en-US" w:eastAsia="en-US" w:bidi="en-US"/>
        </w:rPr>
        <w:commentReference w:id="533"/>
      </w:r>
    </w:p>
    <w:p w14:paraId="5CBAEB9E" w14:textId="77777777" w:rsidR="00707605" w:rsidRDefault="00707605" w:rsidP="00707605">
      <w:pPr>
        <w:numPr>
          <w:ilvl w:val="0"/>
          <w:numId w:val="27"/>
        </w:numPr>
      </w:pPr>
      <w:commentRangeStart w:id="536"/>
      <w:commentRangeStart w:id="537"/>
      <w:r>
        <w:t>El Ante se suprime de las apuestas.</w:t>
      </w:r>
      <w:commentRangeEnd w:id="536"/>
      <w:r>
        <w:rPr>
          <w:rStyle w:val="Refdecomentario"/>
        </w:rPr>
        <w:commentReference w:id="536"/>
      </w:r>
      <w:commentRangeEnd w:id="537"/>
      <w:r>
        <w:rPr>
          <w:rStyle w:val="Refdecomentario"/>
        </w:rPr>
        <w:commentReference w:id="537"/>
      </w:r>
      <w:r>
        <w:t xml:space="preserve"> En términos del modelado del algoritmo, el Ante no es un factor cuya importancia sea determinante (</w:t>
      </w:r>
      <w:commentRangeStart w:id="538"/>
      <w:r>
        <w:t xml:space="preserve">ya que el Ante sirve para incrementar las apuestas, y es algo que afecta a todos los jugadores por igual). </w:t>
      </w:r>
      <w:commentRangeEnd w:id="538"/>
      <w:r w:rsidR="006E48C1">
        <w:rPr>
          <w:rStyle w:val="Refdecomentario"/>
          <w:rFonts w:ascii="Lato" w:hAnsi="Lato"/>
          <w:lang w:val="en-US" w:eastAsia="en-US" w:bidi="en-US"/>
        </w:rPr>
        <w:commentReference w:id="538"/>
      </w:r>
      <w:r>
        <w:t xml:space="preserve">Además, pierde </w:t>
      </w:r>
      <w:proofErr w:type="spellStart"/>
      <w:r>
        <w:t>aun</w:t>
      </w:r>
      <w:proofErr w:type="spellEnd"/>
      <w:r>
        <w:t xml:space="preserve"> </w:t>
      </w:r>
      <w:r>
        <w:lastRenderedPageBreak/>
        <w:t>más importancia debido a que solo son dos jugadores, pues el Ante podría tener importancia para jugadores que decidan no apostar frente a otros que si (pero al ser dos jugadores, en el momento en que un jugador no apuesta, la ronda acaba).</w:t>
      </w:r>
    </w:p>
    <w:p w14:paraId="09EDE33E" w14:textId="77777777" w:rsidR="00707605" w:rsidRDefault="00707605" w:rsidP="00707605">
      <w:pPr>
        <w:numPr>
          <w:ilvl w:val="0"/>
          <w:numId w:val="27"/>
        </w:numPr>
      </w:pPr>
      <w:commentRangeStart w:id="539"/>
      <w:r>
        <w:t>El número de manos máxima será definido al comienzo de las iteraciones, por lo que será un número limitado.</w:t>
      </w:r>
      <w:commentRangeEnd w:id="539"/>
      <w:r w:rsidR="006E48C1">
        <w:rPr>
          <w:rStyle w:val="Refdecomentario"/>
          <w:rFonts w:ascii="Lato" w:hAnsi="Lato"/>
          <w:lang w:val="en-US" w:eastAsia="en-US" w:bidi="en-US"/>
        </w:rPr>
        <w:commentReference w:id="539"/>
      </w:r>
    </w:p>
    <w:p w14:paraId="06338902" w14:textId="77777777" w:rsidR="00707605" w:rsidRDefault="00707605" w:rsidP="00707605">
      <w:pPr>
        <w:numPr>
          <w:ilvl w:val="0"/>
          <w:numId w:val="27"/>
        </w:numPr>
      </w:pPr>
      <w:r>
        <w:t>La partida acaba cuando se dé, al menos, una de las siguientes situaciones:</w:t>
      </w:r>
    </w:p>
    <w:p w14:paraId="021BD025" w14:textId="77777777" w:rsidR="00707605" w:rsidRDefault="00707605" w:rsidP="00707605">
      <w:pPr>
        <w:numPr>
          <w:ilvl w:val="1"/>
          <w:numId w:val="27"/>
        </w:numPr>
      </w:pPr>
      <w:r>
        <w:t>El dinero de un jugador llega a 0.</w:t>
      </w:r>
    </w:p>
    <w:p w14:paraId="000CDAAF" w14:textId="77777777" w:rsidR="00707605" w:rsidRDefault="00707605" w:rsidP="00707605">
      <w:pPr>
        <w:numPr>
          <w:ilvl w:val="1"/>
          <w:numId w:val="27"/>
        </w:numPr>
      </w:pPr>
      <w:r>
        <w:t>En el modo de Jugador vs Algoritmo, cuando el jugador desee finalizar la partida.</w:t>
      </w:r>
    </w:p>
    <w:p w14:paraId="082E2ABF" w14:textId="77777777" w:rsidR="00707605" w:rsidRDefault="00707605" w:rsidP="00707605">
      <w:pPr>
        <w:numPr>
          <w:ilvl w:val="1"/>
          <w:numId w:val="27"/>
        </w:numPr>
      </w:pPr>
      <w:r>
        <w:t>En el modo de Algoritmo vs Algoritmo, cuando se alcance el número de iteraciones deseadas.</w:t>
      </w:r>
    </w:p>
    <w:p w14:paraId="6E2A8A37" w14:textId="77777777" w:rsidR="00707605" w:rsidRPr="00DD38D0" w:rsidRDefault="00707605" w:rsidP="00707605"/>
    <w:p w14:paraId="71054EFC" w14:textId="77777777" w:rsidR="00707605" w:rsidRDefault="00707605" w:rsidP="00707605">
      <w:pPr>
        <w:pStyle w:val="Ttulo2"/>
      </w:pPr>
      <w:r>
        <w:t>Cuantificación de las manos</w:t>
      </w:r>
    </w:p>
    <w:p w14:paraId="73B40A76" w14:textId="77777777" w:rsidR="00707605" w:rsidRDefault="00707605" w:rsidP="00707605">
      <w:pPr>
        <w:pStyle w:val="EstiloPrimeralnea0cm"/>
      </w:pPr>
      <w:commentRangeStart w:id="540"/>
      <w:commentRangeStart w:id="541"/>
      <w:r>
        <w:t xml:space="preserve">Con el fin de simplificar el cálculo de jugada obtenida, se ha decidido cuantificar las posibles jugadas, otorgándole un valor numérico (usando variables de tipo </w:t>
      </w:r>
      <w:proofErr w:type="spellStart"/>
      <w:r>
        <w:t>float</w:t>
      </w:r>
      <w:proofErr w:type="spellEnd"/>
      <w:r>
        <w:t xml:space="preserve">) durante el código. También se </w:t>
      </w:r>
      <w:commentRangeStart w:id="542"/>
      <w:commentRangeStart w:id="543"/>
      <w:proofErr w:type="spellStart"/>
      <w:r>
        <w:t>numeriza</w:t>
      </w:r>
      <w:commentRangeEnd w:id="542"/>
      <w:proofErr w:type="spellEnd"/>
      <w:r w:rsidR="00EA51F2">
        <w:rPr>
          <w:rStyle w:val="Refdecomentario"/>
          <w:rFonts w:ascii="Lato" w:hAnsi="Lato"/>
          <w:lang w:val="en-US" w:eastAsia="en-US" w:bidi="en-US"/>
        </w:rPr>
        <w:commentReference w:id="542"/>
      </w:r>
      <w:commentRangeEnd w:id="543"/>
      <w:r w:rsidR="00DE2B88">
        <w:rPr>
          <w:rStyle w:val="Refdecomentario"/>
          <w:rFonts w:ascii="Lato" w:hAnsi="Lato"/>
          <w:lang w:val="en-US" w:eastAsia="en-US" w:bidi="en-US"/>
        </w:rPr>
        <w:commentReference w:id="543"/>
      </w:r>
      <w:r>
        <w:t xml:space="preserve"> el valor de desempate, o </w:t>
      </w:r>
      <w:proofErr w:type="spellStart"/>
      <w:r>
        <w:t>kicker</w:t>
      </w:r>
      <w:proofErr w:type="spellEnd"/>
      <w:r>
        <w:t>.</w:t>
      </w:r>
      <w:commentRangeEnd w:id="540"/>
      <w:r>
        <w:rPr>
          <w:rStyle w:val="Refdecomentario"/>
        </w:rPr>
        <w:commentReference w:id="540"/>
      </w:r>
      <w:commentRangeEnd w:id="541"/>
      <w:r>
        <w:rPr>
          <w:rStyle w:val="Refdecomentario"/>
        </w:rPr>
        <w:commentReference w:id="541"/>
      </w:r>
      <w:r>
        <w:t xml:space="preserve"> Esto permite al código (en ambos lenguajes) comparar numéricamente las jugadas de ambos jugadores y permite determinar fácilmente el ganador de la mano.</w:t>
      </w:r>
    </w:p>
    <w:p w14:paraId="5D0246E1" w14:textId="5C16AC60" w:rsidR="00707605" w:rsidRDefault="00707605" w:rsidP="00707605">
      <w:pPr>
        <w:ind w:firstLine="0"/>
      </w:pPr>
      <w:r>
        <w:t xml:space="preserve">Para cuantificar estas jugadas, he decidido otorgar </w:t>
      </w:r>
      <w:commentRangeStart w:id="544"/>
      <w:commentRangeStart w:id="545"/>
      <w:r>
        <w:t xml:space="preserve">un valor entero de 0 a 9 </w:t>
      </w:r>
      <w:commentRangeEnd w:id="544"/>
      <w:r>
        <w:rPr>
          <w:rStyle w:val="Refdecomentario"/>
        </w:rPr>
        <w:commentReference w:id="544"/>
      </w:r>
      <w:commentRangeEnd w:id="545"/>
      <w:r>
        <w:rPr>
          <w:rStyle w:val="Refdecomentario"/>
        </w:rPr>
        <w:commentReference w:id="545"/>
      </w:r>
      <w:r>
        <w:t>a las distintas jugadas (siendo el 9 la Escalera Real y el 0 Carta más alta), y se le ha sumado decimales que caracterice el valor dentro de su jugada y la diferencie de otras jugadas del mismo tipo, siempre que sea posible (por ejemplo, en una Escalera, el valor de la carta más alta) e incluya el desempate para cada jugada.  He decidido utilizar estos valores para hacer una comparación sencilla de computar (0 a 9, sin necesidad de usar una segunda cifra para las jugadas, y decimales para el desempate, permitiendo comparar de manera m</w:t>
      </w:r>
      <w:r w:rsidR="001E6BB0">
        <w:t>á</w:t>
      </w:r>
      <w:r>
        <w:t>s sencilla dos jugadas del mismo tipo).</w:t>
      </w:r>
    </w:p>
    <w:p w14:paraId="3B6602E0" w14:textId="77777777" w:rsidR="00707605" w:rsidRDefault="00707605" w:rsidP="00707605">
      <w:pPr>
        <w:ind w:firstLine="0"/>
      </w:pPr>
      <w:r>
        <w:t>Se toman estos valores numéricos para poder categorizar las 10 posibles jugadas de manera numérica de una manera uniforme, aunque la frecuencia con la que aparecen dichas manos sea muy diversa, para poder hacer una comparación entre las jugadas. Estos valores podrían tomar cualquier valor, siempre que se mantenga un esquema para diferenciar estas 10 posibles jugadas y poderlas comparar.</w:t>
      </w:r>
    </w:p>
    <w:p w14:paraId="53891CBF" w14:textId="77777777" w:rsidR="00707605" w:rsidRDefault="00707605" w:rsidP="00707605">
      <w:pPr>
        <w:ind w:firstLine="0"/>
      </w:pPr>
      <w:r>
        <w:lastRenderedPageBreak/>
        <w:t>Se queda la tabla de la siguiente forma, incluyendo en cada jugada sus correspondientes valores característicos y desempates si aplican.</w:t>
      </w:r>
    </w:p>
    <w:tbl>
      <w:tblPr>
        <w:tblW w:w="55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3"/>
        <w:gridCol w:w="2019"/>
        <w:gridCol w:w="1690"/>
        <w:gridCol w:w="1691"/>
        <w:gridCol w:w="3052"/>
      </w:tblGrid>
      <w:tr w:rsidR="00707605" w14:paraId="17DE893E" w14:textId="77777777" w:rsidTr="004559FF">
        <w:tc>
          <w:tcPr>
            <w:tcW w:w="544" w:type="pct"/>
            <w:shd w:val="clear" w:color="auto" w:fill="BFBFBF"/>
            <w:vAlign w:val="center"/>
          </w:tcPr>
          <w:p w14:paraId="4E20AF44" w14:textId="77777777" w:rsidR="00707605" w:rsidRPr="00FA3E8B" w:rsidRDefault="00707605" w:rsidP="004559FF">
            <w:pPr>
              <w:ind w:firstLine="0"/>
              <w:jc w:val="center"/>
              <w:rPr>
                <w:rFonts w:eastAsia="MS Mincho"/>
                <w:b/>
              </w:rPr>
            </w:pPr>
            <w:r w:rsidRPr="00FA3E8B">
              <w:rPr>
                <w:rFonts w:eastAsia="MS Mincho"/>
                <w:b/>
              </w:rPr>
              <w:t>Jugada</w:t>
            </w:r>
          </w:p>
        </w:tc>
        <w:tc>
          <w:tcPr>
            <w:tcW w:w="913" w:type="pct"/>
            <w:shd w:val="clear" w:color="auto" w:fill="BFBFBF"/>
            <w:vAlign w:val="center"/>
          </w:tcPr>
          <w:p w14:paraId="56F0A269" w14:textId="77777777" w:rsidR="00707605" w:rsidRPr="00FA3E8B" w:rsidRDefault="00707605" w:rsidP="004559FF">
            <w:pPr>
              <w:ind w:firstLine="0"/>
              <w:jc w:val="center"/>
              <w:rPr>
                <w:rFonts w:eastAsia="MS Mincho"/>
                <w:b/>
              </w:rPr>
            </w:pPr>
            <w:r w:rsidRPr="00FA3E8B">
              <w:rPr>
                <w:rFonts w:eastAsia="MS Mincho"/>
                <w:b/>
              </w:rPr>
              <w:t>Estructura</w:t>
            </w:r>
          </w:p>
        </w:tc>
        <w:tc>
          <w:tcPr>
            <w:tcW w:w="947" w:type="pct"/>
            <w:shd w:val="clear" w:color="auto" w:fill="BFBFBF"/>
            <w:vAlign w:val="center"/>
          </w:tcPr>
          <w:p w14:paraId="689386C2" w14:textId="77777777" w:rsidR="00707605" w:rsidRPr="00FA3E8B" w:rsidRDefault="00707605" w:rsidP="004559FF">
            <w:pPr>
              <w:ind w:firstLine="0"/>
              <w:jc w:val="center"/>
              <w:rPr>
                <w:rFonts w:eastAsia="MS Mincho"/>
                <w:b/>
              </w:rPr>
            </w:pPr>
            <w:r w:rsidRPr="00FA3E8B">
              <w:rPr>
                <w:rFonts w:eastAsia="MS Mincho"/>
                <w:b/>
              </w:rPr>
              <w:t>Entero</w:t>
            </w:r>
          </w:p>
        </w:tc>
        <w:tc>
          <w:tcPr>
            <w:tcW w:w="947" w:type="pct"/>
            <w:shd w:val="clear" w:color="auto" w:fill="BFBFBF"/>
            <w:vAlign w:val="center"/>
          </w:tcPr>
          <w:p w14:paraId="7EA5C0E6" w14:textId="77777777" w:rsidR="00707605" w:rsidRPr="00FA3E8B" w:rsidRDefault="00707605" w:rsidP="004559FF">
            <w:pPr>
              <w:ind w:firstLine="0"/>
              <w:jc w:val="center"/>
              <w:rPr>
                <w:rFonts w:eastAsia="MS Mincho"/>
                <w:b/>
              </w:rPr>
            </w:pPr>
            <w:r w:rsidRPr="00FA3E8B">
              <w:rPr>
                <w:rFonts w:eastAsia="MS Mincho"/>
                <w:b/>
              </w:rPr>
              <w:t xml:space="preserve">Valor </w:t>
            </w:r>
            <w:proofErr w:type="spellStart"/>
            <w:r w:rsidRPr="00FA3E8B">
              <w:rPr>
                <w:rFonts w:eastAsia="MS Mincho"/>
                <w:b/>
              </w:rPr>
              <w:t>caracteristico</w:t>
            </w:r>
            <w:proofErr w:type="spellEnd"/>
          </w:p>
        </w:tc>
        <w:tc>
          <w:tcPr>
            <w:tcW w:w="1649" w:type="pct"/>
            <w:shd w:val="clear" w:color="auto" w:fill="BFBFBF"/>
            <w:vAlign w:val="center"/>
          </w:tcPr>
          <w:p w14:paraId="37E6447F" w14:textId="77777777" w:rsidR="00707605" w:rsidRPr="00FA3E8B" w:rsidRDefault="00707605" w:rsidP="004559FF">
            <w:pPr>
              <w:ind w:firstLine="0"/>
              <w:jc w:val="center"/>
              <w:rPr>
                <w:rFonts w:eastAsia="MS Mincho"/>
                <w:b/>
              </w:rPr>
            </w:pPr>
            <w:r w:rsidRPr="00FA3E8B">
              <w:rPr>
                <w:rFonts w:eastAsia="MS Mincho"/>
                <w:b/>
              </w:rPr>
              <w:t>Desempate</w:t>
            </w:r>
          </w:p>
        </w:tc>
      </w:tr>
      <w:tr w:rsidR="00707605" w14:paraId="1E120756" w14:textId="77777777" w:rsidTr="004559FF">
        <w:tc>
          <w:tcPr>
            <w:tcW w:w="544" w:type="pct"/>
            <w:shd w:val="clear" w:color="auto" w:fill="auto"/>
            <w:vAlign w:val="center"/>
          </w:tcPr>
          <w:p w14:paraId="4F43BF7A" w14:textId="77777777" w:rsidR="00707605" w:rsidRPr="00FA3E8B" w:rsidRDefault="00707605" w:rsidP="004559FF">
            <w:pPr>
              <w:ind w:firstLine="0"/>
              <w:jc w:val="center"/>
              <w:rPr>
                <w:rFonts w:eastAsia="MS Mincho"/>
              </w:rPr>
            </w:pPr>
            <w:r w:rsidRPr="00FA3E8B">
              <w:rPr>
                <w:rFonts w:eastAsia="MS Mincho"/>
              </w:rPr>
              <w:t>Escalera Real</w:t>
            </w:r>
          </w:p>
        </w:tc>
        <w:tc>
          <w:tcPr>
            <w:tcW w:w="913" w:type="pct"/>
            <w:shd w:val="clear" w:color="auto" w:fill="auto"/>
            <w:vAlign w:val="center"/>
          </w:tcPr>
          <w:p w14:paraId="75158EBF" w14:textId="77777777" w:rsidR="00707605" w:rsidRPr="00FA3E8B" w:rsidRDefault="00707605" w:rsidP="004559FF">
            <w:pPr>
              <w:ind w:firstLine="0"/>
              <w:jc w:val="center"/>
              <w:rPr>
                <w:rFonts w:eastAsia="MS Mincho"/>
              </w:rPr>
            </w:pPr>
            <w:r w:rsidRPr="00FA3E8B">
              <w:rPr>
                <w:rFonts w:eastAsia="MS Mincho"/>
              </w:rPr>
              <w:t>9</w:t>
            </w:r>
          </w:p>
        </w:tc>
        <w:tc>
          <w:tcPr>
            <w:tcW w:w="947" w:type="pct"/>
            <w:shd w:val="clear" w:color="auto" w:fill="auto"/>
            <w:vAlign w:val="center"/>
          </w:tcPr>
          <w:p w14:paraId="57123703" w14:textId="77777777" w:rsidR="00707605" w:rsidRPr="00FA3E8B" w:rsidRDefault="00707605" w:rsidP="004559FF">
            <w:pPr>
              <w:ind w:firstLine="0"/>
              <w:jc w:val="center"/>
              <w:rPr>
                <w:rFonts w:eastAsia="MS Mincho"/>
              </w:rPr>
            </w:pPr>
            <w:r w:rsidRPr="00FA3E8B">
              <w:rPr>
                <w:rFonts w:eastAsia="MS Mincho"/>
              </w:rPr>
              <w:t>9</w:t>
            </w:r>
          </w:p>
        </w:tc>
        <w:tc>
          <w:tcPr>
            <w:tcW w:w="947" w:type="pct"/>
            <w:shd w:val="clear" w:color="auto" w:fill="auto"/>
            <w:vAlign w:val="center"/>
          </w:tcPr>
          <w:p w14:paraId="70D55138" w14:textId="77777777" w:rsidR="00707605" w:rsidRPr="00FA3E8B" w:rsidRDefault="00707605" w:rsidP="004559FF">
            <w:pPr>
              <w:ind w:firstLine="0"/>
              <w:jc w:val="center"/>
              <w:rPr>
                <w:rFonts w:eastAsia="MS Mincho"/>
              </w:rPr>
            </w:pPr>
            <w:r w:rsidRPr="00FA3E8B">
              <w:rPr>
                <w:rFonts w:eastAsia="MS Mincho"/>
              </w:rPr>
              <w:t>-</w:t>
            </w:r>
          </w:p>
        </w:tc>
        <w:tc>
          <w:tcPr>
            <w:tcW w:w="1649" w:type="pct"/>
            <w:shd w:val="clear" w:color="auto" w:fill="auto"/>
            <w:vAlign w:val="center"/>
          </w:tcPr>
          <w:p w14:paraId="4299B719" w14:textId="77777777" w:rsidR="00707605" w:rsidRPr="00FA3E8B" w:rsidRDefault="00707605" w:rsidP="004559FF">
            <w:pPr>
              <w:ind w:firstLine="0"/>
              <w:jc w:val="center"/>
              <w:rPr>
                <w:rFonts w:eastAsia="MS Mincho"/>
              </w:rPr>
            </w:pPr>
            <w:r w:rsidRPr="00FA3E8B">
              <w:rPr>
                <w:rFonts w:eastAsia="MS Mincho"/>
              </w:rPr>
              <w:t>-</w:t>
            </w:r>
          </w:p>
        </w:tc>
      </w:tr>
      <w:tr w:rsidR="00707605" w14:paraId="6FC4A057" w14:textId="77777777" w:rsidTr="004559FF">
        <w:tc>
          <w:tcPr>
            <w:tcW w:w="544" w:type="pct"/>
            <w:shd w:val="clear" w:color="auto" w:fill="auto"/>
            <w:vAlign w:val="center"/>
          </w:tcPr>
          <w:p w14:paraId="34B02C22" w14:textId="77777777" w:rsidR="00707605" w:rsidRPr="00FA3E8B" w:rsidRDefault="00707605" w:rsidP="004559FF">
            <w:pPr>
              <w:ind w:firstLine="0"/>
              <w:jc w:val="center"/>
              <w:rPr>
                <w:rFonts w:eastAsia="MS Mincho"/>
              </w:rPr>
            </w:pPr>
            <w:r w:rsidRPr="00FA3E8B">
              <w:rPr>
                <w:rFonts w:eastAsia="MS Mincho"/>
              </w:rPr>
              <w:t>Escalera de Color</w:t>
            </w:r>
          </w:p>
        </w:tc>
        <w:tc>
          <w:tcPr>
            <w:tcW w:w="913" w:type="pct"/>
            <w:shd w:val="clear" w:color="auto" w:fill="auto"/>
            <w:vAlign w:val="center"/>
          </w:tcPr>
          <w:p w14:paraId="6599EF8A" w14:textId="77777777" w:rsidR="00707605" w:rsidRPr="00FA3E8B" w:rsidRDefault="00707605" w:rsidP="004559FF">
            <w:pPr>
              <w:ind w:firstLine="0"/>
              <w:jc w:val="center"/>
              <w:rPr>
                <w:rFonts w:eastAsia="MS Mincho"/>
              </w:rPr>
            </w:pPr>
            <w:proofErr w:type="gramStart"/>
            <w:r w:rsidRPr="00FA3E8B">
              <w:rPr>
                <w:rFonts w:eastAsia="MS Mincho"/>
              </w:rPr>
              <w:t>8,AA</w:t>
            </w:r>
            <w:proofErr w:type="gramEnd"/>
          </w:p>
        </w:tc>
        <w:tc>
          <w:tcPr>
            <w:tcW w:w="947" w:type="pct"/>
            <w:shd w:val="clear" w:color="auto" w:fill="auto"/>
            <w:vAlign w:val="center"/>
          </w:tcPr>
          <w:p w14:paraId="5D875D25" w14:textId="77777777" w:rsidR="00707605" w:rsidRPr="00FA3E8B" w:rsidRDefault="00707605" w:rsidP="004559FF">
            <w:pPr>
              <w:ind w:firstLine="0"/>
              <w:jc w:val="center"/>
              <w:rPr>
                <w:rFonts w:eastAsia="MS Mincho"/>
              </w:rPr>
            </w:pPr>
            <w:r w:rsidRPr="00FA3E8B">
              <w:rPr>
                <w:rFonts w:eastAsia="MS Mincho"/>
              </w:rPr>
              <w:t>8</w:t>
            </w:r>
          </w:p>
        </w:tc>
        <w:tc>
          <w:tcPr>
            <w:tcW w:w="947" w:type="pct"/>
            <w:shd w:val="clear" w:color="auto" w:fill="auto"/>
            <w:vAlign w:val="center"/>
          </w:tcPr>
          <w:p w14:paraId="2D0D3061" w14:textId="77777777" w:rsidR="00707605" w:rsidRPr="00FA3E8B" w:rsidRDefault="00707605" w:rsidP="004559FF">
            <w:pPr>
              <w:ind w:firstLine="0"/>
              <w:jc w:val="center"/>
              <w:rPr>
                <w:rFonts w:eastAsia="MS Mincho"/>
              </w:rPr>
            </w:pPr>
            <w:r w:rsidRPr="00FA3E8B">
              <w:rPr>
                <w:rFonts w:eastAsia="MS Mincho"/>
              </w:rPr>
              <w:t>A = valor de carta más alta x10</w:t>
            </w:r>
            <w:r w:rsidRPr="00FA3E8B">
              <w:rPr>
                <w:rFonts w:eastAsia="MS Mincho"/>
                <w:vertAlign w:val="superscript"/>
              </w:rPr>
              <w:t>-2</w:t>
            </w:r>
          </w:p>
        </w:tc>
        <w:tc>
          <w:tcPr>
            <w:tcW w:w="1649" w:type="pct"/>
            <w:shd w:val="clear" w:color="auto" w:fill="auto"/>
            <w:vAlign w:val="center"/>
          </w:tcPr>
          <w:p w14:paraId="6E05CE34" w14:textId="77777777" w:rsidR="00707605" w:rsidRPr="00FA3E8B" w:rsidRDefault="00707605" w:rsidP="004559FF">
            <w:pPr>
              <w:ind w:firstLine="0"/>
              <w:jc w:val="center"/>
              <w:rPr>
                <w:rFonts w:eastAsia="MS Mincho"/>
              </w:rPr>
            </w:pPr>
            <w:r w:rsidRPr="00FA3E8B">
              <w:rPr>
                <w:rFonts w:eastAsia="MS Mincho"/>
              </w:rPr>
              <w:t>-</w:t>
            </w:r>
          </w:p>
        </w:tc>
      </w:tr>
      <w:tr w:rsidR="00707605" w14:paraId="2A99DC52" w14:textId="77777777" w:rsidTr="004559FF">
        <w:tc>
          <w:tcPr>
            <w:tcW w:w="544" w:type="pct"/>
            <w:shd w:val="clear" w:color="auto" w:fill="auto"/>
            <w:vAlign w:val="center"/>
          </w:tcPr>
          <w:p w14:paraId="654828C2" w14:textId="2E101A4D" w:rsidR="00707605" w:rsidRPr="00FA3E8B" w:rsidRDefault="00707605" w:rsidP="004559FF">
            <w:pPr>
              <w:ind w:firstLine="0"/>
              <w:jc w:val="center"/>
              <w:rPr>
                <w:rFonts w:eastAsia="MS Mincho"/>
              </w:rPr>
            </w:pPr>
            <w:del w:id="546" w:author="Álvaro Gonzalez" w:date="2020-06-16T22:12:00Z">
              <w:r w:rsidRPr="00FA3E8B" w:rsidDel="000B0FB3">
                <w:rPr>
                  <w:rFonts w:eastAsia="MS Mincho"/>
                </w:rPr>
                <w:delText>Poker</w:delText>
              </w:r>
            </w:del>
            <w:ins w:id="547" w:author="Álvaro Gonzalez" w:date="2020-06-16T22:12:00Z">
              <w:r w:rsidR="000B0FB3">
                <w:rPr>
                  <w:rFonts w:eastAsia="MS Mincho"/>
                </w:rPr>
                <w:t>Póker</w:t>
              </w:r>
            </w:ins>
          </w:p>
        </w:tc>
        <w:tc>
          <w:tcPr>
            <w:tcW w:w="913" w:type="pct"/>
            <w:shd w:val="clear" w:color="auto" w:fill="auto"/>
            <w:vAlign w:val="center"/>
          </w:tcPr>
          <w:p w14:paraId="1C507DC2" w14:textId="77777777" w:rsidR="00707605" w:rsidRPr="00FA3E8B" w:rsidRDefault="00707605" w:rsidP="004559FF">
            <w:pPr>
              <w:ind w:firstLine="0"/>
              <w:jc w:val="center"/>
              <w:rPr>
                <w:rFonts w:eastAsia="MS Mincho"/>
              </w:rPr>
            </w:pPr>
            <w:proofErr w:type="gramStart"/>
            <w:r w:rsidRPr="00FA3E8B">
              <w:rPr>
                <w:rFonts w:eastAsia="MS Mincho"/>
              </w:rPr>
              <w:t>7,AAXX</w:t>
            </w:r>
            <w:proofErr w:type="gramEnd"/>
          </w:p>
        </w:tc>
        <w:tc>
          <w:tcPr>
            <w:tcW w:w="947" w:type="pct"/>
            <w:shd w:val="clear" w:color="auto" w:fill="auto"/>
            <w:vAlign w:val="center"/>
          </w:tcPr>
          <w:p w14:paraId="56F548CD" w14:textId="77777777" w:rsidR="00707605" w:rsidRPr="00FA3E8B" w:rsidRDefault="00707605" w:rsidP="004559FF">
            <w:pPr>
              <w:ind w:firstLine="0"/>
              <w:jc w:val="center"/>
              <w:rPr>
                <w:rFonts w:eastAsia="MS Mincho"/>
              </w:rPr>
            </w:pPr>
            <w:r w:rsidRPr="00FA3E8B">
              <w:rPr>
                <w:rFonts w:eastAsia="MS Mincho"/>
              </w:rPr>
              <w:t>7</w:t>
            </w:r>
          </w:p>
        </w:tc>
        <w:tc>
          <w:tcPr>
            <w:tcW w:w="947" w:type="pct"/>
            <w:shd w:val="clear" w:color="auto" w:fill="auto"/>
            <w:vAlign w:val="center"/>
          </w:tcPr>
          <w:p w14:paraId="1AF6CBB3" w14:textId="77777777" w:rsidR="00707605" w:rsidRPr="00FA3E8B" w:rsidRDefault="00707605" w:rsidP="004559FF">
            <w:pPr>
              <w:ind w:firstLine="0"/>
              <w:jc w:val="center"/>
              <w:rPr>
                <w:rFonts w:eastAsia="MS Mincho"/>
              </w:rPr>
            </w:pPr>
            <w:r w:rsidRPr="00FA3E8B">
              <w:rPr>
                <w:rFonts w:eastAsia="MS Mincho"/>
              </w:rPr>
              <w:t>A = valor de carta repetida x10</w:t>
            </w:r>
            <w:r w:rsidRPr="00FA3E8B">
              <w:rPr>
                <w:rFonts w:eastAsia="MS Mincho"/>
                <w:vertAlign w:val="superscript"/>
              </w:rPr>
              <w:t>-2</w:t>
            </w:r>
          </w:p>
        </w:tc>
        <w:tc>
          <w:tcPr>
            <w:tcW w:w="1649" w:type="pct"/>
            <w:shd w:val="clear" w:color="auto" w:fill="auto"/>
            <w:vAlign w:val="center"/>
          </w:tcPr>
          <w:p w14:paraId="08F142BC" w14:textId="3ACDD85C" w:rsidR="00707605" w:rsidRPr="00FA3E8B" w:rsidRDefault="00707605" w:rsidP="004559FF">
            <w:pPr>
              <w:ind w:firstLine="0"/>
              <w:jc w:val="center"/>
              <w:rPr>
                <w:rFonts w:eastAsia="MS Mincho"/>
                <w:vertAlign w:val="superscript"/>
              </w:rPr>
            </w:pPr>
            <w:r w:rsidRPr="00FA3E8B">
              <w:rPr>
                <w:rFonts w:eastAsia="MS Mincho"/>
              </w:rPr>
              <w:t xml:space="preserve">X = valor de la carta más alta que no sea del </w:t>
            </w:r>
            <w:del w:id="548" w:author="Álvaro Gonzalez" w:date="2020-06-16T22:12:00Z">
              <w:r w:rsidRPr="00FA3E8B" w:rsidDel="000B0FB3">
                <w:rPr>
                  <w:rFonts w:eastAsia="MS Mincho"/>
                </w:rPr>
                <w:delText>poker</w:delText>
              </w:r>
            </w:del>
            <w:ins w:id="549" w:author="Álvaro Gonzalez" w:date="2020-06-16T22:12:00Z">
              <w:r w:rsidR="000B0FB3">
                <w:rPr>
                  <w:rFonts w:eastAsia="MS Mincho"/>
                </w:rPr>
                <w:t>póker</w:t>
              </w:r>
            </w:ins>
            <w:r w:rsidRPr="00FA3E8B">
              <w:rPr>
                <w:rFonts w:eastAsia="MS Mincho"/>
              </w:rPr>
              <w:t xml:space="preserve"> x10</w:t>
            </w:r>
            <w:r w:rsidRPr="00FA3E8B">
              <w:rPr>
                <w:rFonts w:eastAsia="MS Mincho"/>
                <w:vertAlign w:val="superscript"/>
              </w:rPr>
              <w:t>-4</w:t>
            </w:r>
          </w:p>
        </w:tc>
      </w:tr>
      <w:tr w:rsidR="00707605" w14:paraId="6A78F366" w14:textId="77777777" w:rsidTr="004559FF">
        <w:tc>
          <w:tcPr>
            <w:tcW w:w="544" w:type="pct"/>
            <w:shd w:val="clear" w:color="auto" w:fill="auto"/>
            <w:vAlign w:val="center"/>
          </w:tcPr>
          <w:p w14:paraId="6BA60E34" w14:textId="77777777" w:rsidR="00707605" w:rsidRPr="00FA3E8B" w:rsidRDefault="00707605" w:rsidP="004559FF">
            <w:pPr>
              <w:ind w:firstLine="0"/>
              <w:jc w:val="center"/>
              <w:rPr>
                <w:rFonts w:eastAsia="MS Mincho"/>
              </w:rPr>
            </w:pPr>
            <w:r w:rsidRPr="00FA3E8B">
              <w:rPr>
                <w:rFonts w:eastAsia="MS Mincho"/>
              </w:rPr>
              <w:t>Full House</w:t>
            </w:r>
          </w:p>
        </w:tc>
        <w:tc>
          <w:tcPr>
            <w:tcW w:w="913" w:type="pct"/>
            <w:shd w:val="clear" w:color="auto" w:fill="auto"/>
            <w:vAlign w:val="center"/>
          </w:tcPr>
          <w:p w14:paraId="5C7BC79E" w14:textId="77777777" w:rsidR="00707605" w:rsidRPr="00FA3E8B" w:rsidRDefault="00707605" w:rsidP="004559FF">
            <w:pPr>
              <w:ind w:firstLine="0"/>
              <w:jc w:val="center"/>
              <w:rPr>
                <w:rFonts w:eastAsia="MS Mincho"/>
              </w:rPr>
            </w:pPr>
            <w:proofErr w:type="gramStart"/>
            <w:r w:rsidRPr="00FA3E8B">
              <w:rPr>
                <w:rFonts w:eastAsia="MS Mincho"/>
              </w:rPr>
              <w:t>6,AABB</w:t>
            </w:r>
            <w:proofErr w:type="gramEnd"/>
          </w:p>
        </w:tc>
        <w:tc>
          <w:tcPr>
            <w:tcW w:w="947" w:type="pct"/>
            <w:shd w:val="clear" w:color="auto" w:fill="auto"/>
            <w:vAlign w:val="center"/>
          </w:tcPr>
          <w:p w14:paraId="13A5D370" w14:textId="77777777" w:rsidR="00707605" w:rsidRPr="00FA3E8B" w:rsidRDefault="00707605" w:rsidP="004559FF">
            <w:pPr>
              <w:ind w:firstLine="0"/>
              <w:jc w:val="center"/>
              <w:rPr>
                <w:rFonts w:eastAsia="MS Mincho"/>
              </w:rPr>
            </w:pPr>
            <w:r w:rsidRPr="00FA3E8B">
              <w:rPr>
                <w:rFonts w:eastAsia="MS Mincho"/>
              </w:rPr>
              <w:t>6</w:t>
            </w:r>
          </w:p>
        </w:tc>
        <w:tc>
          <w:tcPr>
            <w:tcW w:w="947" w:type="pct"/>
            <w:shd w:val="clear" w:color="auto" w:fill="auto"/>
            <w:vAlign w:val="center"/>
          </w:tcPr>
          <w:p w14:paraId="5BAD3DC3" w14:textId="77777777" w:rsidR="00707605" w:rsidRPr="00FA3E8B" w:rsidRDefault="00707605" w:rsidP="004559FF">
            <w:pPr>
              <w:ind w:firstLine="0"/>
              <w:jc w:val="center"/>
              <w:rPr>
                <w:rFonts w:eastAsia="MS Mincho"/>
                <w:vertAlign w:val="superscript"/>
              </w:rPr>
            </w:pPr>
            <w:r w:rsidRPr="00FA3E8B">
              <w:rPr>
                <w:rFonts w:eastAsia="MS Mincho"/>
              </w:rPr>
              <w:t>A = Valor de la carta del trio x10</w:t>
            </w:r>
            <w:r w:rsidRPr="00FA3E8B">
              <w:rPr>
                <w:rFonts w:eastAsia="MS Mincho"/>
                <w:vertAlign w:val="superscript"/>
              </w:rPr>
              <w:t>-2</w:t>
            </w:r>
          </w:p>
          <w:p w14:paraId="20274605" w14:textId="77777777" w:rsidR="00707605" w:rsidRPr="00FA3E8B" w:rsidRDefault="00707605" w:rsidP="004559FF">
            <w:pPr>
              <w:ind w:firstLine="0"/>
              <w:jc w:val="center"/>
              <w:rPr>
                <w:rFonts w:eastAsia="MS Mincho"/>
              </w:rPr>
            </w:pPr>
            <w:r w:rsidRPr="00FA3E8B">
              <w:rPr>
                <w:rFonts w:eastAsia="MS Mincho"/>
              </w:rPr>
              <w:t>B = Valor de la carta de la pareja x10</w:t>
            </w:r>
            <w:r w:rsidRPr="00FA3E8B">
              <w:rPr>
                <w:rFonts w:eastAsia="MS Mincho"/>
                <w:vertAlign w:val="superscript"/>
              </w:rPr>
              <w:t>-4</w:t>
            </w:r>
          </w:p>
        </w:tc>
        <w:tc>
          <w:tcPr>
            <w:tcW w:w="1649" w:type="pct"/>
            <w:shd w:val="clear" w:color="auto" w:fill="auto"/>
            <w:vAlign w:val="center"/>
          </w:tcPr>
          <w:p w14:paraId="1DB6020A" w14:textId="77777777" w:rsidR="00707605" w:rsidRPr="00FA3E8B" w:rsidRDefault="00707605" w:rsidP="004559FF">
            <w:pPr>
              <w:ind w:firstLine="0"/>
              <w:jc w:val="center"/>
              <w:rPr>
                <w:rFonts w:eastAsia="MS Mincho"/>
              </w:rPr>
            </w:pPr>
            <w:r w:rsidRPr="00FA3E8B">
              <w:rPr>
                <w:rFonts w:eastAsia="MS Mincho"/>
              </w:rPr>
              <w:t>-</w:t>
            </w:r>
          </w:p>
        </w:tc>
      </w:tr>
      <w:tr w:rsidR="00707605" w14:paraId="34A3FCF5" w14:textId="77777777" w:rsidTr="004559FF">
        <w:tc>
          <w:tcPr>
            <w:tcW w:w="544" w:type="pct"/>
            <w:shd w:val="clear" w:color="auto" w:fill="auto"/>
            <w:vAlign w:val="center"/>
          </w:tcPr>
          <w:p w14:paraId="3D1E91FB" w14:textId="77777777" w:rsidR="00707605" w:rsidRPr="00FA3E8B" w:rsidRDefault="00707605" w:rsidP="004559FF">
            <w:pPr>
              <w:ind w:firstLine="0"/>
              <w:jc w:val="center"/>
              <w:rPr>
                <w:rFonts w:eastAsia="MS Mincho"/>
              </w:rPr>
            </w:pPr>
            <w:r w:rsidRPr="00FA3E8B">
              <w:rPr>
                <w:rFonts w:eastAsia="MS Mincho"/>
              </w:rPr>
              <w:t>Color</w:t>
            </w:r>
          </w:p>
        </w:tc>
        <w:tc>
          <w:tcPr>
            <w:tcW w:w="913" w:type="pct"/>
            <w:shd w:val="clear" w:color="auto" w:fill="auto"/>
            <w:vAlign w:val="center"/>
          </w:tcPr>
          <w:p w14:paraId="58D322AC" w14:textId="77777777" w:rsidR="00707605" w:rsidRPr="00FA3E8B" w:rsidRDefault="00707605" w:rsidP="004559FF">
            <w:pPr>
              <w:ind w:firstLine="0"/>
              <w:jc w:val="center"/>
              <w:rPr>
                <w:rFonts w:eastAsia="MS Mincho"/>
              </w:rPr>
            </w:pPr>
            <w:proofErr w:type="gramStart"/>
            <w:r w:rsidRPr="00FA3E8B">
              <w:rPr>
                <w:rFonts w:eastAsia="MS Mincho"/>
              </w:rPr>
              <w:t>5,AABBCCDDEE</w:t>
            </w:r>
            <w:proofErr w:type="gramEnd"/>
          </w:p>
        </w:tc>
        <w:tc>
          <w:tcPr>
            <w:tcW w:w="947" w:type="pct"/>
            <w:shd w:val="clear" w:color="auto" w:fill="auto"/>
            <w:vAlign w:val="center"/>
          </w:tcPr>
          <w:p w14:paraId="36E60E2E" w14:textId="77777777" w:rsidR="00707605" w:rsidRPr="00FA3E8B" w:rsidRDefault="00707605" w:rsidP="004559FF">
            <w:pPr>
              <w:ind w:firstLine="0"/>
              <w:jc w:val="center"/>
              <w:rPr>
                <w:rFonts w:eastAsia="MS Mincho"/>
              </w:rPr>
            </w:pPr>
            <w:r w:rsidRPr="00FA3E8B">
              <w:rPr>
                <w:rFonts w:eastAsia="MS Mincho"/>
              </w:rPr>
              <w:t>5</w:t>
            </w:r>
          </w:p>
        </w:tc>
        <w:tc>
          <w:tcPr>
            <w:tcW w:w="947" w:type="pct"/>
            <w:shd w:val="clear" w:color="auto" w:fill="auto"/>
            <w:vAlign w:val="center"/>
          </w:tcPr>
          <w:p w14:paraId="32BAD18E" w14:textId="77777777" w:rsidR="00707605" w:rsidRPr="00FA3E8B" w:rsidRDefault="00707605" w:rsidP="004559FF">
            <w:pPr>
              <w:ind w:firstLine="0"/>
              <w:jc w:val="center"/>
              <w:rPr>
                <w:rFonts w:eastAsia="MS Mincho"/>
                <w:vertAlign w:val="superscript"/>
              </w:rPr>
            </w:pPr>
            <w:r w:rsidRPr="00FA3E8B">
              <w:rPr>
                <w:rFonts w:eastAsia="MS Mincho"/>
              </w:rPr>
              <w:t>A-E = valores del color ordenados de mayor a menor x10</w:t>
            </w:r>
            <w:r w:rsidRPr="00FA3E8B">
              <w:rPr>
                <w:rFonts w:eastAsia="MS Mincho"/>
                <w:vertAlign w:val="superscript"/>
              </w:rPr>
              <w:t>-2*i</w:t>
            </w:r>
          </w:p>
        </w:tc>
        <w:tc>
          <w:tcPr>
            <w:tcW w:w="1649" w:type="pct"/>
            <w:shd w:val="clear" w:color="auto" w:fill="auto"/>
            <w:vAlign w:val="center"/>
          </w:tcPr>
          <w:p w14:paraId="4405FC11" w14:textId="77777777" w:rsidR="00707605" w:rsidRPr="00FA3E8B" w:rsidRDefault="00707605" w:rsidP="004559FF">
            <w:pPr>
              <w:ind w:firstLine="0"/>
              <w:jc w:val="center"/>
              <w:rPr>
                <w:rFonts w:eastAsia="MS Mincho"/>
              </w:rPr>
            </w:pPr>
            <w:r w:rsidRPr="00FA3E8B">
              <w:rPr>
                <w:rFonts w:eastAsia="MS Mincho"/>
              </w:rPr>
              <w:t>-</w:t>
            </w:r>
          </w:p>
        </w:tc>
      </w:tr>
      <w:tr w:rsidR="00707605" w14:paraId="22656122" w14:textId="77777777" w:rsidTr="004559FF">
        <w:tc>
          <w:tcPr>
            <w:tcW w:w="544" w:type="pct"/>
            <w:shd w:val="clear" w:color="auto" w:fill="auto"/>
            <w:vAlign w:val="center"/>
          </w:tcPr>
          <w:p w14:paraId="122C023F" w14:textId="77777777" w:rsidR="00707605" w:rsidRPr="00FA3E8B" w:rsidRDefault="00707605" w:rsidP="004559FF">
            <w:pPr>
              <w:ind w:firstLine="0"/>
              <w:jc w:val="center"/>
              <w:rPr>
                <w:rFonts w:eastAsia="MS Mincho"/>
              </w:rPr>
            </w:pPr>
            <w:r w:rsidRPr="00FA3E8B">
              <w:rPr>
                <w:rFonts w:eastAsia="MS Mincho"/>
              </w:rPr>
              <w:t>Escalera</w:t>
            </w:r>
          </w:p>
        </w:tc>
        <w:tc>
          <w:tcPr>
            <w:tcW w:w="913" w:type="pct"/>
            <w:shd w:val="clear" w:color="auto" w:fill="auto"/>
            <w:vAlign w:val="center"/>
          </w:tcPr>
          <w:p w14:paraId="3D5EEA0D" w14:textId="77777777" w:rsidR="00707605" w:rsidRPr="00FA3E8B" w:rsidRDefault="00707605" w:rsidP="004559FF">
            <w:pPr>
              <w:ind w:firstLine="0"/>
              <w:jc w:val="center"/>
              <w:rPr>
                <w:rFonts w:eastAsia="MS Mincho"/>
              </w:rPr>
            </w:pPr>
            <w:proofErr w:type="gramStart"/>
            <w:r w:rsidRPr="00FA3E8B">
              <w:rPr>
                <w:rFonts w:eastAsia="MS Mincho"/>
              </w:rPr>
              <w:t>4,AA</w:t>
            </w:r>
            <w:proofErr w:type="gramEnd"/>
          </w:p>
        </w:tc>
        <w:tc>
          <w:tcPr>
            <w:tcW w:w="947" w:type="pct"/>
            <w:shd w:val="clear" w:color="auto" w:fill="auto"/>
            <w:vAlign w:val="center"/>
          </w:tcPr>
          <w:p w14:paraId="7D45D347" w14:textId="77777777" w:rsidR="00707605" w:rsidRPr="00FA3E8B" w:rsidRDefault="00707605" w:rsidP="004559FF">
            <w:pPr>
              <w:ind w:firstLine="0"/>
              <w:jc w:val="center"/>
              <w:rPr>
                <w:rFonts w:eastAsia="MS Mincho"/>
              </w:rPr>
            </w:pPr>
            <w:r w:rsidRPr="00FA3E8B">
              <w:rPr>
                <w:rFonts w:eastAsia="MS Mincho"/>
              </w:rPr>
              <w:t>4</w:t>
            </w:r>
          </w:p>
        </w:tc>
        <w:tc>
          <w:tcPr>
            <w:tcW w:w="947" w:type="pct"/>
            <w:shd w:val="clear" w:color="auto" w:fill="auto"/>
            <w:vAlign w:val="center"/>
          </w:tcPr>
          <w:p w14:paraId="7AC753D5" w14:textId="77777777" w:rsidR="00707605" w:rsidRPr="00FA3E8B" w:rsidRDefault="00707605" w:rsidP="004559FF">
            <w:pPr>
              <w:ind w:firstLine="0"/>
              <w:jc w:val="center"/>
              <w:rPr>
                <w:rFonts w:eastAsia="MS Mincho"/>
              </w:rPr>
            </w:pPr>
            <w:r w:rsidRPr="00FA3E8B">
              <w:rPr>
                <w:rFonts w:eastAsia="MS Mincho"/>
              </w:rPr>
              <w:t>A= Valor de la carta alta x10</w:t>
            </w:r>
            <w:r w:rsidRPr="00FA3E8B">
              <w:rPr>
                <w:rFonts w:eastAsia="MS Mincho"/>
                <w:vertAlign w:val="superscript"/>
              </w:rPr>
              <w:t>-2</w:t>
            </w:r>
          </w:p>
        </w:tc>
        <w:tc>
          <w:tcPr>
            <w:tcW w:w="1649" w:type="pct"/>
            <w:shd w:val="clear" w:color="auto" w:fill="auto"/>
            <w:vAlign w:val="center"/>
          </w:tcPr>
          <w:p w14:paraId="4BE81B1F" w14:textId="77777777" w:rsidR="00707605" w:rsidRPr="00FA3E8B" w:rsidRDefault="00707605" w:rsidP="004559FF">
            <w:pPr>
              <w:ind w:firstLine="0"/>
              <w:jc w:val="center"/>
              <w:rPr>
                <w:rFonts w:eastAsia="MS Mincho"/>
              </w:rPr>
            </w:pPr>
            <w:r w:rsidRPr="00FA3E8B">
              <w:rPr>
                <w:rFonts w:eastAsia="MS Mincho"/>
              </w:rPr>
              <w:t>-</w:t>
            </w:r>
          </w:p>
        </w:tc>
      </w:tr>
      <w:tr w:rsidR="00707605" w14:paraId="1FE72E02" w14:textId="77777777" w:rsidTr="004559FF">
        <w:tc>
          <w:tcPr>
            <w:tcW w:w="544" w:type="pct"/>
            <w:shd w:val="clear" w:color="auto" w:fill="auto"/>
            <w:vAlign w:val="center"/>
          </w:tcPr>
          <w:p w14:paraId="264C2C45" w14:textId="77777777" w:rsidR="00707605" w:rsidRPr="00FA3E8B" w:rsidRDefault="00707605" w:rsidP="004559FF">
            <w:pPr>
              <w:ind w:firstLine="0"/>
              <w:jc w:val="center"/>
              <w:rPr>
                <w:rFonts w:eastAsia="MS Mincho"/>
              </w:rPr>
            </w:pPr>
            <w:r w:rsidRPr="00FA3E8B">
              <w:rPr>
                <w:rFonts w:eastAsia="MS Mincho"/>
              </w:rPr>
              <w:t>Trio</w:t>
            </w:r>
          </w:p>
        </w:tc>
        <w:tc>
          <w:tcPr>
            <w:tcW w:w="913" w:type="pct"/>
            <w:shd w:val="clear" w:color="auto" w:fill="auto"/>
            <w:vAlign w:val="center"/>
          </w:tcPr>
          <w:p w14:paraId="534B2184" w14:textId="77777777" w:rsidR="00707605" w:rsidRPr="00FA3E8B" w:rsidRDefault="00707605" w:rsidP="004559FF">
            <w:pPr>
              <w:ind w:firstLine="0"/>
              <w:jc w:val="center"/>
              <w:rPr>
                <w:rFonts w:eastAsia="MS Mincho"/>
              </w:rPr>
            </w:pPr>
            <w:proofErr w:type="gramStart"/>
            <w:r w:rsidRPr="00FA3E8B">
              <w:rPr>
                <w:rFonts w:eastAsia="MS Mincho"/>
              </w:rPr>
              <w:t>3,AAXXYY</w:t>
            </w:r>
            <w:proofErr w:type="gramEnd"/>
          </w:p>
        </w:tc>
        <w:tc>
          <w:tcPr>
            <w:tcW w:w="947" w:type="pct"/>
            <w:shd w:val="clear" w:color="auto" w:fill="auto"/>
            <w:vAlign w:val="center"/>
          </w:tcPr>
          <w:p w14:paraId="0451A59D" w14:textId="77777777" w:rsidR="00707605" w:rsidRPr="00FA3E8B" w:rsidRDefault="00707605" w:rsidP="004559FF">
            <w:pPr>
              <w:ind w:firstLine="0"/>
              <w:jc w:val="center"/>
              <w:rPr>
                <w:rFonts w:eastAsia="MS Mincho"/>
              </w:rPr>
            </w:pPr>
            <w:r w:rsidRPr="00FA3E8B">
              <w:rPr>
                <w:rFonts w:eastAsia="MS Mincho"/>
              </w:rPr>
              <w:t>3</w:t>
            </w:r>
          </w:p>
        </w:tc>
        <w:tc>
          <w:tcPr>
            <w:tcW w:w="947" w:type="pct"/>
            <w:shd w:val="clear" w:color="auto" w:fill="auto"/>
            <w:vAlign w:val="center"/>
          </w:tcPr>
          <w:p w14:paraId="4B4B37A6" w14:textId="77777777" w:rsidR="00707605" w:rsidRPr="00FA3E8B" w:rsidRDefault="00707605" w:rsidP="004559FF">
            <w:pPr>
              <w:ind w:firstLine="0"/>
              <w:jc w:val="center"/>
              <w:rPr>
                <w:rFonts w:eastAsia="MS Mincho"/>
                <w:vertAlign w:val="superscript"/>
              </w:rPr>
            </w:pPr>
            <w:r w:rsidRPr="00FA3E8B">
              <w:rPr>
                <w:rFonts w:eastAsia="MS Mincho"/>
              </w:rPr>
              <w:t>A = Valor de la carta del trio x10</w:t>
            </w:r>
            <w:r w:rsidRPr="00FA3E8B">
              <w:rPr>
                <w:rFonts w:eastAsia="MS Mincho"/>
                <w:vertAlign w:val="superscript"/>
              </w:rPr>
              <w:t>-2</w:t>
            </w:r>
          </w:p>
        </w:tc>
        <w:tc>
          <w:tcPr>
            <w:tcW w:w="1649" w:type="pct"/>
            <w:shd w:val="clear" w:color="auto" w:fill="auto"/>
            <w:vAlign w:val="center"/>
          </w:tcPr>
          <w:p w14:paraId="1FA2BD50" w14:textId="77777777" w:rsidR="00707605" w:rsidRPr="00FA3E8B" w:rsidRDefault="00707605" w:rsidP="004559FF">
            <w:pPr>
              <w:ind w:firstLine="0"/>
              <w:jc w:val="center"/>
              <w:rPr>
                <w:rFonts w:eastAsia="MS Mincho"/>
              </w:rPr>
            </w:pPr>
            <w:r w:rsidRPr="00FA3E8B">
              <w:rPr>
                <w:rFonts w:eastAsia="MS Mincho"/>
              </w:rPr>
              <w:t>X = valor de la carta más alta que no sea del trio x10</w:t>
            </w:r>
            <w:r w:rsidRPr="00FA3E8B">
              <w:rPr>
                <w:rFonts w:eastAsia="MS Mincho"/>
                <w:vertAlign w:val="superscript"/>
              </w:rPr>
              <w:t>-4</w:t>
            </w:r>
          </w:p>
          <w:p w14:paraId="41457004" w14:textId="77777777" w:rsidR="00707605" w:rsidRPr="00FA3E8B" w:rsidRDefault="00707605" w:rsidP="004559FF">
            <w:pPr>
              <w:ind w:firstLine="0"/>
              <w:jc w:val="center"/>
              <w:rPr>
                <w:rFonts w:eastAsia="MS Mincho"/>
              </w:rPr>
            </w:pPr>
            <w:r w:rsidRPr="00FA3E8B">
              <w:rPr>
                <w:rFonts w:eastAsia="MS Mincho"/>
              </w:rPr>
              <w:t>Y= Valor de la segunda carta más alta que no sea del trio x10</w:t>
            </w:r>
            <w:r w:rsidRPr="00FA3E8B">
              <w:rPr>
                <w:rFonts w:eastAsia="MS Mincho"/>
                <w:vertAlign w:val="superscript"/>
              </w:rPr>
              <w:t>-6</w:t>
            </w:r>
          </w:p>
        </w:tc>
      </w:tr>
      <w:tr w:rsidR="00707605" w14:paraId="5E9B9C0E" w14:textId="77777777" w:rsidTr="004559FF">
        <w:tc>
          <w:tcPr>
            <w:tcW w:w="544" w:type="pct"/>
            <w:shd w:val="clear" w:color="auto" w:fill="auto"/>
            <w:vAlign w:val="center"/>
          </w:tcPr>
          <w:p w14:paraId="02DCD36E" w14:textId="77777777" w:rsidR="00707605" w:rsidRPr="00FA3E8B" w:rsidRDefault="00707605" w:rsidP="004559FF">
            <w:pPr>
              <w:ind w:firstLine="0"/>
              <w:jc w:val="center"/>
              <w:rPr>
                <w:rFonts w:eastAsia="MS Mincho"/>
              </w:rPr>
            </w:pPr>
            <w:r w:rsidRPr="00FA3E8B">
              <w:rPr>
                <w:rFonts w:eastAsia="MS Mincho"/>
              </w:rPr>
              <w:t>Doble Pareja</w:t>
            </w:r>
          </w:p>
        </w:tc>
        <w:tc>
          <w:tcPr>
            <w:tcW w:w="913" w:type="pct"/>
            <w:shd w:val="clear" w:color="auto" w:fill="auto"/>
            <w:vAlign w:val="center"/>
          </w:tcPr>
          <w:p w14:paraId="6CA7C81F" w14:textId="77777777" w:rsidR="00707605" w:rsidRPr="00FA3E8B" w:rsidRDefault="00707605" w:rsidP="004559FF">
            <w:pPr>
              <w:ind w:firstLine="0"/>
              <w:jc w:val="center"/>
              <w:rPr>
                <w:rFonts w:eastAsia="MS Mincho"/>
              </w:rPr>
            </w:pPr>
            <w:r w:rsidRPr="00FA3E8B">
              <w:rPr>
                <w:rFonts w:eastAsia="MS Mincho"/>
              </w:rPr>
              <w:t>2, AABBXX</w:t>
            </w:r>
          </w:p>
        </w:tc>
        <w:tc>
          <w:tcPr>
            <w:tcW w:w="947" w:type="pct"/>
            <w:shd w:val="clear" w:color="auto" w:fill="auto"/>
            <w:vAlign w:val="center"/>
          </w:tcPr>
          <w:p w14:paraId="7BB5510F" w14:textId="77777777" w:rsidR="00707605" w:rsidRPr="00FA3E8B" w:rsidRDefault="00707605" w:rsidP="004559FF">
            <w:pPr>
              <w:ind w:firstLine="0"/>
              <w:jc w:val="center"/>
              <w:rPr>
                <w:rFonts w:eastAsia="MS Mincho"/>
              </w:rPr>
            </w:pPr>
            <w:r w:rsidRPr="00FA3E8B">
              <w:rPr>
                <w:rFonts w:eastAsia="MS Mincho"/>
              </w:rPr>
              <w:t>2</w:t>
            </w:r>
          </w:p>
        </w:tc>
        <w:tc>
          <w:tcPr>
            <w:tcW w:w="947" w:type="pct"/>
            <w:shd w:val="clear" w:color="auto" w:fill="auto"/>
            <w:vAlign w:val="center"/>
          </w:tcPr>
          <w:p w14:paraId="75F3B0B2" w14:textId="77777777" w:rsidR="00707605" w:rsidRPr="00FA3E8B" w:rsidRDefault="00707605" w:rsidP="004559FF">
            <w:pPr>
              <w:ind w:firstLine="0"/>
              <w:jc w:val="center"/>
              <w:rPr>
                <w:rFonts w:eastAsia="MS Mincho"/>
                <w:vertAlign w:val="superscript"/>
              </w:rPr>
            </w:pPr>
            <w:r w:rsidRPr="00FA3E8B">
              <w:rPr>
                <w:rFonts w:eastAsia="MS Mincho"/>
              </w:rPr>
              <w:t>A = Valor de la carta de la pareja de más valor x10</w:t>
            </w:r>
            <w:r w:rsidRPr="00FA3E8B">
              <w:rPr>
                <w:rFonts w:eastAsia="MS Mincho"/>
                <w:vertAlign w:val="superscript"/>
              </w:rPr>
              <w:t>-2</w:t>
            </w:r>
          </w:p>
          <w:p w14:paraId="20CE8D6F" w14:textId="77777777" w:rsidR="00707605" w:rsidRPr="00FA3E8B" w:rsidRDefault="00707605" w:rsidP="004559FF">
            <w:pPr>
              <w:ind w:firstLine="0"/>
              <w:jc w:val="center"/>
              <w:rPr>
                <w:rFonts w:eastAsia="MS Mincho"/>
              </w:rPr>
            </w:pPr>
            <w:r w:rsidRPr="00FA3E8B">
              <w:rPr>
                <w:rFonts w:eastAsia="MS Mincho"/>
              </w:rPr>
              <w:lastRenderedPageBreak/>
              <w:t xml:space="preserve">B = Valor de la carta de la pareja de menos </w:t>
            </w:r>
            <w:proofErr w:type="gramStart"/>
            <w:r w:rsidRPr="00FA3E8B">
              <w:rPr>
                <w:rFonts w:eastAsia="MS Mincho"/>
              </w:rPr>
              <w:t>valor  x</w:t>
            </w:r>
            <w:proofErr w:type="gramEnd"/>
            <w:r w:rsidRPr="00FA3E8B">
              <w:rPr>
                <w:rFonts w:eastAsia="MS Mincho"/>
              </w:rPr>
              <w:t>10</w:t>
            </w:r>
            <w:r w:rsidRPr="00FA3E8B">
              <w:rPr>
                <w:rFonts w:eastAsia="MS Mincho"/>
                <w:vertAlign w:val="superscript"/>
              </w:rPr>
              <w:t>-4</w:t>
            </w:r>
          </w:p>
        </w:tc>
        <w:tc>
          <w:tcPr>
            <w:tcW w:w="1649" w:type="pct"/>
            <w:shd w:val="clear" w:color="auto" w:fill="auto"/>
            <w:vAlign w:val="center"/>
          </w:tcPr>
          <w:p w14:paraId="2F149D0A" w14:textId="77777777" w:rsidR="00707605" w:rsidRPr="00FA3E8B" w:rsidRDefault="00707605" w:rsidP="004559FF">
            <w:pPr>
              <w:ind w:firstLine="0"/>
              <w:jc w:val="center"/>
              <w:rPr>
                <w:rFonts w:eastAsia="MS Mincho"/>
              </w:rPr>
            </w:pPr>
            <w:r w:rsidRPr="00FA3E8B">
              <w:rPr>
                <w:rFonts w:eastAsia="MS Mincho"/>
              </w:rPr>
              <w:lastRenderedPageBreak/>
              <w:t>X=valor de carta más alta que no sea de las parejas x10</w:t>
            </w:r>
            <w:r w:rsidRPr="00FA3E8B">
              <w:rPr>
                <w:rFonts w:eastAsia="MS Mincho"/>
                <w:vertAlign w:val="superscript"/>
              </w:rPr>
              <w:t>-6</w:t>
            </w:r>
          </w:p>
          <w:p w14:paraId="44D94793" w14:textId="77777777" w:rsidR="00707605" w:rsidRPr="00FA3E8B" w:rsidRDefault="00707605" w:rsidP="004559FF">
            <w:pPr>
              <w:ind w:firstLine="0"/>
              <w:jc w:val="center"/>
              <w:rPr>
                <w:rFonts w:eastAsia="MS Mincho"/>
              </w:rPr>
            </w:pPr>
          </w:p>
        </w:tc>
      </w:tr>
      <w:tr w:rsidR="00707605" w14:paraId="5E650205" w14:textId="77777777" w:rsidTr="004559FF">
        <w:tc>
          <w:tcPr>
            <w:tcW w:w="544" w:type="pct"/>
            <w:shd w:val="clear" w:color="auto" w:fill="auto"/>
            <w:vAlign w:val="center"/>
          </w:tcPr>
          <w:p w14:paraId="12BEB422" w14:textId="77777777" w:rsidR="00707605" w:rsidRPr="00FA3E8B" w:rsidRDefault="00707605" w:rsidP="004559FF">
            <w:pPr>
              <w:ind w:firstLine="0"/>
              <w:jc w:val="center"/>
              <w:rPr>
                <w:rFonts w:eastAsia="MS Mincho"/>
              </w:rPr>
            </w:pPr>
            <w:r w:rsidRPr="00FA3E8B">
              <w:rPr>
                <w:rFonts w:eastAsia="MS Mincho"/>
              </w:rPr>
              <w:t>Pareja</w:t>
            </w:r>
          </w:p>
        </w:tc>
        <w:tc>
          <w:tcPr>
            <w:tcW w:w="913" w:type="pct"/>
            <w:shd w:val="clear" w:color="auto" w:fill="auto"/>
            <w:vAlign w:val="center"/>
          </w:tcPr>
          <w:p w14:paraId="3911372C" w14:textId="77777777" w:rsidR="00707605" w:rsidRPr="00FA3E8B" w:rsidRDefault="00707605" w:rsidP="004559FF">
            <w:pPr>
              <w:ind w:firstLine="0"/>
              <w:jc w:val="center"/>
              <w:rPr>
                <w:rFonts w:eastAsia="MS Mincho"/>
              </w:rPr>
            </w:pPr>
            <w:proofErr w:type="gramStart"/>
            <w:r w:rsidRPr="00FA3E8B">
              <w:rPr>
                <w:rFonts w:eastAsia="MS Mincho"/>
              </w:rPr>
              <w:t>1,AAXXYYZZ</w:t>
            </w:r>
            <w:proofErr w:type="gramEnd"/>
          </w:p>
        </w:tc>
        <w:tc>
          <w:tcPr>
            <w:tcW w:w="947" w:type="pct"/>
            <w:shd w:val="clear" w:color="auto" w:fill="auto"/>
            <w:vAlign w:val="center"/>
          </w:tcPr>
          <w:p w14:paraId="647E5D03" w14:textId="77777777" w:rsidR="00707605" w:rsidRPr="00FA3E8B" w:rsidRDefault="00707605" w:rsidP="004559FF">
            <w:pPr>
              <w:ind w:firstLine="0"/>
              <w:jc w:val="center"/>
              <w:rPr>
                <w:rFonts w:eastAsia="MS Mincho"/>
              </w:rPr>
            </w:pPr>
            <w:r w:rsidRPr="00FA3E8B">
              <w:rPr>
                <w:rFonts w:eastAsia="MS Mincho"/>
              </w:rPr>
              <w:t>1</w:t>
            </w:r>
          </w:p>
        </w:tc>
        <w:tc>
          <w:tcPr>
            <w:tcW w:w="947" w:type="pct"/>
            <w:shd w:val="clear" w:color="auto" w:fill="auto"/>
            <w:vAlign w:val="center"/>
          </w:tcPr>
          <w:p w14:paraId="5EC3279C" w14:textId="77777777" w:rsidR="00707605" w:rsidRPr="00FA3E8B" w:rsidRDefault="00707605" w:rsidP="004559FF">
            <w:pPr>
              <w:ind w:firstLine="0"/>
              <w:jc w:val="center"/>
              <w:rPr>
                <w:rFonts w:eastAsia="MS Mincho"/>
                <w:vertAlign w:val="superscript"/>
              </w:rPr>
            </w:pPr>
            <w:r w:rsidRPr="00FA3E8B">
              <w:rPr>
                <w:rFonts w:eastAsia="MS Mincho"/>
              </w:rPr>
              <w:t>A = Valor de la carta de la pareja de más valor x10</w:t>
            </w:r>
            <w:r w:rsidRPr="00FA3E8B">
              <w:rPr>
                <w:rFonts w:eastAsia="MS Mincho"/>
                <w:vertAlign w:val="superscript"/>
              </w:rPr>
              <w:t>-2</w:t>
            </w:r>
          </w:p>
          <w:p w14:paraId="7FD37E9C" w14:textId="77777777" w:rsidR="00707605" w:rsidRPr="00FA3E8B" w:rsidRDefault="00707605" w:rsidP="004559FF">
            <w:pPr>
              <w:ind w:firstLine="0"/>
              <w:jc w:val="center"/>
              <w:rPr>
                <w:rFonts w:eastAsia="MS Mincho"/>
              </w:rPr>
            </w:pPr>
          </w:p>
        </w:tc>
        <w:tc>
          <w:tcPr>
            <w:tcW w:w="1649" w:type="pct"/>
            <w:shd w:val="clear" w:color="auto" w:fill="auto"/>
            <w:vAlign w:val="center"/>
          </w:tcPr>
          <w:p w14:paraId="6FAD18EF" w14:textId="77777777" w:rsidR="00707605" w:rsidRPr="00FA3E8B" w:rsidRDefault="00707605" w:rsidP="004559FF">
            <w:pPr>
              <w:ind w:firstLine="0"/>
              <w:jc w:val="center"/>
              <w:rPr>
                <w:rFonts w:eastAsia="MS Mincho"/>
              </w:rPr>
            </w:pPr>
            <w:r w:rsidRPr="00FA3E8B">
              <w:rPr>
                <w:rFonts w:eastAsia="MS Mincho"/>
              </w:rPr>
              <w:t>X = valor de la carta más alta que no sea de la pareja x10</w:t>
            </w:r>
            <w:r w:rsidRPr="00FA3E8B">
              <w:rPr>
                <w:rFonts w:eastAsia="MS Mincho"/>
                <w:vertAlign w:val="superscript"/>
              </w:rPr>
              <w:t>-4</w:t>
            </w:r>
          </w:p>
          <w:p w14:paraId="5EA2892D" w14:textId="77777777" w:rsidR="00707605" w:rsidRPr="00FA3E8B" w:rsidRDefault="00707605" w:rsidP="004559FF">
            <w:pPr>
              <w:ind w:firstLine="0"/>
              <w:jc w:val="center"/>
              <w:rPr>
                <w:rFonts w:eastAsia="MS Mincho"/>
              </w:rPr>
            </w:pPr>
            <w:r w:rsidRPr="00FA3E8B">
              <w:rPr>
                <w:rFonts w:eastAsia="MS Mincho"/>
              </w:rPr>
              <w:t>Y= Valor de la segunda carta más alta que no sea de la pareja x10</w:t>
            </w:r>
            <w:r w:rsidRPr="00FA3E8B">
              <w:rPr>
                <w:rFonts w:eastAsia="MS Mincho"/>
                <w:vertAlign w:val="superscript"/>
              </w:rPr>
              <w:t>-6</w:t>
            </w:r>
          </w:p>
          <w:p w14:paraId="1C756309" w14:textId="77777777" w:rsidR="00707605" w:rsidRPr="00FA3E8B" w:rsidRDefault="00707605" w:rsidP="004559FF">
            <w:pPr>
              <w:ind w:firstLine="0"/>
              <w:jc w:val="center"/>
              <w:rPr>
                <w:rFonts w:eastAsia="MS Mincho"/>
              </w:rPr>
            </w:pPr>
            <w:r w:rsidRPr="00FA3E8B">
              <w:rPr>
                <w:rFonts w:eastAsia="MS Mincho"/>
              </w:rPr>
              <w:t>Z= Valor de la tercera carta más alta que no sea de la pareja x10</w:t>
            </w:r>
            <w:r w:rsidRPr="00FA3E8B">
              <w:rPr>
                <w:rFonts w:eastAsia="MS Mincho"/>
                <w:vertAlign w:val="superscript"/>
              </w:rPr>
              <w:t>-8</w:t>
            </w:r>
          </w:p>
        </w:tc>
      </w:tr>
      <w:tr w:rsidR="00707605" w14:paraId="77F2EC3E" w14:textId="77777777" w:rsidTr="004559FF">
        <w:tc>
          <w:tcPr>
            <w:tcW w:w="544" w:type="pct"/>
            <w:shd w:val="clear" w:color="auto" w:fill="auto"/>
            <w:vAlign w:val="center"/>
          </w:tcPr>
          <w:p w14:paraId="640B6B08" w14:textId="77777777" w:rsidR="00707605" w:rsidRPr="00FA3E8B" w:rsidRDefault="00707605" w:rsidP="004559FF">
            <w:pPr>
              <w:ind w:firstLine="0"/>
              <w:jc w:val="center"/>
              <w:rPr>
                <w:rFonts w:eastAsia="MS Mincho"/>
              </w:rPr>
            </w:pPr>
            <w:r w:rsidRPr="00FA3E8B">
              <w:rPr>
                <w:rFonts w:eastAsia="MS Mincho"/>
              </w:rPr>
              <w:t>Carta Alta</w:t>
            </w:r>
          </w:p>
        </w:tc>
        <w:tc>
          <w:tcPr>
            <w:tcW w:w="913" w:type="pct"/>
            <w:shd w:val="clear" w:color="auto" w:fill="auto"/>
            <w:vAlign w:val="center"/>
          </w:tcPr>
          <w:p w14:paraId="2515FD5B" w14:textId="77777777" w:rsidR="00707605" w:rsidRPr="00FA3E8B" w:rsidRDefault="00707605" w:rsidP="004559FF">
            <w:pPr>
              <w:ind w:firstLine="0"/>
              <w:jc w:val="center"/>
              <w:rPr>
                <w:rFonts w:eastAsia="MS Mincho"/>
              </w:rPr>
            </w:pPr>
            <w:proofErr w:type="gramStart"/>
            <w:r w:rsidRPr="00FA3E8B">
              <w:rPr>
                <w:rFonts w:eastAsia="MS Mincho"/>
              </w:rPr>
              <w:t>0,AAWWXXYYZZ</w:t>
            </w:r>
            <w:proofErr w:type="gramEnd"/>
          </w:p>
        </w:tc>
        <w:tc>
          <w:tcPr>
            <w:tcW w:w="947" w:type="pct"/>
            <w:shd w:val="clear" w:color="auto" w:fill="auto"/>
            <w:vAlign w:val="center"/>
          </w:tcPr>
          <w:p w14:paraId="57A551AA" w14:textId="77777777" w:rsidR="00707605" w:rsidRPr="00FA3E8B" w:rsidRDefault="00707605" w:rsidP="004559FF">
            <w:pPr>
              <w:ind w:firstLine="0"/>
              <w:jc w:val="center"/>
              <w:rPr>
                <w:rFonts w:eastAsia="MS Mincho"/>
              </w:rPr>
            </w:pPr>
            <w:r w:rsidRPr="00FA3E8B">
              <w:rPr>
                <w:rFonts w:eastAsia="MS Mincho"/>
              </w:rPr>
              <w:t>0</w:t>
            </w:r>
          </w:p>
        </w:tc>
        <w:tc>
          <w:tcPr>
            <w:tcW w:w="947" w:type="pct"/>
            <w:shd w:val="clear" w:color="auto" w:fill="auto"/>
            <w:vAlign w:val="center"/>
          </w:tcPr>
          <w:p w14:paraId="7C3ADD24" w14:textId="77777777" w:rsidR="00707605" w:rsidRPr="00FA3E8B" w:rsidRDefault="00707605" w:rsidP="004559FF">
            <w:pPr>
              <w:ind w:firstLine="0"/>
              <w:jc w:val="center"/>
              <w:rPr>
                <w:rFonts w:eastAsia="MS Mincho"/>
              </w:rPr>
            </w:pPr>
            <w:r w:rsidRPr="00FA3E8B">
              <w:rPr>
                <w:rFonts w:eastAsia="MS Mincho"/>
              </w:rPr>
              <w:t>A= valor de la carta más alta x10</w:t>
            </w:r>
            <w:r w:rsidRPr="00FA3E8B">
              <w:rPr>
                <w:rFonts w:eastAsia="MS Mincho"/>
                <w:vertAlign w:val="superscript"/>
              </w:rPr>
              <w:t>-2</w:t>
            </w:r>
            <w:r w:rsidRPr="00FA3E8B">
              <w:rPr>
                <w:rFonts w:eastAsia="MS Mincho"/>
              </w:rPr>
              <w:t xml:space="preserve"> </w:t>
            </w:r>
          </w:p>
        </w:tc>
        <w:tc>
          <w:tcPr>
            <w:tcW w:w="1649" w:type="pct"/>
            <w:shd w:val="clear" w:color="auto" w:fill="auto"/>
            <w:vAlign w:val="center"/>
          </w:tcPr>
          <w:p w14:paraId="7942ADFA" w14:textId="77777777" w:rsidR="00707605" w:rsidRPr="00FA3E8B" w:rsidRDefault="00707605" w:rsidP="004559FF">
            <w:pPr>
              <w:ind w:firstLine="0"/>
              <w:jc w:val="center"/>
              <w:rPr>
                <w:rFonts w:eastAsia="MS Mincho"/>
              </w:rPr>
            </w:pPr>
            <w:r w:rsidRPr="00FA3E8B">
              <w:rPr>
                <w:rFonts w:eastAsia="MS Mincho"/>
              </w:rPr>
              <w:t>W = valor de la segunda carta más alta x10</w:t>
            </w:r>
            <w:r w:rsidRPr="00FA3E8B">
              <w:rPr>
                <w:rFonts w:eastAsia="MS Mincho"/>
                <w:vertAlign w:val="superscript"/>
              </w:rPr>
              <w:t>-4</w:t>
            </w:r>
          </w:p>
          <w:p w14:paraId="0E19526C" w14:textId="77777777" w:rsidR="00707605" w:rsidRPr="00FA3E8B" w:rsidRDefault="00707605" w:rsidP="004559FF">
            <w:pPr>
              <w:ind w:firstLine="0"/>
              <w:jc w:val="center"/>
              <w:rPr>
                <w:rFonts w:eastAsia="MS Mincho"/>
              </w:rPr>
            </w:pPr>
            <w:r w:rsidRPr="00FA3E8B">
              <w:rPr>
                <w:rFonts w:eastAsia="MS Mincho"/>
              </w:rPr>
              <w:t>X= valor de la tercera carta más alta x10</w:t>
            </w:r>
            <w:r w:rsidRPr="00FA3E8B">
              <w:rPr>
                <w:rFonts w:eastAsia="MS Mincho"/>
                <w:vertAlign w:val="superscript"/>
              </w:rPr>
              <w:t>-6</w:t>
            </w:r>
          </w:p>
          <w:p w14:paraId="7C7BC3C9" w14:textId="77777777" w:rsidR="00707605" w:rsidRPr="00FA3E8B" w:rsidRDefault="00707605" w:rsidP="004559FF">
            <w:pPr>
              <w:ind w:firstLine="0"/>
              <w:jc w:val="center"/>
              <w:rPr>
                <w:rFonts w:eastAsia="MS Mincho"/>
              </w:rPr>
            </w:pPr>
            <w:r w:rsidRPr="00FA3E8B">
              <w:rPr>
                <w:rFonts w:eastAsia="MS Mincho"/>
              </w:rPr>
              <w:t>Y= valor de la cuarta carta más alta x10</w:t>
            </w:r>
            <w:r w:rsidRPr="00FA3E8B">
              <w:rPr>
                <w:rFonts w:eastAsia="MS Mincho"/>
                <w:vertAlign w:val="superscript"/>
              </w:rPr>
              <w:t>-8</w:t>
            </w:r>
          </w:p>
          <w:p w14:paraId="3312EBF5" w14:textId="77777777" w:rsidR="00707605" w:rsidRPr="00FA3E8B" w:rsidRDefault="00707605" w:rsidP="004559FF">
            <w:pPr>
              <w:ind w:firstLine="0"/>
              <w:jc w:val="center"/>
              <w:rPr>
                <w:rFonts w:eastAsia="MS Mincho"/>
              </w:rPr>
            </w:pPr>
            <w:r w:rsidRPr="00FA3E8B">
              <w:rPr>
                <w:rFonts w:eastAsia="MS Mincho"/>
              </w:rPr>
              <w:t>Z= valor de la quinta carta más alta x10</w:t>
            </w:r>
            <w:r w:rsidRPr="00FA3E8B">
              <w:rPr>
                <w:rFonts w:eastAsia="MS Mincho"/>
                <w:vertAlign w:val="superscript"/>
              </w:rPr>
              <w:t>-8</w:t>
            </w:r>
          </w:p>
        </w:tc>
      </w:tr>
    </w:tbl>
    <w:p w14:paraId="3D5E0959" w14:textId="77777777" w:rsidR="00707605" w:rsidRDefault="00707605" w:rsidP="00707605">
      <w:pPr>
        <w:ind w:firstLine="0"/>
      </w:pPr>
    </w:p>
    <w:p w14:paraId="5B997ADD" w14:textId="77777777" w:rsidR="00707605" w:rsidRDefault="00707605" w:rsidP="00707605">
      <w:pPr>
        <w:pStyle w:val="Ttulo2"/>
      </w:pPr>
      <w:r>
        <w:t>Desarrollo del Motor de Juego</w:t>
      </w:r>
    </w:p>
    <w:p w14:paraId="2A0B60D4" w14:textId="77777777" w:rsidR="00835A6F" w:rsidRDefault="00707605">
      <w:pPr>
        <w:pStyle w:val="Ttulo3"/>
        <w:pPrChange w:id="550" w:author="Álvaro Gonzalez" w:date="2020-06-16T19:56:00Z">
          <w:pPr>
            <w:pStyle w:val="Ttulo3"/>
            <w:numPr>
              <w:ilvl w:val="2"/>
              <w:numId w:val="13"/>
            </w:numPr>
            <w:ind w:left="1224" w:hanging="504"/>
          </w:pPr>
        </w:pPrChange>
      </w:pPr>
      <w:r>
        <w:t>Introducción a las clases del simulador</w:t>
      </w:r>
    </w:p>
    <w:p w14:paraId="118E781D" w14:textId="77777777" w:rsidR="00707605" w:rsidRDefault="00707605" w:rsidP="00707605">
      <w:pPr>
        <w:pStyle w:val="EstiloPrimeralnea0cm"/>
      </w:pPr>
      <w:r>
        <w:t>Para el simulador de juego, en lenguaje C++, se han creado varias clases para estructurar el código, clases en las que se profundizará en su respectivo apartado. Las clases son las siguientes:</w:t>
      </w:r>
    </w:p>
    <w:p w14:paraId="21A2B4DF" w14:textId="77777777" w:rsidR="00707605" w:rsidRDefault="00707605" w:rsidP="00707605">
      <w:pPr>
        <w:numPr>
          <w:ilvl w:val="0"/>
          <w:numId w:val="28"/>
        </w:numPr>
      </w:pPr>
      <w:commentRangeStart w:id="551"/>
      <w:commentRangeStart w:id="552"/>
      <w:r>
        <w:t xml:space="preserve">Carta: clase base que clasifica palo, número y tiene una función para imprimir la carta por </w:t>
      </w:r>
      <w:proofErr w:type="gramStart"/>
      <w:r>
        <w:t>pantalla..</w:t>
      </w:r>
      <w:proofErr w:type="gramEnd"/>
    </w:p>
    <w:p w14:paraId="7A019BA9" w14:textId="77777777" w:rsidR="00707605" w:rsidRDefault="00707605" w:rsidP="00707605">
      <w:pPr>
        <w:numPr>
          <w:ilvl w:val="0"/>
          <w:numId w:val="28"/>
        </w:numPr>
      </w:pPr>
      <w:r>
        <w:lastRenderedPageBreak/>
        <w:t>Jugador: tiene un array de Carta (para representar las manos), funciones para gestionar su dinero y sus apuestas, así como funciones para calcular el valor de su jugada</w:t>
      </w:r>
      <w:commentRangeEnd w:id="551"/>
      <w:r>
        <w:rPr>
          <w:rStyle w:val="Refdecomentario"/>
        </w:rPr>
        <w:commentReference w:id="551"/>
      </w:r>
      <w:commentRangeEnd w:id="552"/>
      <w:r>
        <w:rPr>
          <w:rStyle w:val="Refdecomentario"/>
        </w:rPr>
        <w:commentReference w:id="552"/>
      </w:r>
      <w:r>
        <w:t>.</w:t>
      </w:r>
    </w:p>
    <w:p w14:paraId="2ABD9BA1" w14:textId="77777777" w:rsidR="00707605" w:rsidRDefault="00707605" w:rsidP="00707605">
      <w:pPr>
        <w:numPr>
          <w:ilvl w:val="0"/>
          <w:numId w:val="28"/>
        </w:numPr>
      </w:pPr>
      <w:r>
        <w:t xml:space="preserve">Mesa: tiene dos </w:t>
      </w:r>
      <w:proofErr w:type="spellStart"/>
      <w:r>
        <w:t>arrays</w:t>
      </w:r>
      <w:proofErr w:type="spellEnd"/>
      <w:r>
        <w:t xml:space="preserve"> de Carta (para representar el tablero y las cartas quemadas) y tiene tanto las funciones de gestionar los índices de la partida como de imprimir el tablero en cada ronda.</w:t>
      </w:r>
    </w:p>
    <w:p w14:paraId="4708456E" w14:textId="77777777" w:rsidR="00707605" w:rsidRDefault="00707605" w:rsidP="00707605">
      <w:pPr>
        <w:numPr>
          <w:ilvl w:val="0"/>
          <w:numId w:val="28"/>
        </w:numPr>
      </w:pPr>
      <w:r>
        <w:t>Mazo: tiene un array de Carta y un índice para representar la posición de las cartas. También tiene las funciones para barajar el mazo (aleatorizando la posición de las cartas) y repartir las cartas tanto a jugadores como a la mesa.</w:t>
      </w:r>
    </w:p>
    <w:p w14:paraId="235C73EA" w14:textId="77777777" w:rsidR="00707605" w:rsidRDefault="00707605" w:rsidP="00707605">
      <w:pPr>
        <w:numPr>
          <w:ilvl w:val="0"/>
          <w:numId w:val="28"/>
        </w:numPr>
      </w:pPr>
      <w:r>
        <w:t>Algoritmo: que contiene las distintas funciones para comunicarse con el algoritmo, así como los elementos para gestionar los distintos patrones.</w:t>
      </w:r>
    </w:p>
    <w:p w14:paraId="2CD7A184" w14:textId="77777777" w:rsidR="00707605" w:rsidRDefault="00707605" w:rsidP="00707605">
      <w:pPr>
        <w:numPr>
          <w:ilvl w:val="0"/>
          <w:numId w:val="28"/>
        </w:numPr>
      </w:pPr>
      <w:proofErr w:type="spellStart"/>
      <w:r>
        <w:t>Random</w:t>
      </w:r>
      <w:proofErr w:type="spellEnd"/>
      <w:r>
        <w:t xml:space="preserve">: Que incluye toda la programación del generador de números pseudoaleatorios </w:t>
      </w:r>
      <w:proofErr w:type="spellStart"/>
      <w:r>
        <w:t>Keep</w:t>
      </w:r>
      <w:proofErr w:type="spellEnd"/>
      <w:r>
        <w:t xml:space="preserve"> </w:t>
      </w:r>
      <w:proofErr w:type="spellStart"/>
      <w:r>
        <w:t>It</w:t>
      </w:r>
      <w:proofErr w:type="spellEnd"/>
      <w:r>
        <w:t xml:space="preserve"> Simple </w:t>
      </w:r>
      <w:proofErr w:type="spellStart"/>
      <w:r>
        <w:t>Stupid</w:t>
      </w:r>
      <w:proofErr w:type="spellEnd"/>
      <w:r>
        <w:t xml:space="preserve"> (KISS), así como las funciones para generar números aleatorios (tanto en % como en enteros).</w:t>
      </w:r>
    </w:p>
    <w:p w14:paraId="675BFFB2" w14:textId="05F219D7" w:rsidR="00707605" w:rsidRDefault="00707605" w:rsidP="00707605">
      <w:pPr>
        <w:ind w:firstLine="0"/>
      </w:pPr>
      <w:commentRangeStart w:id="553"/>
      <w:commentRangeStart w:id="554"/>
      <w:r>
        <w:t>Además de eso, está el archivo principal (</w:t>
      </w:r>
      <w:del w:id="555" w:author="Álvaro Gonzalez" w:date="2020-06-16T22:12:00Z">
        <w:r w:rsidDel="000B0FB3">
          <w:delText>Poker</w:delText>
        </w:r>
      </w:del>
      <w:ins w:id="556" w:author="Álvaro Gonzalez" w:date="2020-06-16T22:12:00Z">
        <w:r w:rsidR="000B0FB3">
          <w:t>Póker</w:t>
        </w:r>
      </w:ins>
      <w:r>
        <w:t>_Simu.cpp) que contiene un array Carta representando la baraja, un array de Jugador, englobando los dos jugadores, un elemento de tipo Mesa que representa la mesa de juego y en el que se engloba toda la funcionalidad de la partida, incluyendo apuestas, determinar ganadores y asignar dinero al ganador.</w:t>
      </w:r>
      <w:commentRangeEnd w:id="553"/>
      <w:r>
        <w:rPr>
          <w:rStyle w:val="Refdecomentario"/>
        </w:rPr>
        <w:commentReference w:id="553"/>
      </w:r>
      <w:commentRangeEnd w:id="554"/>
      <w:r>
        <w:rPr>
          <w:rStyle w:val="Refdecomentario"/>
        </w:rPr>
        <w:commentReference w:id="554"/>
      </w:r>
    </w:p>
    <w:p w14:paraId="4F6D3916" w14:textId="77777777" w:rsidR="00835A6F" w:rsidRDefault="00707605">
      <w:pPr>
        <w:pStyle w:val="Ttulo3"/>
        <w:pPrChange w:id="557" w:author="Álvaro Gonzalez" w:date="2020-06-16T19:56:00Z">
          <w:pPr>
            <w:pStyle w:val="Ttulo3"/>
            <w:numPr>
              <w:ilvl w:val="2"/>
              <w:numId w:val="13"/>
            </w:numPr>
            <w:ind w:left="1224" w:hanging="504"/>
          </w:pPr>
        </w:pPrChange>
      </w:pPr>
      <w:r>
        <w:t>Clase Carta</w:t>
      </w:r>
    </w:p>
    <w:p w14:paraId="2C33F0A3" w14:textId="77777777" w:rsidR="00647C1A" w:rsidRDefault="00707605">
      <w:pPr>
        <w:pStyle w:val="Ttulo3"/>
      </w:pPr>
      <w:r>
        <w:t>Atributos</w:t>
      </w:r>
    </w:p>
    <w:p w14:paraId="5FA3696A" w14:textId="77777777" w:rsidR="00707605" w:rsidRDefault="00707605" w:rsidP="00707605">
      <w:pPr>
        <w:ind w:firstLine="0"/>
      </w:pPr>
      <w:r>
        <w:t xml:space="preserve">Cada elemento de la clase carta tiene los siguientes atributos de tipo </w:t>
      </w:r>
      <w:proofErr w:type="spellStart"/>
      <w:r>
        <w:t>protected</w:t>
      </w:r>
      <w:proofErr w:type="spellEnd"/>
      <w:r>
        <w:t>:</w:t>
      </w:r>
    </w:p>
    <w:p w14:paraId="1B0FFD4C" w14:textId="77777777" w:rsidR="00707605" w:rsidRDefault="00707605" w:rsidP="00707605">
      <w:pPr>
        <w:numPr>
          <w:ilvl w:val="0"/>
          <w:numId w:val="29"/>
        </w:numPr>
      </w:pPr>
      <w:r>
        <w:t>Palo (</w:t>
      </w:r>
      <w:proofErr w:type="spellStart"/>
      <w:r>
        <w:t>int</w:t>
      </w:r>
      <w:proofErr w:type="spellEnd"/>
      <w:r>
        <w:t xml:space="preserve">): un valor de tipo </w:t>
      </w:r>
      <w:proofErr w:type="spellStart"/>
      <w:r>
        <w:t>int</w:t>
      </w:r>
      <w:proofErr w:type="spellEnd"/>
      <w:r>
        <w:t xml:space="preserve"> que representa el palo de la carta. Puede adquirir los valores de 1 (Tréboles), 2 (Picas), 3 (Diamantes) y 4 (Corazones).</w:t>
      </w:r>
    </w:p>
    <w:p w14:paraId="4F7514C4" w14:textId="77777777" w:rsidR="00707605" w:rsidRDefault="00707605" w:rsidP="00707605">
      <w:pPr>
        <w:numPr>
          <w:ilvl w:val="0"/>
          <w:numId w:val="29"/>
        </w:numPr>
      </w:pPr>
      <w:r>
        <w:t>Numero (</w:t>
      </w:r>
      <w:proofErr w:type="spellStart"/>
      <w:r>
        <w:t>int</w:t>
      </w:r>
      <w:proofErr w:type="spellEnd"/>
      <w:r>
        <w:t xml:space="preserve">): un valor de tipo </w:t>
      </w:r>
      <w:proofErr w:type="spellStart"/>
      <w:r>
        <w:t>int</w:t>
      </w:r>
      <w:proofErr w:type="spellEnd"/>
      <w:r>
        <w:t xml:space="preserve"> que representa el valor de la carta. Puede adquirir los valores de 1 a 13, aunque algunas funciones pueden sustituir el valor de 1 por 14 para el tema de cálculos, siendo 1 (o 14) el valor para As, 11 para J, 12 para Q y 13 para K.</w:t>
      </w:r>
    </w:p>
    <w:p w14:paraId="59AA79F8" w14:textId="77777777" w:rsidR="00707605" w:rsidRDefault="00707605" w:rsidP="00707605">
      <w:pPr>
        <w:ind w:firstLine="0"/>
      </w:pPr>
      <w:r>
        <w:t>Con estos dos atributos, podemos caracterizar cualquiera de las 52 cartas de la baraja francesa, como, por ejemplo: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2881"/>
        <w:gridCol w:w="2882"/>
      </w:tblGrid>
      <w:tr w:rsidR="00707605" w14:paraId="550A6C80" w14:textId="77777777" w:rsidTr="004559FF">
        <w:tc>
          <w:tcPr>
            <w:tcW w:w="2881" w:type="dxa"/>
            <w:vMerge w:val="restart"/>
            <w:shd w:val="clear" w:color="auto" w:fill="BFBFBF"/>
            <w:vAlign w:val="center"/>
          </w:tcPr>
          <w:p w14:paraId="7C1605F8" w14:textId="77777777" w:rsidR="00707605" w:rsidRPr="002F6DBB" w:rsidRDefault="00707605" w:rsidP="004559FF">
            <w:pPr>
              <w:ind w:firstLine="0"/>
              <w:jc w:val="center"/>
              <w:rPr>
                <w:rFonts w:eastAsia="MS Mincho"/>
                <w:b/>
              </w:rPr>
            </w:pPr>
            <w:r w:rsidRPr="002F6DBB">
              <w:rPr>
                <w:rFonts w:eastAsia="MS Mincho"/>
                <w:b/>
              </w:rPr>
              <w:t>Carta de la baraja</w:t>
            </w:r>
          </w:p>
        </w:tc>
        <w:tc>
          <w:tcPr>
            <w:tcW w:w="5763" w:type="dxa"/>
            <w:gridSpan w:val="2"/>
            <w:shd w:val="clear" w:color="auto" w:fill="BFBFBF"/>
            <w:vAlign w:val="center"/>
          </w:tcPr>
          <w:p w14:paraId="73EFE3FE" w14:textId="77777777" w:rsidR="00707605" w:rsidRPr="002F6DBB" w:rsidRDefault="00707605" w:rsidP="004559FF">
            <w:pPr>
              <w:ind w:firstLine="0"/>
              <w:jc w:val="center"/>
              <w:rPr>
                <w:rFonts w:eastAsia="MS Mincho"/>
                <w:b/>
              </w:rPr>
            </w:pPr>
            <w:r w:rsidRPr="002F6DBB">
              <w:rPr>
                <w:rFonts w:eastAsia="MS Mincho"/>
                <w:b/>
              </w:rPr>
              <w:t>Atributos</w:t>
            </w:r>
          </w:p>
        </w:tc>
      </w:tr>
      <w:tr w:rsidR="00707605" w14:paraId="17CC72AB" w14:textId="77777777" w:rsidTr="004559FF">
        <w:tc>
          <w:tcPr>
            <w:tcW w:w="2881" w:type="dxa"/>
            <w:vMerge/>
            <w:shd w:val="clear" w:color="auto" w:fill="auto"/>
            <w:vAlign w:val="center"/>
          </w:tcPr>
          <w:p w14:paraId="0BF153A1" w14:textId="77777777" w:rsidR="00707605" w:rsidRPr="002F6DBB" w:rsidRDefault="00707605" w:rsidP="004559FF">
            <w:pPr>
              <w:ind w:firstLine="0"/>
              <w:jc w:val="center"/>
              <w:rPr>
                <w:rFonts w:eastAsia="MS Mincho"/>
              </w:rPr>
            </w:pPr>
          </w:p>
        </w:tc>
        <w:tc>
          <w:tcPr>
            <w:tcW w:w="2881" w:type="dxa"/>
            <w:shd w:val="clear" w:color="auto" w:fill="BFBFBF"/>
            <w:vAlign w:val="center"/>
          </w:tcPr>
          <w:p w14:paraId="4421F4E5" w14:textId="77777777" w:rsidR="00707605" w:rsidRPr="002F6DBB" w:rsidRDefault="00707605" w:rsidP="004559FF">
            <w:pPr>
              <w:ind w:firstLine="0"/>
              <w:jc w:val="center"/>
              <w:rPr>
                <w:rFonts w:eastAsia="MS Mincho"/>
              </w:rPr>
            </w:pPr>
            <w:r w:rsidRPr="002F6DBB">
              <w:rPr>
                <w:rFonts w:eastAsia="MS Mincho"/>
              </w:rPr>
              <w:t>Numero</w:t>
            </w:r>
          </w:p>
        </w:tc>
        <w:tc>
          <w:tcPr>
            <w:tcW w:w="2882" w:type="dxa"/>
            <w:shd w:val="clear" w:color="auto" w:fill="BFBFBF"/>
            <w:vAlign w:val="center"/>
          </w:tcPr>
          <w:p w14:paraId="65BCD1E0" w14:textId="77777777" w:rsidR="00707605" w:rsidRPr="002F6DBB" w:rsidRDefault="00707605" w:rsidP="004559FF">
            <w:pPr>
              <w:ind w:firstLine="0"/>
              <w:jc w:val="center"/>
              <w:rPr>
                <w:rFonts w:eastAsia="MS Mincho"/>
              </w:rPr>
            </w:pPr>
            <w:r w:rsidRPr="002F6DBB">
              <w:rPr>
                <w:rFonts w:eastAsia="MS Mincho"/>
              </w:rPr>
              <w:t>Palo</w:t>
            </w:r>
          </w:p>
        </w:tc>
      </w:tr>
      <w:tr w:rsidR="00707605" w14:paraId="33CF6DDB" w14:textId="77777777" w:rsidTr="004559FF">
        <w:tc>
          <w:tcPr>
            <w:tcW w:w="2881" w:type="dxa"/>
            <w:shd w:val="clear" w:color="auto" w:fill="auto"/>
            <w:vAlign w:val="center"/>
          </w:tcPr>
          <w:p w14:paraId="1957BA01" w14:textId="77777777" w:rsidR="00707605" w:rsidRPr="002F6DBB" w:rsidRDefault="00707605" w:rsidP="004559FF">
            <w:pPr>
              <w:ind w:firstLine="0"/>
              <w:jc w:val="center"/>
              <w:rPr>
                <w:rFonts w:eastAsia="MS Mincho"/>
              </w:rPr>
            </w:pPr>
            <w:r w:rsidRPr="002F6DBB">
              <w:rPr>
                <w:rFonts w:ascii="Neo Sans Medium" w:eastAsia="MS Mincho" w:hAnsi="Neo Sans Medium"/>
                <w:b/>
                <w:sz w:val="20"/>
              </w:rPr>
              <w:lastRenderedPageBreak/>
              <w:t>9</w:t>
            </w:r>
            <w:r w:rsidRPr="002F6DBB">
              <w:rPr>
                <w:rFonts w:ascii="Segoe UI Symbol" w:eastAsia="MS Mincho" w:hAnsi="Segoe UI Symbol" w:cs="Segoe UI Symbol"/>
                <w:b/>
                <w:sz w:val="20"/>
              </w:rPr>
              <w:t>♠</w:t>
            </w:r>
          </w:p>
        </w:tc>
        <w:tc>
          <w:tcPr>
            <w:tcW w:w="2881" w:type="dxa"/>
            <w:shd w:val="clear" w:color="auto" w:fill="auto"/>
            <w:vAlign w:val="center"/>
          </w:tcPr>
          <w:p w14:paraId="55876E76" w14:textId="77777777" w:rsidR="00707605" w:rsidRPr="002F6DBB" w:rsidRDefault="00707605" w:rsidP="004559FF">
            <w:pPr>
              <w:ind w:firstLine="0"/>
              <w:jc w:val="center"/>
              <w:rPr>
                <w:rFonts w:eastAsia="MS Mincho"/>
              </w:rPr>
            </w:pPr>
            <w:r w:rsidRPr="002F6DBB">
              <w:rPr>
                <w:rFonts w:eastAsia="MS Mincho"/>
              </w:rPr>
              <w:t>9</w:t>
            </w:r>
          </w:p>
        </w:tc>
        <w:tc>
          <w:tcPr>
            <w:tcW w:w="2882" w:type="dxa"/>
            <w:shd w:val="clear" w:color="auto" w:fill="auto"/>
            <w:vAlign w:val="center"/>
          </w:tcPr>
          <w:p w14:paraId="47A58440" w14:textId="77777777" w:rsidR="00707605" w:rsidRPr="002F6DBB" w:rsidRDefault="00707605" w:rsidP="004559FF">
            <w:pPr>
              <w:ind w:firstLine="0"/>
              <w:jc w:val="center"/>
              <w:rPr>
                <w:rFonts w:eastAsia="MS Mincho"/>
              </w:rPr>
            </w:pPr>
            <w:r w:rsidRPr="002F6DBB">
              <w:rPr>
                <w:rFonts w:eastAsia="MS Mincho"/>
              </w:rPr>
              <w:t>2</w:t>
            </w:r>
          </w:p>
        </w:tc>
      </w:tr>
      <w:tr w:rsidR="00707605" w14:paraId="3C3485A6" w14:textId="77777777" w:rsidTr="004559FF">
        <w:tc>
          <w:tcPr>
            <w:tcW w:w="2881" w:type="dxa"/>
            <w:shd w:val="clear" w:color="auto" w:fill="auto"/>
            <w:vAlign w:val="center"/>
          </w:tcPr>
          <w:p w14:paraId="37B645E6" w14:textId="77777777" w:rsidR="00707605" w:rsidRPr="002F6DBB" w:rsidRDefault="00707605" w:rsidP="004559FF">
            <w:pPr>
              <w:ind w:firstLine="0"/>
              <w:jc w:val="center"/>
              <w:rPr>
                <w:rFonts w:eastAsia="MS Mincho"/>
              </w:rPr>
            </w:pPr>
            <w:r w:rsidRPr="002F6DBB">
              <w:rPr>
                <w:rFonts w:ascii="Neo Sans Medium" w:eastAsia="MS Mincho" w:hAnsi="Neo Sans Medium"/>
                <w:b/>
                <w:color w:val="FF0000"/>
                <w:sz w:val="20"/>
              </w:rPr>
              <w:t>3</w:t>
            </w:r>
            <w:r w:rsidRPr="002F6DBB">
              <w:rPr>
                <w:rFonts w:ascii="Arial Narrow" w:eastAsia="MS Mincho" w:hAnsi="Arial Narrow"/>
                <w:color w:val="FF0000"/>
                <w:sz w:val="20"/>
              </w:rPr>
              <w:t>♥</w:t>
            </w:r>
          </w:p>
        </w:tc>
        <w:tc>
          <w:tcPr>
            <w:tcW w:w="2881" w:type="dxa"/>
            <w:shd w:val="clear" w:color="auto" w:fill="auto"/>
            <w:vAlign w:val="center"/>
          </w:tcPr>
          <w:p w14:paraId="66A44C23" w14:textId="77777777" w:rsidR="00707605" w:rsidRPr="002F6DBB" w:rsidRDefault="00707605" w:rsidP="004559FF">
            <w:pPr>
              <w:ind w:firstLine="0"/>
              <w:jc w:val="center"/>
              <w:rPr>
                <w:rFonts w:eastAsia="MS Mincho"/>
              </w:rPr>
            </w:pPr>
            <w:r w:rsidRPr="002F6DBB">
              <w:rPr>
                <w:rFonts w:eastAsia="MS Mincho"/>
              </w:rPr>
              <w:t>3</w:t>
            </w:r>
          </w:p>
        </w:tc>
        <w:tc>
          <w:tcPr>
            <w:tcW w:w="2882" w:type="dxa"/>
            <w:shd w:val="clear" w:color="auto" w:fill="auto"/>
            <w:vAlign w:val="center"/>
          </w:tcPr>
          <w:p w14:paraId="4809D4C6" w14:textId="77777777" w:rsidR="00707605" w:rsidRPr="002F6DBB" w:rsidRDefault="00707605" w:rsidP="004559FF">
            <w:pPr>
              <w:ind w:firstLine="0"/>
              <w:jc w:val="center"/>
              <w:rPr>
                <w:rFonts w:eastAsia="MS Mincho"/>
              </w:rPr>
            </w:pPr>
            <w:r w:rsidRPr="002F6DBB">
              <w:rPr>
                <w:rFonts w:eastAsia="MS Mincho"/>
              </w:rPr>
              <w:t>4</w:t>
            </w:r>
          </w:p>
        </w:tc>
      </w:tr>
      <w:tr w:rsidR="00707605" w14:paraId="1138C63D" w14:textId="77777777" w:rsidTr="004559FF">
        <w:tc>
          <w:tcPr>
            <w:tcW w:w="2881" w:type="dxa"/>
            <w:shd w:val="clear" w:color="auto" w:fill="auto"/>
            <w:vAlign w:val="center"/>
          </w:tcPr>
          <w:p w14:paraId="45F8035A" w14:textId="77777777" w:rsidR="00707605" w:rsidRPr="002F6DBB" w:rsidRDefault="00707605" w:rsidP="004559FF">
            <w:pPr>
              <w:ind w:firstLine="0"/>
              <w:jc w:val="center"/>
              <w:rPr>
                <w:rFonts w:eastAsia="MS Mincho"/>
              </w:rPr>
            </w:pPr>
            <w:r w:rsidRPr="002F6DBB">
              <w:rPr>
                <w:rFonts w:ascii="Neo Sans Medium" w:eastAsia="MS Mincho" w:hAnsi="Neo Sans Medium"/>
                <w:b/>
                <w:sz w:val="20"/>
              </w:rPr>
              <w:t>J</w:t>
            </w:r>
            <w:r w:rsidRPr="002F6DBB">
              <w:rPr>
                <w:rFonts w:ascii="Segoe UI Symbol" w:eastAsia="MS Mincho" w:hAnsi="Segoe UI Symbol" w:cs="Segoe UI Symbol"/>
                <w:b/>
                <w:sz w:val="20"/>
              </w:rPr>
              <w:t>♣</w:t>
            </w:r>
          </w:p>
        </w:tc>
        <w:tc>
          <w:tcPr>
            <w:tcW w:w="2881" w:type="dxa"/>
            <w:shd w:val="clear" w:color="auto" w:fill="auto"/>
            <w:vAlign w:val="center"/>
          </w:tcPr>
          <w:p w14:paraId="56A56990" w14:textId="77777777" w:rsidR="00707605" w:rsidRPr="002F6DBB" w:rsidRDefault="00707605" w:rsidP="004559FF">
            <w:pPr>
              <w:ind w:firstLine="0"/>
              <w:jc w:val="center"/>
              <w:rPr>
                <w:rFonts w:eastAsia="MS Mincho"/>
              </w:rPr>
            </w:pPr>
            <w:r w:rsidRPr="002F6DBB">
              <w:rPr>
                <w:rFonts w:eastAsia="MS Mincho"/>
              </w:rPr>
              <w:t>11</w:t>
            </w:r>
          </w:p>
        </w:tc>
        <w:tc>
          <w:tcPr>
            <w:tcW w:w="2882" w:type="dxa"/>
            <w:shd w:val="clear" w:color="auto" w:fill="auto"/>
            <w:vAlign w:val="center"/>
          </w:tcPr>
          <w:p w14:paraId="22CF994C" w14:textId="77777777" w:rsidR="00707605" w:rsidRPr="002F6DBB" w:rsidRDefault="00707605" w:rsidP="004559FF">
            <w:pPr>
              <w:ind w:firstLine="0"/>
              <w:jc w:val="center"/>
              <w:rPr>
                <w:rFonts w:eastAsia="MS Mincho"/>
              </w:rPr>
            </w:pPr>
            <w:r w:rsidRPr="002F6DBB">
              <w:rPr>
                <w:rFonts w:eastAsia="MS Mincho"/>
              </w:rPr>
              <w:t>1</w:t>
            </w:r>
          </w:p>
        </w:tc>
      </w:tr>
      <w:tr w:rsidR="00707605" w14:paraId="23DB4271" w14:textId="77777777" w:rsidTr="004559FF">
        <w:tc>
          <w:tcPr>
            <w:tcW w:w="2881" w:type="dxa"/>
            <w:shd w:val="clear" w:color="auto" w:fill="auto"/>
            <w:vAlign w:val="center"/>
          </w:tcPr>
          <w:p w14:paraId="4A19CC87" w14:textId="77777777" w:rsidR="00707605" w:rsidRPr="002F6DBB" w:rsidRDefault="00707605" w:rsidP="004559FF">
            <w:pPr>
              <w:ind w:firstLine="0"/>
              <w:jc w:val="center"/>
              <w:rPr>
                <w:rFonts w:eastAsia="MS Mincho"/>
              </w:rPr>
            </w:pPr>
            <w:r w:rsidRPr="002F6DBB">
              <w:rPr>
                <w:rFonts w:ascii="Neo Sans Medium" w:eastAsia="MS Mincho" w:hAnsi="Neo Sans Medium"/>
                <w:b/>
                <w:color w:val="FF0000"/>
                <w:sz w:val="20"/>
              </w:rPr>
              <w:t>A</w:t>
            </w:r>
            <w:r w:rsidRPr="002F6DBB">
              <w:rPr>
                <w:rFonts w:ascii="Segoe UI Symbol" w:eastAsia="MS Mincho" w:hAnsi="Segoe UI Symbol" w:cs="Segoe UI Symbol"/>
                <w:b/>
                <w:color w:val="FF0000"/>
                <w:sz w:val="20"/>
              </w:rPr>
              <w:t>♦</w:t>
            </w:r>
          </w:p>
        </w:tc>
        <w:tc>
          <w:tcPr>
            <w:tcW w:w="2881" w:type="dxa"/>
            <w:shd w:val="clear" w:color="auto" w:fill="auto"/>
            <w:vAlign w:val="center"/>
          </w:tcPr>
          <w:p w14:paraId="5AC843FD" w14:textId="77777777" w:rsidR="00707605" w:rsidRPr="002F6DBB" w:rsidRDefault="00707605" w:rsidP="004559FF">
            <w:pPr>
              <w:ind w:firstLine="0"/>
              <w:jc w:val="center"/>
              <w:rPr>
                <w:rFonts w:eastAsia="MS Mincho"/>
              </w:rPr>
            </w:pPr>
            <w:r w:rsidRPr="002F6DBB">
              <w:rPr>
                <w:rFonts w:eastAsia="MS Mincho"/>
              </w:rPr>
              <w:t>1 / 14 (según la función)</w:t>
            </w:r>
          </w:p>
        </w:tc>
        <w:tc>
          <w:tcPr>
            <w:tcW w:w="2882" w:type="dxa"/>
            <w:shd w:val="clear" w:color="auto" w:fill="auto"/>
            <w:vAlign w:val="center"/>
          </w:tcPr>
          <w:p w14:paraId="4FE51ECB" w14:textId="77777777" w:rsidR="00707605" w:rsidRPr="002F6DBB" w:rsidRDefault="00707605" w:rsidP="004559FF">
            <w:pPr>
              <w:ind w:firstLine="0"/>
              <w:jc w:val="center"/>
              <w:rPr>
                <w:rFonts w:eastAsia="MS Mincho"/>
              </w:rPr>
            </w:pPr>
            <w:r w:rsidRPr="002F6DBB">
              <w:rPr>
                <w:rFonts w:eastAsia="MS Mincho"/>
              </w:rPr>
              <w:t>3</w:t>
            </w:r>
          </w:p>
        </w:tc>
      </w:tr>
    </w:tbl>
    <w:p w14:paraId="2D90A3B9" w14:textId="77777777" w:rsidR="00707605" w:rsidRDefault="00707605" w:rsidP="00707605">
      <w:pPr>
        <w:ind w:firstLine="0"/>
      </w:pPr>
    </w:p>
    <w:p w14:paraId="20E5AC4D" w14:textId="77777777" w:rsidR="00707605" w:rsidRDefault="00707605">
      <w:pPr>
        <w:pStyle w:val="Ttulo3"/>
      </w:pPr>
      <w:r>
        <w:t>Funciones</w:t>
      </w:r>
    </w:p>
    <w:p w14:paraId="260FD360" w14:textId="77777777" w:rsidR="00707605" w:rsidRDefault="00707605" w:rsidP="00707605">
      <w:pPr>
        <w:ind w:firstLine="0"/>
      </w:pPr>
      <w:r>
        <w:t>En esta clase se recogen las siguientes funciones:</w:t>
      </w:r>
    </w:p>
    <w:p w14:paraId="482CD5B4" w14:textId="77777777" w:rsidR="00707605" w:rsidRDefault="00707605" w:rsidP="00707605">
      <w:pPr>
        <w:numPr>
          <w:ilvl w:val="0"/>
          <w:numId w:val="30"/>
        </w:numPr>
      </w:pPr>
      <w:proofErr w:type="spellStart"/>
      <w:r>
        <w:t>Int</w:t>
      </w:r>
      <w:proofErr w:type="spellEnd"/>
      <w:r>
        <w:t xml:space="preserve"> </w:t>
      </w:r>
      <w:proofErr w:type="spellStart"/>
      <w:proofErr w:type="gramStart"/>
      <w:r>
        <w:t>GetPalo</w:t>
      </w:r>
      <w:proofErr w:type="spellEnd"/>
      <w:r>
        <w:t>(</w:t>
      </w:r>
      <w:proofErr w:type="gramEnd"/>
      <w:r>
        <w:t xml:space="preserve">) / </w:t>
      </w:r>
      <w:proofErr w:type="spellStart"/>
      <w:r>
        <w:t>int</w:t>
      </w:r>
      <w:proofErr w:type="spellEnd"/>
      <w:r>
        <w:t xml:space="preserve"> </w:t>
      </w:r>
      <w:proofErr w:type="spellStart"/>
      <w:r>
        <w:t>GetNumero</w:t>
      </w:r>
      <w:proofErr w:type="spellEnd"/>
      <w:r>
        <w:t xml:space="preserve">(): Dado que los atributos son de tipo </w:t>
      </w:r>
      <w:proofErr w:type="spellStart"/>
      <w:r>
        <w:t>protected</w:t>
      </w:r>
      <w:proofErr w:type="spellEnd"/>
      <w:r>
        <w:t>, se leen utilizando una función que tenga como salida dichos atributos.</w:t>
      </w:r>
    </w:p>
    <w:p w14:paraId="7B0F2D55" w14:textId="77777777" w:rsidR="00707605" w:rsidRDefault="00707605" w:rsidP="00707605">
      <w:pPr>
        <w:numPr>
          <w:ilvl w:val="0"/>
          <w:numId w:val="30"/>
        </w:numPr>
      </w:pPr>
      <w:proofErr w:type="spellStart"/>
      <w:r>
        <w:t>Void</w:t>
      </w:r>
      <w:proofErr w:type="spellEnd"/>
      <w:r>
        <w:t xml:space="preserve"> </w:t>
      </w:r>
      <w:proofErr w:type="spellStart"/>
      <w:proofErr w:type="gramStart"/>
      <w:r>
        <w:t>SetPalo</w:t>
      </w:r>
      <w:proofErr w:type="spellEnd"/>
      <w:r>
        <w:t>(</w:t>
      </w:r>
      <w:proofErr w:type="spellStart"/>
      <w:proofErr w:type="gramEnd"/>
      <w:r>
        <w:t>int</w:t>
      </w:r>
      <w:proofErr w:type="spellEnd"/>
      <w:r>
        <w:t xml:space="preserve"> p) / </w:t>
      </w:r>
      <w:proofErr w:type="spellStart"/>
      <w:r>
        <w:t>void</w:t>
      </w:r>
      <w:proofErr w:type="spellEnd"/>
      <w:r>
        <w:t xml:space="preserve"> </w:t>
      </w:r>
      <w:proofErr w:type="spellStart"/>
      <w:r>
        <w:t>SetNumero</w:t>
      </w:r>
      <w:proofErr w:type="spellEnd"/>
      <w:r>
        <w:t>(</w:t>
      </w:r>
      <w:proofErr w:type="spellStart"/>
      <w:r>
        <w:t>int</w:t>
      </w:r>
      <w:proofErr w:type="spellEnd"/>
      <w:r>
        <w:t xml:space="preserve"> n): Al igual que pasa a la hora de leer los atributos, para poder modificarlos es necesario una función para poder modificarlos, dejando como valor nuevo el valor </w:t>
      </w:r>
      <w:proofErr w:type="spellStart"/>
      <w:r>
        <w:t>int</w:t>
      </w:r>
      <w:proofErr w:type="spellEnd"/>
      <w:r>
        <w:t xml:space="preserve"> de entrada.</w:t>
      </w:r>
    </w:p>
    <w:p w14:paraId="104B1902" w14:textId="77777777" w:rsidR="00835A6F" w:rsidRDefault="00707605" w:rsidP="004F621A">
      <w:pPr>
        <w:numPr>
          <w:ilvl w:val="0"/>
          <w:numId w:val="30"/>
        </w:numPr>
      </w:pPr>
      <w:proofErr w:type="spellStart"/>
      <w:r>
        <w:t>Void</w:t>
      </w:r>
      <w:proofErr w:type="spellEnd"/>
      <w:r>
        <w:t xml:space="preserve"> </w:t>
      </w:r>
      <w:proofErr w:type="spellStart"/>
      <w:proofErr w:type="gramStart"/>
      <w:r>
        <w:t>imprimirCarta</w:t>
      </w:r>
      <w:proofErr w:type="spellEnd"/>
      <w:r>
        <w:t>(</w:t>
      </w:r>
      <w:proofErr w:type="gramEnd"/>
      <w:r>
        <w:t>): Esta función lee los valores numéricos de los atributos de Carta e imprime una frase en función del número y el palo de cada carta.</w:t>
      </w:r>
    </w:p>
    <w:p w14:paraId="2C0B1069" w14:textId="77777777" w:rsidR="00835A6F" w:rsidRDefault="00707605">
      <w:pPr>
        <w:pStyle w:val="Ttulo3"/>
        <w:pPrChange w:id="558" w:author="Álvaro Gonzalez" w:date="2020-06-16T19:56:00Z">
          <w:pPr>
            <w:pStyle w:val="Ttulo3"/>
            <w:numPr>
              <w:ilvl w:val="2"/>
              <w:numId w:val="13"/>
            </w:numPr>
            <w:ind w:left="1224" w:hanging="504"/>
          </w:pPr>
        </w:pPrChange>
      </w:pPr>
      <w:r>
        <w:t>Clase Jugador</w:t>
      </w:r>
    </w:p>
    <w:p w14:paraId="3F8145D7" w14:textId="77777777" w:rsidR="00707605" w:rsidRDefault="00707605">
      <w:pPr>
        <w:pStyle w:val="Ttulo3"/>
      </w:pPr>
      <w:r>
        <w:t>Atributos</w:t>
      </w:r>
    </w:p>
    <w:p w14:paraId="5D611DB3" w14:textId="77777777" w:rsidR="00707605" w:rsidRDefault="00707605" w:rsidP="00707605">
      <w:pPr>
        <w:ind w:firstLine="0"/>
      </w:pPr>
      <w:r>
        <w:t>En esta clase tenemos los siguientes atributos:</w:t>
      </w:r>
    </w:p>
    <w:p w14:paraId="71BD38A3" w14:textId="77777777" w:rsidR="00707605" w:rsidRDefault="00707605" w:rsidP="00707605">
      <w:pPr>
        <w:numPr>
          <w:ilvl w:val="0"/>
          <w:numId w:val="31"/>
        </w:numPr>
      </w:pPr>
      <w:r>
        <w:t>mano: un Array de dos elementos de tipo Carta, que representan las dos cartas iniciales que tiene el jugador.</w:t>
      </w:r>
    </w:p>
    <w:p w14:paraId="0332B28A" w14:textId="77777777" w:rsidR="00707605" w:rsidRDefault="00707605" w:rsidP="00707605">
      <w:pPr>
        <w:numPr>
          <w:ilvl w:val="0"/>
          <w:numId w:val="31"/>
        </w:numPr>
      </w:pPr>
      <w:r>
        <w:t xml:space="preserve">apuesta y </w:t>
      </w:r>
      <w:proofErr w:type="spellStart"/>
      <w:r>
        <w:t>apuestaInicial</w:t>
      </w:r>
      <w:proofErr w:type="spellEnd"/>
      <w:r>
        <w:t xml:space="preserve">: atributos de tipo </w:t>
      </w:r>
      <w:proofErr w:type="spellStart"/>
      <w:r>
        <w:t>float</w:t>
      </w:r>
      <w:proofErr w:type="spellEnd"/>
      <w:r>
        <w:t xml:space="preserve"> que representan las dos apuestas del jugador, siendo </w:t>
      </w:r>
      <w:proofErr w:type="spellStart"/>
      <w:r>
        <w:t>apuestaInicial</w:t>
      </w:r>
      <w:proofErr w:type="spellEnd"/>
      <w:r>
        <w:t xml:space="preserve"> el valor de la Ciega que le toque apostar, y apuesta el valor de la apuesta de esa ronda.</w:t>
      </w:r>
    </w:p>
    <w:p w14:paraId="4AF80C35" w14:textId="77777777" w:rsidR="00707605" w:rsidRDefault="00707605" w:rsidP="00707605">
      <w:pPr>
        <w:numPr>
          <w:ilvl w:val="0"/>
          <w:numId w:val="31"/>
        </w:numPr>
      </w:pPr>
      <w:r>
        <w:t xml:space="preserve">Dinero: atributo de tipo </w:t>
      </w:r>
      <w:proofErr w:type="spellStart"/>
      <w:r>
        <w:t>float</w:t>
      </w:r>
      <w:proofErr w:type="spellEnd"/>
      <w:r>
        <w:t xml:space="preserve"> que indica el dinero restante del jugador.</w:t>
      </w:r>
    </w:p>
    <w:p w14:paraId="28F93050" w14:textId="77777777" w:rsidR="00707605" w:rsidRDefault="0043057B" w:rsidP="00707605">
      <w:pPr>
        <w:numPr>
          <w:ilvl w:val="0"/>
          <w:numId w:val="31"/>
        </w:numPr>
      </w:pPr>
      <w:r w:rsidRPr="004F621A">
        <w:t>Conjunto</w:t>
      </w:r>
      <w:r w:rsidR="00707605" w:rsidRPr="0039700E">
        <w:rPr>
          <w:color w:val="FF0000"/>
        </w:rPr>
        <w:t xml:space="preserve"> </w:t>
      </w:r>
      <w:r w:rsidR="00707605">
        <w:t xml:space="preserve">de </w:t>
      </w:r>
      <w:proofErr w:type="spellStart"/>
      <w:r w:rsidR="00707605">
        <w:t>Valores_Mano</w:t>
      </w:r>
      <w:proofErr w:type="spellEnd"/>
      <w:r w:rsidR="00707605">
        <w:t xml:space="preserve">: son 4 atributos de tipo </w:t>
      </w:r>
      <w:proofErr w:type="spellStart"/>
      <w:r w:rsidR="00707605">
        <w:t>float</w:t>
      </w:r>
      <w:proofErr w:type="spellEnd"/>
      <w:r w:rsidR="00707605">
        <w:t xml:space="preserve"> que representan </w:t>
      </w:r>
      <w:commentRangeStart w:id="559"/>
      <w:commentRangeStart w:id="560"/>
      <w:r w:rsidR="00707605">
        <w:t xml:space="preserve">el valor numérico de la jugada </w:t>
      </w:r>
      <w:commentRangeEnd w:id="559"/>
      <w:r w:rsidR="00707605">
        <w:rPr>
          <w:rStyle w:val="Refdecomentario"/>
        </w:rPr>
        <w:commentReference w:id="559"/>
      </w:r>
      <w:commentRangeEnd w:id="560"/>
      <w:r w:rsidR="00707605">
        <w:rPr>
          <w:rStyle w:val="Refdecomentario"/>
        </w:rPr>
        <w:commentReference w:id="560"/>
      </w:r>
      <w:r w:rsidR="00707605">
        <w:t xml:space="preserve"> que se tiene durante la ronda correspondiente (</w:t>
      </w:r>
      <w:proofErr w:type="spellStart"/>
      <w:r w:rsidR="00707605">
        <w:t>valor_mano</w:t>
      </w:r>
      <w:proofErr w:type="spellEnd"/>
      <w:r w:rsidR="00707605">
        <w:t>-</w:t>
      </w:r>
      <w:r w:rsidR="00707605">
        <w:lastRenderedPageBreak/>
        <w:t>&gt;</w:t>
      </w:r>
      <w:proofErr w:type="spellStart"/>
      <w:r w:rsidR="00707605">
        <w:t>Preflop</w:t>
      </w:r>
      <w:proofErr w:type="spellEnd"/>
      <w:r w:rsidR="00707605">
        <w:t>, valor_mano_r1-&gt;</w:t>
      </w:r>
      <w:proofErr w:type="spellStart"/>
      <w:r w:rsidR="00707605">
        <w:t>Flop</w:t>
      </w:r>
      <w:proofErr w:type="spellEnd"/>
      <w:r w:rsidR="00707605">
        <w:t>, valor_mano_r2-&gt;</w:t>
      </w:r>
      <w:proofErr w:type="spellStart"/>
      <w:r w:rsidR="00707605">
        <w:t>Turn</w:t>
      </w:r>
      <w:proofErr w:type="spellEnd"/>
      <w:r w:rsidR="00707605">
        <w:t xml:space="preserve"> y valor_mano_r3-&gt;</w:t>
      </w:r>
      <w:proofErr w:type="spellStart"/>
      <w:r w:rsidR="00707605">
        <w:t>River</w:t>
      </w:r>
      <w:proofErr w:type="spellEnd"/>
      <w:r w:rsidR="00707605">
        <w:t>), siguiendo el esquema del apartado 3.2.</w:t>
      </w:r>
    </w:p>
    <w:p w14:paraId="7ABF3C7C" w14:textId="77777777" w:rsidR="00707605" w:rsidRDefault="00707605" w:rsidP="00707605">
      <w:pPr>
        <w:numPr>
          <w:ilvl w:val="0"/>
          <w:numId w:val="31"/>
        </w:numPr>
      </w:pPr>
      <w:r>
        <w:t xml:space="preserve">Conjunto de </w:t>
      </w:r>
      <w:proofErr w:type="spellStart"/>
      <w:r>
        <w:t>jugada_obtenida</w:t>
      </w:r>
      <w:proofErr w:type="spellEnd"/>
      <w:r>
        <w:t xml:space="preserve">: son 9 atributos de tipo </w:t>
      </w:r>
      <w:proofErr w:type="spellStart"/>
      <w:r>
        <w:t>bool</w:t>
      </w:r>
      <w:proofErr w:type="spellEnd"/>
      <w:r>
        <w:t xml:space="preserve"> que representan qué jugada se ha obtenido, de modo de ayuda para el posterior cálculo del valor numérico.</w:t>
      </w:r>
    </w:p>
    <w:p w14:paraId="15804F92" w14:textId="77777777" w:rsidR="00707605" w:rsidRPr="00FF5496" w:rsidRDefault="00707605" w:rsidP="00707605">
      <w:pPr>
        <w:numPr>
          <w:ilvl w:val="0"/>
          <w:numId w:val="31"/>
        </w:numPr>
      </w:pPr>
      <w:proofErr w:type="spellStart"/>
      <w:r w:rsidRPr="00FF5496">
        <w:t>Valor_num_mano</w:t>
      </w:r>
      <w:proofErr w:type="spellEnd"/>
      <w:r w:rsidRPr="00FF5496">
        <w:t xml:space="preserve">: un atributo de tipo </w:t>
      </w:r>
      <w:proofErr w:type="spellStart"/>
      <w:r w:rsidRPr="00FF5496">
        <w:t>float</w:t>
      </w:r>
      <w:proofErr w:type="spellEnd"/>
      <w:r w:rsidRPr="00FF5496">
        <w:t xml:space="preserve"> que representa el valor numérico de la mano, para cálculos de desempate.</w:t>
      </w:r>
    </w:p>
    <w:p w14:paraId="76794484" w14:textId="77777777" w:rsidR="00707605" w:rsidRDefault="00707605">
      <w:pPr>
        <w:pStyle w:val="Ttulo3"/>
      </w:pPr>
      <w:r>
        <w:t>Funciones</w:t>
      </w:r>
    </w:p>
    <w:p w14:paraId="254669CD" w14:textId="77777777" w:rsidR="00707605" w:rsidRDefault="00707605" w:rsidP="00707605">
      <w:pPr>
        <w:ind w:firstLine="0"/>
      </w:pPr>
      <w:r w:rsidRPr="008573FA">
        <w:t>P</w:t>
      </w:r>
      <w:r>
        <w:t xml:space="preserve">or una parte, en esta clase tenemos los siguientes pares de funciones </w:t>
      </w:r>
      <w:proofErr w:type="gramStart"/>
      <w:r>
        <w:t>Set(</w:t>
      </w:r>
      <w:proofErr w:type="gramEnd"/>
      <w:r>
        <w:t xml:space="preserve">) y </w:t>
      </w:r>
      <w:proofErr w:type="spellStart"/>
      <w:r>
        <w:t>Get</w:t>
      </w:r>
      <w:proofErr w:type="spellEnd"/>
      <w:r>
        <w:t>(), para modificar y obtener, respectivamente el valor de dicho atributo:</w:t>
      </w:r>
    </w:p>
    <w:p w14:paraId="19559C0A" w14:textId="77777777" w:rsidR="00707605" w:rsidRDefault="00707605" w:rsidP="00707605">
      <w:pPr>
        <w:numPr>
          <w:ilvl w:val="0"/>
          <w:numId w:val="32"/>
        </w:numPr>
      </w:pPr>
      <w:r>
        <w:t xml:space="preserve">Carta* </w:t>
      </w:r>
      <w:proofErr w:type="spellStart"/>
      <w:proofErr w:type="gramStart"/>
      <w:r>
        <w:t>getMano</w:t>
      </w:r>
      <w:proofErr w:type="spellEnd"/>
      <w:r>
        <w:t>(</w:t>
      </w:r>
      <w:proofErr w:type="gramEnd"/>
      <w:r>
        <w:t>)/</w:t>
      </w:r>
      <w:proofErr w:type="spellStart"/>
      <w:r>
        <w:t>setMano</w:t>
      </w:r>
      <w:proofErr w:type="spellEnd"/>
      <w:r>
        <w:t>(Carta* c)</w:t>
      </w:r>
    </w:p>
    <w:p w14:paraId="044FF8D0" w14:textId="77777777" w:rsidR="00707605" w:rsidRDefault="00707605" w:rsidP="00707605">
      <w:pPr>
        <w:numPr>
          <w:ilvl w:val="0"/>
          <w:numId w:val="32"/>
        </w:numPr>
      </w:pPr>
      <w:proofErr w:type="spellStart"/>
      <w:r>
        <w:t>Float</w:t>
      </w:r>
      <w:proofErr w:type="spellEnd"/>
      <w:r>
        <w:t xml:space="preserve"> </w:t>
      </w:r>
      <w:proofErr w:type="spellStart"/>
      <w:proofErr w:type="gramStart"/>
      <w:r>
        <w:t>getDinero</w:t>
      </w:r>
      <w:proofErr w:type="spellEnd"/>
      <w:r>
        <w:t>(</w:t>
      </w:r>
      <w:proofErr w:type="gramEnd"/>
      <w:r>
        <w:t>)/</w:t>
      </w:r>
      <w:proofErr w:type="spellStart"/>
      <w:r>
        <w:t>setDinero</w:t>
      </w:r>
      <w:proofErr w:type="spellEnd"/>
      <w:r>
        <w:t>(</w:t>
      </w:r>
      <w:proofErr w:type="spellStart"/>
      <w:r>
        <w:t>float</w:t>
      </w:r>
      <w:proofErr w:type="spellEnd"/>
      <w:r>
        <w:t xml:space="preserve"> f)</w:t>
      </w:r>
    </w:p>
    <w:p w14:paraId="0B08FA7D" w14:textId="77777777" w:rsidR="00707605" w:rsidRPr="00776F56" w:rsidRDefault="00707605" w:rsidP="00707605">
      <w:pPr>
        <w:numPr>
          <w:ilvl w:val="0"/>
          <w:numId w:val="32"/>
        </w:numPr>
        <w:rPr>
          <w:lang w:val="en-GB"/>
        </w:rPr>
      </w:pPr>
      <w:r w:rsidRPr="00776F56">
        <w:rPr>
          <w:lang w:val="en-GB"/>
        </w:rPr>
        <w:t xml:space="preserve">Float </w:t>
      </w:r>
      <w:proofErr w:type="spellStart"/>
      <w:proofErr w:type="gramStart"/>
      <w:r w:rsidRPr="00776F56">
        <w:rPr>
          <w:lang w:val="en-GB"/>
        </w:rPr>
        <w:t>getApuestaInicial</w:t>
      </w:r>
      <w:proofErr w:type="spellEnd"/>
      <w:r w:rsidRPr="00776F56">
        <w:rPr>
          <w:lang w:val="en-GB"/>
        </w:rPr>
        <w:t>(</w:t>
      </w:r>
      <w:proofErr w:type="gramEnd"/>
      <w:r w:rsidRPr="00776F56">
        <w:rPr>
          <w:lang w:val="en-GB"/>
        </w:rPr>
        <w:t xml:space="preserve">) / </w:t>
      </w:r>
      <w:proofErr w:type="spellStart"/>
      <w:r w:rsidRPr="00776F56">
        <w:rPr>
          <w:lang w:val="en-GB"/>
        </w:rPr>
        <w:t>setApuestaInicial</w:t>
      </w:r>
      <w:proofErr w:type="spellEnd"/>
      <w:r w:rsidRPr="00776F56">
        <w:rPr>
          <w:lang w:val="en-GB"/>
        </w:rPr>
        <w:t>(float f)</w:t>
      </w:r>
    </w:p>
    <w:p w14:paraId="727E465A" w14:textId="77777777" w:rsidR="00707605" w:rsidRDefault="00707605" w:rsidP="00707605">
      <w:pPr>
        <w:numPr>
          <w:ilvl w:val="0"/>
          <w:numId w:val="32"/>
        </w:numPr>
      </w:pPr>
      <w:proofErr w:type="spellStart"/>
      <w:r>
        <w:t>Float</w:t>
      </w:r>
      <w:proofErr w:type="spellEnd"/>
      <w:r>
        <w:t xml:space="preserve"> </w:t>
      </w:r>
      <w:proofErr w:type="spellStart"/>
      <w:proofErr w:type="gramStart"/>
      <w:r>
        <w:t>getValor</w:t>
      </w:r>
      <w:proofErr w:type="spellEnd"/>
      <w:r>
        <w:t>(</w:t>
      </w:r>
      <w:proofErr w:type="gramEnd"/>
      <w:r>
        <w:t>)</w:t>
      </w:r>
    </w:p>
    <w:p w14:paraId="715DECB1" w14:textId="77777777" w:rsidR="00707605" w:rsidRDefault="00707605" w:rsidP="00707605">
      <w:pPr>
        <w:numPr>
          <w:ilvl w:val="0"/>
          <w:numId w:val="32"/>
        </w:numPr>
      </w:pPr>
      <w:proofErr w:type="spellStart"/>
      <w:r>
        <w:t>Float</w:t>
      </w:r>
      <w:proofErr w:type="spellEnd"/>
      <w:r>
        <w:t xml:space="preserve"> </w:t>
      </w:r>
      <w:proofErr w:type="spellStart"/>
      <w:r>
        <w:t>getApuesta</w:t>
      </w:r>
      <w:proofErr w:type="spellEnd"/>
      <w:r>
        <w:t xml:space="preserve"> () / </w:t>
      </w:r>
      <w:proofErr w:type="spellStart"/>
      <w:r>
        <w:t>setApuesta</w:t>
      </w:r>
      <w:proofErr w:type="spellEnd"/>
      <w:r>
        <w:t xml:space="preserve"> (</w:t>
      </w:r>
      <w:proofErr w:type="spellStart"/>
      <w:r>
        <w:t>float</w:t>
      </w:r>
      <w:proofErr w:type="spellEnd"/>
      <w:r>
        <w:t xml:space="preserve"> f): aquí cabe destacar que </w:t>
      </w:r>
      <w:proofErr w:type="spellStart"/>
      <w:r>
        <w:t>setApuesta</w:t>
      </w:r>
      <w:proofErr w:type="spellEnd"/>
      <w:r>
        <w:t xml:space="preserve"> obtiene la diferencia entre la apuesta actual y f, asigna el valor de f a apuesta y después hace un </w:t>
      </w:r>
      <w:proofErr w:type="spellStart"/>
      <w:proofErr w:type="gramStart"/>
      <w:r>
        <w:t>setDinero</w:t>
      </w:r>
      <w:proofErr w:type="spellEnd"/>
      <w:r>
        <w:t>(</w:t>
      </w:r>
      <w:proofErr w:type="spellStart"/>
      <w:proofErr w:type="gramEnd"/>
      <w:r>
        <w:t>dinero_actual</w:t>
      </w:r>
      <w:proofErr w:type="spellEnd"/>
      <w:r>
        <w:t xml:space="preserve"> – diferencia).</w:t>
      </w:r>
    </w:p>
    <w:p w14:paraId="3B4E4833" w14:textId="77777777" w:rsidR="00707605" w:rsidRDefault="00707605" w:rsidP="00707605">
      <w:pPr>
        <w:ind w:firstLine="0"/>
      </w:pPr>
      <w:r>
        <w:t xml:space="preserve">Por otro lado, tenemos un conjunto de funciones </w:t>
      </w:r>
      <w:proofErr w:type="spellStart"/>
      <w:r>
        <w:t>Reset</w:t>
      </w:r>
      <w:proofErr w:type="spellEnd"/>
      <w:r>
        <w:t>, cuya función sirve para devolver al estado original algunos de los atributos de la clase:</w:t>
      </w:r>
    </w:p>
    <w:p w14:paraId="453496C8" w14:textId="77777777" w:rsidR="00707605" w:rsidRDefault="00707605" w:rsidP="00707605">
      <w:pPr>
        <w:numPr>
          <w:ilvl w:val="0"/>
          <w:numId w:val="33"/>
        </w:numPr>
      </w:pPr>
      <w:proofErr w:type="spellStart"/>
      <w:proofErr w:type="gramStart"/>
      <w:r>
        <w:t>resetObtenidas</w:t>
      </w:r>
      <w:proofErr w:type="spellEnd"/>
      <w:r>
        <w:t>(</w:t>
      </w:r>
      <w:proofErr w:type="gramEnd"/>
      <w:r>
        <w:t xml:space="preserve">): para poner cada una de las variables del conjunto de </w:t>
      </w:r>
      <w:proofErr w:type="spellStart"/>
      <w:r>
        <w:t>jugada_obtenida</w:t>
      </w:r>
      <w:proofErr w:type="spellEnd"/>
      <w:r>
        <w:t xml:space="preserve"> con el valor inicial de false.</w:t>
      </w:r>
    </w:p>
    <w:p w14:paraId="0D8950B9" w14:textId="77777777" w:rsidR="00707605" w:rsidRDefault="00707605" w:rsidP="00707605">
      <w:pPr>
        <w:numPr>
          <w:ilvl w:val="0"/>
          <w:numId w:val="33"/>
        </w:numPr>
      </w:pPr>
      <w:proofErr w:type="spellStart"/>
      <w:proofErr w:type="gramStart"/>
      <w:r>
        <w:t>resetApuesta</w:t>
      </w:r>
      <w:proofErr w:type="spellEnd"/>
      <w:r>
        <w:t>(</w:t>
      </w:r>
      <w:proofErr w:type="gramEnd"/>
      <w:r>
        <w:t>): para convertir el valor de apuesta en 0.</w:t>
      </w:r>
    </w:p>
    <w:p w14:paraId="67EA896B" w14:textId="77777777" w:rsidR="00707605" w:rsidRPr="00FF5496" w:rsidRDefault="00707605" w:rsidP="00707605">
      <w:pPr>
        <w:numPr>
          <w:ilvl w:val="0"/>
          <w:numId w:val="33"/>
        </w:numPr>
      </w:pPr>
      <w:proofErr w:type="spellStart"/>
      <w:proofErr w:type="gramStart"/>
      <w:r w:rsidRPr="00FF5496">
        <w:t>resetBool</w:t>
      </w:r>
      <w:proofErr w:type="spellEnd"/>
      <w:r w:rsidRPr="00FF5496">
        <w:t>(</w:t>
      </w:r>
      <w:proofErr w:type="gramEnd"/>
      <w:r w:rsidRPr="00FF5496">
        <w:t xml:space="preserve">): para poner cada una de las variables del conjunto de </w:t>
      </w:r>
      <w:proofErr w:type="spellStart"/>
      <w:r w:rsidRPr="00FF5496">
        <w:t>jugada_obtenida</w:t>
      </w:r>
      <w:proofErr w:type="spellEnd"/>
      <w:r w:rsidRPr="00FF5496">
        <w:t xml:space="preserve"> con el valor inicial de true.</w:t>
      </w:r>
    </w:p>
    <w:p w14:paraId="2BA6C143" w14:textId="77777777" w:rsidR="00707605" w:rsidRDefault="00707605" w:rsidP="00707605">
      <w:pPr>
        <w:ind w:firstLine="0"/>
      </w:pPr>
      <w:r>
        <w:t>Además, tenemos las funciones del cálculo del valor de la mano:</w:t>
      </w:r>
    </w:p>
    <w:p w14:paraId="3750F6B1" w14:textId="77777777" w:rsidR="00707605" w:rsidRDefault="00707605" w:rsidP="00707605">
      <w:pPr>
        <w:numPr>
          <w:ilvl w:val="0"/>
          <w:numId w:val="34"/>
        </w:numPr>
      </w:pPr>
      <w:proofErr w:type="spellStart"/>
      <w:proofErr w:type="gramStart"/>
      <w:r>
        <w:t>valorManoInicial</w:t>
      </w:r>
      <w:proofErr w:type="spellEnd"/>
      <w:r>
        <w:t>(</w:t>
      </w:r>
      <w:proofErr w:type="gramEnd"/>
      <w:r>
        <w:t xml:space="preserve">): Utilizando la fórmula de Chen, obtiene una valoración numérica de la mano inicial durante  el </w:t>
      </w:r>
      <w:proofErr w:type="spellStart"/>
      <w:r>
        <w:t>Preflop</w:t>
      </w:r>
      <w:proofErr w:type="spellEnd"/>
      <w:r>
        <w:t>.</w:t>
      </w:r>
    </w:p>
    <w:p w14:paraId="3814A57D" w14:textId="77777777" w:rsidR="00707605" w:rsidRDefault="00707605" w:rsidP="00707605">
      <w:pPr>
        <w:numPr>
          <w:ilvl w:val="0"/>
          <w:numId w:val="34"/>
        </w:numPr>
      </w:pPr>
      <w:r>
        <w:t xml:space="preserve">valorManoR1(mesa </w:t>
      </w:r>
      <w:proofErr w:type="gramStart"/>
      <w:r>
        <w:t>T)/</w:t>
      </w:r>
      <w:proofErr w:type="gramEnd"/>
      <w:r w:rsidRPr="00782D06">
        <w:t xml:space="preserve"> </w:t>
      </w:r>
      <w:r>
        <w:t>valorManoR2(mesa T)/</w:t>
      </w:r>
      <w:r w:rsidRPr="00782D06">
        <w:t xml:space="preserve"> </w:t>
      </w:r>
      <w:r>
        <w:t xml:space="preserve">valorManoR3(mesa T): que calcula para cada ronda el array de cartas correspondiente para dicha fase (unión de Mano y las cartas del tablero disponibles esa ronda), ordena las cartas de mayor a menor y ejecuta </w:t>
      </w:r>
      <w:proofErr w:type="spellStart"/>
      <w:r>
        <w:lastRenderedPageBreak/>
        <w:t>calculoValorJugada</w:t>
      </w:r>
      <w:proofErr w:type="spellEnd"/>
      <w:r>
        <w:t xml:space="preserve"> introduciendo como entrada ese array y un valor numérico (5, 6 o 7), en función de la ronda..</w:t>
      </w:r>
    </w:p>
    <w:p w14:paraId="0B1D874D" w14:textId="77777777" w:rsidR="00707605" w:rsidRDefault="00707605" w:rsidP="00707605">
      <w:pPr>
        <w:numPr>
          <w:ilvl w:val="0"/>
          <w:numId w:val="34"/>
        </w:numPr>
      </w:pPr>
      <w:proofErr w:type="spellStart"/>
      <w:proofErr w:type="gramStart"/>
      <w:r>
        <w:t>calculoValorJugada</w:t>
      </w:r>
      <w:proofErr w:type="spellEnd"/>
      <w:r>
        <w:t>(</w:t>
      </w:r>
      <w:proofErr w:type="gramEnd"/>
      <w:r>
        <w:t xml:space="preserve">carta* c, </w:t>
      </w:r>
      <w:proofErr w:type="spellStart"/>
      <w:r>
        <w:t>int</w:t>
      </w:r>
      <w:proofErr w:type="spellEnd"/>
      <w:r>
        <w:t xml:space="preserve"> i): recibiendo el array de cartas ordenadas c y un índice numérico para identificar qué ronda de juego es, hace el cálculo del valor numérico. Para ello primero contabiliza los siguientes datos:</w:t>
      </w:r>
    </w:p>
    <w:p w14:paraId="06DC551D" w14:textId="77777777" w:rsidR="00707605" w:rsidRDefault="00707605" w:rsidP="00707605">
      <w:pPr>
        <w:numPr>
          <w:ilvl w:val="1"/>
          <w:numId w:val="34"/>
        </w:numPr>
      </w:pPr>
      <w:proofErr w:type="spellStart"/>
      <w:r>
        <w:t>Nº</w:t>
      </w:r>
      <w:proofErr w:type="spellEnd"/>
      <w:r>
        <w:t xml:space="preserve"> de cartas repetidas: identifica si hay cartas repetidas, cuantas veces se repite una carta, el número de dicha carta y el número de cartas distintas repetidas, si los hubiera.</w:t>
      </w:r>
    </w:p>
    <w:p w14:paraId="4DB9FF98" w14:textId="77777777" w:rsidR="00707605" w:rsidRDefault="00707605" w:rsidP="00707605">
      <w:pPr>
        <w:numPr>
          <w:ilvl w:val="1"/>
          <w:numId w:val="34"/>
        </w:numPr>
      </w:pPr>
      <w:proofErr w:type="spellStart"/>
      <w:r>
        <w:t>Nº</w:t>
      </w:r>
      <w:proofErr w:type="spellEnd"/>
      <w:r>
        <w:t xml:space="preserve"> de palos repetidos: identifica cuántas cartas </w:t>
      </w:r>
      <w:proofErr w:type="spellStart"/>
      <w:r>
        <w:t>pertenencen</w:t>
      </w:r>
      <w:proofErr w:type="spellEnd"/>
      <w:r>
        <w:t xml:space="preserve"> a cada palo. </w:t>
      </w:r>
    </w:p>
    <w:p w14:paraId="738F3DB0" w14:textId="77777777" w:rsidR="00707605" w:rsidRDefault="00707605" w:rsidP="00707605">
      <w:pPr>
        <w:numPr>
          <w:ilvl w:val="1"/>
          <w:numId w:val="34"/>
        </w:numPr>
      </w:pPr>
      <w:proofErr w:type="spellStart"/>
      <w:r>
        <w:t>Nº</w:t>
      </w:r>
      <w:proofErr w:type="spellEnd"/>
      <w:r>
        <w:t xml:space="preserve"> de cartas consecutivas: identifica cuántas cartas consecutivas hay en el array.</w:t>
      </w:r>
    </w:p>
    <w:p w14:paraId="593E701D" w14:textId="77777777" w:rsidR="00707605" w:rsidRDefault="00707605" w:rsidP="00707605">
      <w:r>
        <w:t>Voy a analizar los tipos de jugada posibles y como estos tres datos son necesarios para cada una, creando esta tabla: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9"/>
        <w:gridCol w:w="1729"/>
        <w:gridCol w:w="1729"/>
      </w:tblGrid>
      <w:tr w:rsidR="00707605" w14:paraId="55633C14" w14:textId="77777777" w:rsidTr="004559FF">
        <w:tc>
          <w:tcPr>
            <w:tcW w:w="1728" w:type="dxa"/>
            <w:tcBorders>
              <w:tl2br w:val="single" w:sz="4" w:space="0" w:color="auto"/>
            </w:tcBorders>
            <w:shd w:val="clear" w:color="auto" w:fill="auto"/>
            <w:vAlign w:val="center"/>
          </w:tcPr>
          <w:p w14:paraId="4B5FE705" w14:textId="77777777" w:rsidR="00707605" w:rsidRPr="00C302FC" w:rsidRDefault="00707605" w:rsidP="004559FF">
            <w:pPr>
              <w:ind w:firstLine="0"/>
              <w:jc w:val="center"/>
              <w:rPr>
                <w:rFonts w:eastAsia="MS Mincho"/>
              </w:rPr>
            </w:pPr>
            <w:r w:rsidRPr="00C302FC">
              <w:rPr>
                <w:rFonts w:eastAsia="MS Mincho"/>
              </w:rPr>
              <w:t xml:space="preserve">        Dato</w:t>
            </w:r>
          </w:p>
          <w:p w14:paraId="392E8688" w14:textId="77777777" w:rsidR="00707605" w:rsidRPr="00C302FC" w:rsidRDefault="00707605" w:rsidP="004559FF">
            <w:pPr>
              <w:ind w:firstLine="0"/>
              <w:rPr>
                <w:rFonts w:eastAsia="MS Mincho"/>
              </w:rPr>
            </w:pPr>
            <w:r w:rsidRPr="00C302FC">
              <w:rPr>
                <w:rFonts w:eastAsia="MS Mincho"/>
              </w:rPr>
              <w:t>Jugada</w:t>
            </w:r>
          </w:p>
        </w:tc>
        <w:tc>
          <w:tcPr>
            <w:tcW w:w="1729" w:type="dxa"/>
            <w:shd w:val="clear" w:color="auto" w:fill="auto"/>
            <w:vAlign w:val="center"/>
          </w:tcPr>
          <w:p w14:paraId="48EBCF78" w14:textId="77777777" w:rsidR="00707605" w:rsidRPr="00C302FC" w:rsidRDefault="00707605" w:rsidP="004559FF">
            <w:pPr>
              <w:ind w:firstLine="0"/>
              <w:jc w:val="center"/>
              <w:rPr>
                <w:rFonts w:eastAsia="MS Mincho"/>
              </w:rPr>
            </w:pPr>
            <w:r w:rsidRPr="00C302FC">
              <w:rPr>
                <w:rFonts w:eastAsia="MS Mincho"/>
              </w:rPr>
              <w:t>Cartas Repetidas</w:t>
            </w:r>
          </w:p>
        </w:tc>
        <w:tc>
          <w:tcPr>
            <w:tcW w:w="1729" w:type="dxa"/>
            <w:shd w:val="clear" w:color="auto" w:fill="auto"/>
            <w:vAlign w:val="center"/>
          </w:tcPr>
          <w:p w14:paraId="1983140D" w14:textId="77777777" w:rsidR="00707605" w:rsidRPr="00C302FC" w:rsidRDefault="00707605" w:rsidP="004559FF">
            <w:pPr>
              <w:ind w:firstLine="0"/>
              <w:jc w:val="center"/>
              <w:rPr>
                <w:rFonts w:eastAsia="MS Mincho"/>
              </w:rPr>
            </w:pPr>
            <w:r w:rsidRPr="00C302FC">
              <w:rPr>
                <w:rFonts w:eastAsia="MS Mincho"/>
              </w:rPr>
              <w:t xml:space="preserve">5 </w:t>
            </w:r>
            <w:proofErr w:type="gramStart"/>
            <w:r w:rsidRPr="00C302FC">
              <w:rPr>
                <w:rFonts w:eastAsia="MS Mincho"/>
              </w:rPr>
              <w:t>Cartas</w:t>
            </w:r>
            <w:proofErr w:type="gramEnd"/>
            <w:r w:rsidRPr="00C302FC">
              <w:rPr>
                <w:rFonts w:eastAsia="MS Mincho"/>
              </w:rPr>
              <w:t xml:space="preserve"> consecutivas</w:t>
            </w:r>
          </w:p>
        </w:tc>
        <w:tc>
          <w:tcPr>
            <w:tcW w:w="1729" w:type="dxa"/>
            <w:shd w:val="clear" w:color="auto" w:fill="auto"/>
            <w:vAlign w:val="center"/>
          </w:tcPr>
          <w:p w14:paraId="54A4E7F3" w14:textId="77777777" w:rsidR="00707605" w:rsidRPr="00C302FC" w:rsidRDefault="00707605" w:rsidP="004559FF">
            <w:pPr>
              <w:ind w:firstLine="0"/>
              <w:jc w:val="center"/>
              <w:rPr>
                <w:rFonts w:eastAsia="MS Mincho"/>
              </w:rPr>
            </w:pPr>
            <w:r w:rsidRPr="00C302FC">
              <w:rPr>
                <w:rFonts w:eastAsia="MS Mincho"/>
              </w:rPr>
              <w:t xml:space="preserve">5 </w:t>
            </w:r>
            <w:proofErr w:type="gramStart"/>
            <w:r w:rsidRPr="00C302FC">
              <w:rPr>
                <w:rFonts w:eastAsia="MS Mincho"/>
              </w:rPr>
              <w:t>Cartas</w:t>
            </w:r>
            <w:proofErr w:type="gramEnd"/>
            <w:r w:rsidRPr="00C302FC">
              <w:rPr>
                <w:rFonts w:eastAsia="MS Mincho"/>
              </w:rPr>
              <w:t xml:space="preserve"> del mismo palo</w:t>
            </w:r>
          </w:p>
        </w:tc>
      </w:tr>
      <w:tr w:rsidR="00707605" w14:paraId="2866DCF9" w14:textId="77777777" w:rsidTr="004559FF">
        <w:tc>
          <w:tcPr>
            <w:tcW w:w="1728" w:type="dxa"/>
            <w:shd w:val="clear" w:color="auto" w:fill="auto"/>
            <w:vAlign w:val="center"/>
          </w:tcPr>
          <w:p w14:paraId="5B04AD32"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Escalera real</w:t>
            </w:r>
          </w:p>
          <w:p w14:paraId="5D754083" w14:textId="77777777" w:rsidR="00707605" w:rsidRPr="00C302FC" w:rsidRDefault="00707605" w:rsidP="004559FF">
            <w:pPr>
              <w:ind w:firstLine="0"/>
              <w:jc w:val="center"/>
              <w:rPr>
                <w:rFonts w:eastAsia="MS Mincho"/>
              </w:rPr>
            </w:pPr>
            <w:r w:rsidRPr="00C302FC">
              <w:rPr>
                <w:rFonts w:ascii="Arial Narrow" w:eastAsia="MS Mincho" w:hAnsi="Arial Narrow"/>
                <w:i/>
                <w:sz w:val="20"/>
              </w:rPr>
              <w:t xml:space="preserve">Royal </w:t>
            </w:r>
            <w:proofErr w:type="spellStart"/>
            <w:r w:rsidRPr="00C302FC">
              <w:rPr>
                <w:rFonts w:ascii="Arial Narrow" w:eastAsia="MS Mincho" w:hAnsi="Arial Narrow"/>
                <w:i/>
                <w:sz w:val="20"/>
              </w:rPr>
              <w:t>Flush</w:t>
            </w:r>
            <w:proofErr w:type="spellEnd"/>
          </w:p>
        </w:tc>
        <w:tc>
          <w:tcPr>
            <w:tcW w:w="1729" w:type="dxa"/>
            <w:shd w:val="clear" w:color="auto" w:fill="auto"/>
            <w:vAlign w:val="center"/>
          </w:tcPr>
          <w:p w14:paraId="7638CA43"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7BB46306"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 (10-A)</w:t>
            </w:r>
          </w:p>
        </w:tc>
        <w:tc>
          <w:tcPr>
            <w:tcW w:w="1729" w:type="dxa"/>
            <w:shd w:val="clear" w:color="auto" w:fill="auto"/>
            <w:vAlign w:val="center"/>
          </w:tcPr>
          <w:p w14:paraId="5247D297"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r>
      <w:tr w:rsidR="00707605" w14:paraId="6C6A0FD2" w14:textId="77777777" w:rsidTr="004559FF">
        <w:tc>
          <w:tcPr>
            <w:tcW w:w="1728" w:type="dxa"/>
            <w:shd w:val="clear" w:color="auto" w:fill="auto"/>
            <w:vAlign w:val="center"/>
          </w:tcPr>
          <w:p w14:paraId="0D380870"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Escalera de Color</w:t>
            </w:r>
          </w:p>
          <w:p w14:paraId="39A86B35"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Straight</w:t>
            </w:r>
            <w:proofErr w:type="spellEnd"/>
            <w:r w:rsidRPr="00C302FC">
              <w:rPr>
                <w:rFonts w:ascii="Arial Narrow" w:eastAsia="MS Mincho" w:hAnsi="Arial Narrow"/>
                <w:i/>
                <w:sz w:val="20"/>
              </w:rPr>
              <w:t xml:space="preserve"> </w:t>
            </w:r>
            <w:proofErr w:type="spellStart"/>
            <w:r w:rsidRPr="00C302FC">
              <w:rPr>
                <w:rFonts w:ascii="Arial Narrow" w:eastAsia="MS Mincho" w:hAnsi="Arial Narrow"/>
                <w:i/>
                <w:sz w:val="20"/>
              </w:rPr>
              <w:t>flush</w:t>
            </w:r>
            <w:proofErr w:type="spellEnd"/>
          </w:p>
        </w:tc>
        <w:tc>
          <w:tcPr>
            <w:tcW w:w="1729" w:type="dxa"/>
            <w:shd w:val="clear" w:color="auto" w:fill="auto"/>
            <w:vAlign w:val="center"/>
          </w:tcPr>
          <w:p w14:paraId="0D25A4C7"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782F1592"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 (distintas de 10-A)</w:t>
            </w:r>
          </w:p>
        </w:tc>
        <w:tc>
          <w:tcPr>
            <w:tcW w:w="1729" w:type="dxa"/>
            <w:shd w:val="clear" w:color="auto" w:fill="auto"/>
            <w:vAlign w:val="center"/>
          </w:tcPr>
          <w:p w14:paraId="415B737B"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r>
      <w:tr w:rsidR="00707605" w14:paraId="4100FB8F" w14:textId="77777777" w:rsidTr="004559FF">
        <w:tc>
          <w:tcPr>
            <w:tcW w:w="1728" w:type="dxa"/>
            <w:shd w:val="clear" w:color="auto" w:fill="auto"/>
            <w:vAlign w:val="center"/>
          </w:tcPr>
          <w:p w14:paraId="3BEDD8D6" w14:textId="33D60D78" w:rsidR="00707605" w:rsidRPr="00C302FC" w:rsidRDefault="00707605" w:rsidP="004559FF">
            <w:pPr>
              <w:ind w:firstLine="0"/>
              <w:jc w:val="center"/>
              <w:rPr>
                <w:rFonts w:ascii="Arial Narrow" w:eastAsia="MS Mincho" w:hAnsi="Arial Narrow"/>
                <w:sz w:val="20"/>
                <w:lang w:val="en-GB"/>
              </w:rPr>
            </w:pPr>
            <w:del w:id="561" w:author="Álvaro Gonzalez" w:date="2020-06-16T22:12:00Z">
              <w:r w:rsidRPr="00C302FC" w:rsidDel="000B0FB3">
                <w:rPr>
                  <w:rFonts w:ascii="Arial Narrow" w:eastAsia="MS Mincho" w:hAnsi="Arial Narrow"/>
                  <w:sz w:val="20"/>
                  <w:lang w:val="en-GB"/>
                </w:rPr>
                <w:delText>Poker</w:delText>
              </w:r>
            </w:del>
            <w:proofErr w:type="spellStart"/>
            <w:ins w:id="562" w:author="Álvaro Gonzalez" w:date="2020-06-16T22:12:00Z">
              <w:r w:rsidR="000B0FB3">
                <w:rPr>
                  <w:rFonts w:ascii="Arial Narrow" w:eastAsia="MS Mincho" w:hAnsi="Arial Narrow"/>
                  <w:sz w:val="20"/>
                  <w:lang w:val="en-GB"/>
                </w:rPr>
                <w:t>Póker</w:t>
              </w:r>
            </w:ins>
            <w:proofErr w:type="spellEnd"/>
          </w:p>
          <w:p w14:paraId="2EA452CC" w14:textId="77777777" w:rsidR="00707605" w:rsidRPr="00C302FC" w:rsidRDefault="00707605" w:rsidP="004559FF">
            <w:pPr>
              <w:ind w:firstLine="0"/>
              <w:jc w:val="center"/>
              <w:rPr>
                <w:rFonts w:eastAsia="MS Mincho"/>
              </w:rPr>
            </w:pPr>
            <w:r w:rsidRPr="00C302FC">
              <w:rPr>
                <w:rFonts w:ascii="Arial Narrow" w:eastAsia="MS Mincho" w:hAnsi="Arial Narrow"/>
                <w:i/>
                <w:sz w:val="20"/>
                <w:lang w:val="en-GB"/>
              </w:rPr>
              <w:t>Four of a kind</w:t>
            </w:r>
          </w:p>
        </w:tc>
        <w:tc>
          <w:tcPr>
            <w:tcW w:w="1729" w:type="dxa"/>
            <w:shd w:val="clear" w:color="auto" w:fill="auto"/>
            <w:vAlign w:val="center"/>
          </w:tcPr>
          <w:p w14:paraId="710939C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(4 cartas repetidas)</w:t>
            </w:r>
          </w:p>
        </w:tc>
        <w:tc>
          <w:tcPr>
            <w:tcW w:w="1729" w:type="dxa"/>
            <w:shd w:val="clear" w:color="auto" w:fill="auto"/>
            <w:vAlign w:val="center"/>
          </w:tcPr>
          <w:p w14:paraId="09FA165B"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5A38682A"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2A305D80" w14:textId="77777777" w:rsidTr="004559FF">
        <w:tc>
          <w:tcPr>
            <w:tcW w:w="1728" w:type="dxa"/>
            <w:shd w:val="clear" w:color="auto" w:fill="auto"/>
            <w:vAlign w:val="center"/>
          </w:tcPr>
          <w:p w14:paraId="5DBF70CB"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Full</w:t>
            </w:r>
          </w:p>
          <w:p w14:paraId="1456FF67" w14:textId="77777777" w:rsidR="00707605" w:rsidRPr="00C302FC" w:rsidRDefault="00707605" w:rsidP="004559FF">
            <w:pPr>
              <w:ind w:firstLine="0"/>
              <w:jc w:val="center"/>
              <w:rPr>
                <w:rFonts w:eastAsia="MS Mincho"/>
              </w:rPr>
            </w:pPr>
            <w:r w:rsidRPr="00C302FC">
              <w:rPr>
                <w:rFonts w:ascii="Arial Narrow" w:eastAsia="MS Mincho" w:hAnsi="Arial Narrow"/>
                <w:i/>
                <w:sz w:val="20"/>
              </w:rPr>
              <w:t>Full House</w:t>
            </w:r>
          </w:p>
        </w:tc>
        <w:tc>
          <w:tcPr>
            <w:tcW w:w="1729" w:type="dxa"/>
            <w:shd w:val="clear" w:color="auto" w:fill="auto"/>
            <w:vAlign w:val="center"/>
          </w:tcPr>
          <w:p w14:paraId="6890DC38"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(3 Cartas repetidas y otras dos catas repetidas)</w:t>
            </w:r>
          </w:p>
        </w:tc>
        <w:tc>
          <w:tcPr>
            <w:tcW w:w="1729" w:type="dxa"/>
            <w:shd w:val="clear" w:color="auto" w:fill="auto"/>
            <w:vAlign w:val="center"/>
          </w:tcPr>
          <w:p w14:paraId="185D4D54"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4E6C4217"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9C1F32A" w14:textId="77777777" w:rsidTr="004559FF">
        <w:tc>
          <w:tcPr>
            <w:tcW w:w="1728" w:type="dxa"/>
            <w:shd w:val="clear" w:color="auto" w:fill="auto"/>
            <w:vAlign w:val="center"/>
          </w:tcPr>
          <w:p w14:paraId="1C7FB59E"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Color</w:t>
            </w:r>
          </w:p>
          <w:p w14:paraId="6A673820"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Flush</w:t>
            </w:r>
            <w:proofErr w:type="spellEnd"/>
          </w:p>
        </w:tc>
        <w:tc>
          <w:tcPr>
            <w:tcW w:w="1729" w:type="dxa"/>
            <w:shd w:val="clear" w:color="auto" w:fill="auto"/>
            <w:vAlign w:val="center"/>
          </w:tcPr>
          <w:p w14:paraId="14E119A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1AA15F47"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3BD0F133"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r>
      <w:tr w:rsidR="00707605" w14:paraId="05BF5BD0" w14:textId="77777777" w:rsidTr="004559FF">
        <w:tc>
          <w:tcPr>
            <w:tcW w:w="1728" w:type="dxa"/>
            <w:shd w:val="clear" w:color="auto" w:fill="auto"/>
            <w:vAlign w:val="center"/>
          </w:tcPr>
          <w:p w14:paraId="009A7099"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Escalera</w:t>
            </w:r>
          </w:p>
          <w:p w14:paraId="3FDE44FF"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Straight</w:t>
            </w:r>
            <w:proofErr w:type="spellEnd"/>
          </w:p>
        </w:tc>
        <w:tc>
          <w:tcPr>
            <w:tcW w:w="1729" w:type="dxa"/>
            <w:shd w:val="clear" w:color="auto" w:fill="auto"/>
            <w:vAlign w:val="center"/>
          </w:tcPr>
          <w:p w14:paraId="4D09B2F1"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0822B7B9"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Si</w:t>
            </w:r>
          </w:p>
        </w:tc>
        <w:tc>
          <w:tcPr>
            <w:tcW w:w="1729" w:type="dxa"/>
            <w:shd w:val="clear" w:color="auto" w:fill="auto"/>
            <w:vAlign w:val="center"/>
          </w:tcPr>
          <w:p w14:paraId="36EEE476"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7E62411" w14:textId="77777777" w:rsidTr="004559FF">
        <w:tc>
          <w:tcPr>
            <w:tcW w:w="1728" w:type="dxa"/>
            <w:shd w:val="clear" w:color="auto" w:fill="auto"/>
            <w:vAlign w:val="center"/>
          </w:tcPr>
          <w:p w14:paraId="1931DEFB" w14:textId="77777777" w:rsidR="00707605" w:rsidRPr="00C302FC" w:rsidRDefault="00707605" w:rsidP="004559FF">
            <w:pPr>
              <w:ind w:firstLine="0"/>
              <w:jc w:val="center"/>
              <w:rPr>
                <w:rFonts w:ascii="Arial Narrow" w:eastAsia="MS Mincho" w:hAnsi="Arial Narrow"/>
                <w:sz w:val="20"/>
                <w:lang w:val="en-GB"/>
              </w:rPr>
            </w:pPr>
            <w:r w:rsidRPr="00C302FC">
              <w:rPr>
                <w:rFonts w:ascii="Arial Narrow" w:eastAsia="MS Mincho" w:hAnsi="Arial Narrow"/>
                <w:sz w:val="20"/>
                <w:lang w:val="en-GB"/>
              </w:rPr>
              <w:t>Trio</w:t>
            </w:r>
          </w:p>
          <w:p w14:paraId="2944014D" w14:textId="77777777" w:rsidR="00707605" w:rsidRPr="00C302FC" w:rsidRDefault="00707605" w:rsidP="004559FF">
            <w:pPr>
              <w:ind w:firstLine="0"/>
              <w:jc w:val="center"/>
              <w:rPr>
                <w:rFonts w:eastAsia="MS Mincho"/>
              </w:rPr>
            </w:pPr>
            <w:r w:rsidRPr="00C302FC">
              <w:rPr>
                <w:rFonts w:ascii="Arial Narrow" w:eastAsia="MS Mincho" w:hAnsi="Arial Narrow"/>
                <w:i/>
                <w:sz w:val="20"/>
                <w:lang w:val="en-GB"/>
              </w:rPr>
              <w:t>Three of a kind</w:t>
            </w:r>
          </w:p>
        </w:tc>
        <w:tc>
          <w:tcPr>
            <w:tcW w:w="1729" w:type="dxa"/>
            <w:shd w:val="clear" w:color="auto" w:fill="auto"/>
            <w:vAlign w:val="center"/>
          </w:tcPr>
          <w:p w14:paraId="30F2B0B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(3 cartas repetidas)</w:t>
            </w:r>
          </w:p>
        </w:tc>
        <w:tc>
          <w:tcPr>
            <w:tcW w:w="1729" w:type="dxa"/>
            <w:shd w:val="clear" w:color="auto" w:fill="auto"/>
            <w:vAlign w:val="center"/>
          </w:tcPr>
          <w:p w14:paraId="6971B90A"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4AD491B2"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1EBB865" w14:textId="77777777" w:rsidTr="004559FF">
        <w:tc>
          <w:tcPr>
            <w:tcW w:w="1728" w:type="dxa"/>
            <w:shd w:val="clear" w:color="auto" w:fill="auto"/>
            <w:vAlign w:val="center"/>
          </w:tcPr>
          <w:p w14:paraId="3302882D"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lastRenderedPageBreak/>
              <w:t>Doble pareja</w:t>
            </w:r>
          </w:p>
          <w:p w14:paraId="032F04B0"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Two</w:t>
            </w:r>
            <w:proofErr w:type="spellEnd"/>
            <w:r w:rsidRPr="00C302FC">
              <w:rPr>
                <w:rFonts w:ascii="Arial Narrow" w:eastAsia="MS Mincho" w:hAnsi="Arial Narrow"/>
                <w:i/>
                <w:sz w:val="20"/>
              </w:rPr>
              <w:t xml:space="preserve"> </w:t>
            </w:r>
            <w:proofErr w:type="spellStart"/>
            <w:r w:rsidRPr="00C302FC">
              <w:rPr>
                <w:rFonts w:ascii="Arial Narrow" w:eastAsia="MS Mincho" w:hAnsi="Arial Narrow"/>
                <w:i/>
                <w:sz w:val="20"/>
              </w:rPr>
              <w:t>pair</w:t>
            </w:r>
            <w:proofErr w:type="spellEnd"/>
          </w:p>
        </w:tc>
        <w:tc>
          <w:tcPr>
            <w:tcW w:w="1729" w:type="dxa"/>
            <w:shd w:val="clear" w:color="auto" w:fill="auto"/>
            <w:vAlign w:val="center"/>
          </w:tcPr>
          <w:p w14:paraId="3DD37B5A"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(2 Cartas repetidas y otras dos repetidas)</w:t>
            </w:r>
          </w:p>
        </w:tc>
        <w:tc>
          <w:tcPr>
            <w:tcW w:w="1729" w:type="dxa"/>
            <w:shd w:val="clear" w:color="auto" w:fill="auto"/>
            <w:vAlign w:val="center"/>
          </w:tcPr>
          <w:p w14:paraId="752FF400"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4BB09FB5"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6384CA4F" w14:textId="77777777" w:rsidTr="004559FF">
        <w:tc>
          <w:tcPr>
            <w:tcW w:w="1728" w:type="dxa"/>
            <w:shd w:val="clear" w:color="auto" w:fill="auto"/>
            <w:vAlign w:val="center"/>
          </w:tcPr>
          <w:p w14:paraId="5B0DEC22"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Pareja</w:t>
            </w:r>
          </w:p>
          <w:p w14:paraId="4028AE57" w14:textId="77777777" w:rsidR="00707605" w:rsidRPr="00C302FC" w:rsidRDefault="00707605" w:rsidP="004559FF">
            <w:pPr>
              <w:ind w:firstLine="0"/>
              <w:jc w:val="center"/>
              <w:rPr>
                <w:rFonts w:eastAsia="MS Mincho"/>
              </w:rPr>
            </w:pPr>
            <w:proofErr w:type="spellStart"/>
            <w:r w:rsidRPr="00C302FC">
              <w:rPr>
                <w:rFonts w:ascii="Arial Narrow" w:eastAsia="MS Mincho" w:hAnsi="Arial Narrow"/>
                <w:i/>
                <w:sz w:val="20"/>
              </w:rPr>
              <w:t>Pair</w:t>
            </w:r>
            <w:proofErr w:type="spellEnd"/>
          </w:p>
        </w:tc>
        <w:tc>
          <w:tcPr>
            <w:tcW w:w="1729" w:type="dxa"/>
            <w:shd w:val="clear" w:color="auto" w:fill="auto"/>
            <w:vAlign w:val="center"/>
          </w:tcPr>
          <w:p w14:paraId="73B51F36"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Si (2 Cartas Repetidas)</w:t>
            </w:r>
          </w:p>
        </w:tc>
        <w:tc>
          <w:tcPr>
            <w:tcW w:w="1729" w:type="dxa"/>
            <w:shd w:val="clear" w:color="auto" w:fill="auto"/>
            <w:vAlign w:val="center"/>
          </w:tcPr>
          <w:p w14:paraId="067B5222"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c>
          <w:tcPr>
            <w:tcW w:w="1729" w:type="dxa"/>
            <w:shd w:val="clear" w:color="auto" w:fill="auto"/>
            <w:vAlign w:val="center"/>
          </w:tcPr>
          <w:p w14:paraId="440A8B0A" w14:textId="77777777" w:rsidR="00707605" w:rsidRPr="003E0F8D" w:rsidRDefault="00707605" w:rsidP="004559FF">
            <w:pPr>
              <w:ind w:firstLine="0"/>
              <w:jc w:val="center"/>
              <w:rPr>
                <w:rFonts w:ascii="Arial Narrow" w:eastAsia="MS Mincho" w:hAnsi="Arial Narrow"/>
                <w:sz w:val="20"/>
              </w:rPr>
            </w:pPr>
            <w:r w:rsidRPr="00C302FC">
              <w:rPr>
                <w:rFonts w:ascii="Arial Narrow" w:eastAsia="MS Mincho" w:hAnsi="Arial Narrow"/>
                <w:sz w:val="20"/>
              </w:rPr>
              <w:t>No</w:t>
            </w:r>
          </w:p>
        </w:tc>
      </w:tr>
      <w:tr w:rsidR="00707605" w14:paraId="5BAC172A" w14:textId="77777777" w:rsidTr="004559FF">
        <w:tc>
          <w:tcPr>
            <w:tcW w:w="1728" w:type="dxa"/>
            <w:shd w:val="clear" w:color="auto" w:fill="auto"/>
            <w:vAlign w:val="center"/>
          </w:tcPr>
          <w:p w14:paraId="78522411" w14:textId="77777777" w:rsidR="00707605" w:rsidRPr="00C302FC" w:rsidRDefault="00707605" w:rsidP="004559FF">
            <w:pPr>
              <w:ind w:firstLine="0"/>
              <w:jc w:val="center"/>
              <w:rPr>
                <w:rFonts w:ascii="Arial Narrow" w:eastAsia="MS Mincho" w:hAnsi="Arial Narrow"/>
                <w:sz w:val="20"/>
              </w:rPr>
            </w:pPr>
            <w:r w:rsidRPr="00C302FC">
              <w:rPr>
                <w:rFonts w:ascii="Arial Narrow" w:eastAsia="MS Mincho" w:hAnsi="Arial Narrow"/>
                <w:sz w:val="20"/>
              </w:rPr>
              <w:t>Carta alta</w:t>
            </w:r>
          </w:p>
          <w:p w14:paraId="023EAB8C" w14:textId="77777777" w:rsidR="00707605" w:rsidRPr="00C302FC" w:rsidRDefault="00707605" w:rsidP="004559FF">
            <w:pPr>
              <w:ind w:firstLine="0"/>
              <w:jc w:val="center"/>
              <w:rPr>
                <w:rFonts w:eastAsia="MS Mincho"/>
              </w:rPr>
            </w:pPr>
            <w:r w:rsidRPr="00C302FC">
              <w:rPr>
                <w:rFonts w:ascii="Arial Narrow" w:eastAsia="MS Mincho" w:hAnsi="Arial Narrow"/>
                <w:i/>
                <w:sz w:val="20"/>
              </w:rPr>
              <w:t xml:space="preserve">High </w:t>
            </w:r>
            <w:proofErr w:type="spellStart"/>
            <w:r w:rsidRPr="00C302FC">
              <w:rPr>
                <w:rFonts w:ascii="Arial Narrow" w:eastAsia="MS Mincho" w:hAnsi="Arial Narrow"/>
                <w:i/>
                <w:sz w:val="20"/>
              </w:rPr>
              <w:t>Card</w:t>
            </w:r>
            <w:proofErr w:type="spellEnd"/>
          </w:p>
        </w:tc>
        <w:tc>
          <w:tcPr>
            <w:tcW w:w="1729" w:type="dxa"/>
            <w:shd w:val="clear" w:color="auto" w:fill="auto"/>
            <w:vAlign w:val="center"/>
          </w:tcPr>
          <w:p w14:paraId="3947C7A4"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11C2B7C0"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c>
          <w:tcPr>
            <w:tcW w:w="1729" w:type="dxa"/>
            <w:shd w:val="clear" w:color="auto" w:fill="auto"/>
            <w:vAlign w:val="center"/>
          </w:tcPr>
          <w:p w14:paraId="760FEAB5" w14:textId="77777777" w:rsidR="00707605" w:rsidRPr="003E0F8D" w:rsidRDefault="00707605" w:rsidP="004559FF">
            <w:pPr>
              <w:ind w:firstLine="0"/>
              <w:jc w:val="center"/>
              <w:rPr>
                <w:rFonts w:ascii="Arial Narrow" w:eastAsia="MS Mincho" w:hAnsi="Arial Narrow"/>
                <w:sz w:val="20"/>
              </w:rPr>
            </w:pPr>
            <w:r w:rsidRPr="003E0F8D">
              <w:rPr>
                <w:rFonts w:ascii="Arial Narrow" w:eastAsia="MS Mincho" w:hAnsi="Arial Narrow"/>
                <w:sz w:val="20"/>
              </w:rPr>
              <w:t>No</w:t>
            </w:r>
          </w:p>
        </w:tc>
      </w:tr>
    </w:tbl>
    <w:p w14:paraId="7401985F" w14:textId="77777777" w:rsidR="00707605" w:rsidRDefault="00707605" w:rsidP="00707605"/>
    <w:p w14:paraId="7C3F66D9" w14:textId="77777777" w:rsidR="00707605" w:rsidRDefault="00707605" w:rsidP="00707605">
      <w:r>
        <w:t xml:space="preserve">A partir de los datos necesarios de esta tabla y, en función de los datos obtenidos, comienza el cálculo de la mejor jugada. Primero analiza qué jugadas se han obtenido, asignando el valor true a la variable correspondiente. </w:t>
      </w:r>
    </w:p>
    <w:p w14:paraId="27599A3B" w14:textId="35CF8F8F" w:rsidR="00707605" w:rsidRDefault="00707605" w:rsidP="00707605">
      <w:pPr>
        <w:numPr>
          <w:ilvl w:val="0"/>
          <w:numId w:val="35"/>
        </w:numPr>
      </w:pPr>
      <w:r>
        <w:t xml:space="preserve">En caso de que haya cartas repetidas, se almacena cuantas cartas hay repetidas y qué número de carta es el repetido. Teniendo en cuenta que son 7 cartas máximo de donde se tienen que obtener la mejor jugada (En </w:t>
      </w:r>
      <w:proofErr w:type="spellStart"/>
      <w:r>
        <w:t>River</w:t>
      </w:r>
      <w:proofErr w:type="spellEnd"/>
      <w:r>
        <w:t xml:space="preserve"> están las cinco cartas de la mesa más las dos que tiene el jugador), el máximo de repeticiones distintas son 3 repeticiones distintas. En función de cuantas cartas obtenidas, se dará valor true a las variables </w:t>
      </w:r>
      <w:del w:id="563" w:author="Álvaro Gonzalez" w:date="2020-06-16T22:12:00Z">
        <w:r w:rsidDel="000B0FB3">
          <w:delText>poker</w:delText>
        </w:r>
      </w:del>
      <w:proofErr w:type="spellStart"/>
      <w:ins w:id="564" w:author="Álvaro Gonzalez" w:date="2020-06-16T22:12:00Z">
        <w:r w:rsidR="000B0FB3">
          <w:t>póker</w:t>
        </w:r>
      </w:ins>
      <w:r>
        <w:t>_obtenida</w:t>
      </w:r>
      <w:proofErr w:type="spellEnd"/>
      <w:r>
        <w:t xml:space="preserve">, </w:t>
      </w:r>
      <w:proofErr w:type="spellStart"/>
      <w:r>
        <w:t>full_obtenida</w:t>
      </w:r>
      <w:proofErr w:type="spellEnd"/>
      <w:r>
        <w:t xml:space="preserve">, </w:t>
      </w:r>
      <w:proofErr w:type="spellStart"/>
      <w:r>
        <w:t>trio_obtenida</w:t>
      </w:r>
      <w:proofErr w:type="spellEnd"/>
      <w:r>
        <w:t xml:space="preserve">, </w:t>
      </w:r>
      <w:proofErr w:type="spellStart"/>
      <w:r>
        <w:t>doble_pareja_obtenida</w:t>
      </w:r>
      <w:proofErr w:type="spellEnd"/>
      <w:r>
        <w:t xml:space="preserve"> y/o </w:t>
      </w:r>
      <w:proofErr w:type="spellStart"/>
      <w:r>
        <w:t>pareja_obtenida</w:t>
      </w:r>
      <w:proofErr w:type="spellEnd"/>
      <w:r>
        <w:t>.</w:t>
      </w:r>
    </w:p>
    <w:p w14:paraId="337E859A" w14:textId="77777777" w:rsidR="00707605" w:rsidRDefault="00707605" w:rsidP="00707605">
      <w:pPr>
        <w:numPr>
          <w:ilvl w:val="0"/>
          <w:numId w:val="35"/>
        </w:numPr>
      </w:pPr>
      <w:r>
        <w:t xml:space="preserve">Si uno de los palos repetidos tiene 5 o más cartas de ese palo, el jugador ha obtenido Color. En ese caso, almacena las cartas del palo en un array auxiliar para el color y se da el valor </w:t>
      </w:r>
      <w:proofErr w:type="spellStart"/>
      <w:r>
        <w:t>color_obtenida</w:t>
      </w:r>
      <w:proofErr w:type="spellEnd"/>
      <w:r>
        <w:t>=true.</w:t>
      </w:r>
    </w:p>
    <w:p w14:paraId="17D83951" w14:textId="77777777" w:rsidR="00707605" w:rsidRDefault="00707605" w:rsidP="00707605">
      <w:pPr>
        <w:numPr>
          <w:ilvl w:val="0"/>
          <w:numId w:val="35"/>
        </w:numPr>
      </w:pPr>
      <w:r>
        <w:t xml:space="preserve">Si hay, al menos, cinco cartas consecutivas, se ha obtenido Escalera. También considera el caso concreto de tener 5, 4, 3, 2 y A, que también es considerado escalera debido al valor doble del As. En caso afirmativo, almacena las cartas consecutivas en un array auxiliar para la escalera y se da el valor </w:t>
      </w:r>
      <w:proofErr w:type="spellStart"/>
      <w:r>
        <w:t>escalera_obtenida</w:t>
      </w:r>
      <w:proofErr w:type="spellEnd"/>
      <w:r>
        <w:t>=true</w:t>
      </w:r>
    </w:p>
    <w:p w14:paraId="5D1BA021" w14:textId="77777777" w:rsidR="00707605" w:rsidRDefault="00707605" w:rsidP="00707605">
      <w:pPr>
        <w:numPr>
          <w:ilvl w:val="0"/>
          <w:numId w:val="35"/>
        </w:numPr>
      </w:pPr>
      <w:r>
        <w:t xml:space="preserve">Si se da la situación en la que haya tanto 5 cartas consecutivas como 5 cartas del mismo palo, es decir </w:t>
      </w:r>
      <w:proofErr w:type="gramStart"/>
      <w:r>
        <w:t xml:space="preserve">ocurra  </w:t>
      </w:r>
      <w:proofErr w:type="spellStart"/>
      <w:r>
        <w:t>escalera</w:t>
      </w:r>
      <w:proofErr w:type="gramEnd"/>
      <w:r>
        <w:t>_obtenida</w:t>
      </w:r>
      <w:proofErr w:type="spellEnd"/>
      <w:r>
        <w:t xml:space="preserve"> == true y </w:t>
      </w:r>
      <w:proofErr w:type="spellStart"/>
      <w:r>
        <w:t>color_obtenida</w:t>
      </w:r>
      <w:proofErr w:type="spellEnd"/>
      <w:r>
        <w:t xml:space="preserve"> == true, se comparan los </w:t>
      </w:r>
      <w:proofErr w:type="spellStart"/>
      <w:r>
        <w:t>arrays</w:t>
      </w:r>
      <w:proofErr w:type="spellEnd"/>
      <w:r>
        <w:t xml:space="preserve"> auxiliares y, si coinciden al menos 5 cartas, se ha obtenido una Escalera de color, dando el valor </w:t>
      </w:r>
      <w:proofErr w:type="spellStart"/>
      <w:r>
        <w:t>escalera_color_obtenida</w:t>
      </w:r>
      <w:proofErr w:type="spellEnd"/>
      <w:r>
        <w:t>=true.</w:t>
      </w:r>
    </w:p>
    <w:p w14:paraId="07DB0BAD" w14:textId="77777777" w:rsidR="00707605" w:rsidRDefault="00707605" w:rsidP="00707605">
      <w:pPr>
        <w:numPr>
          <w:ilvl w:val="0"/>
          <w:numId w:val="35"/>
        </w:numPr>
      </w:pPr>
      <w:r>
        <w:t xml:space="preserve">Si se da </w:t>
      </w:r>
      <w:proofErr w:type="spellStart"/>
      <w:r>
        <w:t>escalera_color_obtenida</w:t>
      </w:r>
      <w:proofErr w:type="spellEnd"/>
      <w:r>
        <w:t xml:space="preserve">=true, se compara la escalera con los valores establecidos de la Escalera Real (A, K, Q, J, 10). Si coinciden esas 5 cartas con las de la escalera de color, se habrá obtenido la Escalera Real dando el valor de </w:t>
      </w:r>
      <w:proofErr w:type="spellStart"/>
      <w:r>
        <w:t>escalera_real_obtenida</w:t>
      </w:r>
      <w:proofErr w:type="spellEnd"/>
      <w:r>
        <w:t xml:space="preserve"> = true</w:t>
      </w:r>
    </w:p>
    <w:p w14:paraId="795B9EB9" w14:textId="77777777" w:rsidR="00707605" w:rsidRDefault="00707605" w:rsidP="00707605">
      <w:r>
        <w:lastRenderedPageBreak/>
        <w:t>De esta manera, habremos contemplado la posibilidad de cualquiera de las 9 jugadas que requieren alguna combinación de cartas (es decir, cualquier jugada que no sea “Carta alta”).</w:t>
      </w:r>
    </w:p>
    <w:p w14:paraId="4AE505DC" w14:textId="77777777" w:rsidR="00707605" w:rsidRDefault="00707605" w:rsidP="00707605"/>
    <w:p w14:paraId="4F1E9D11" w14:textId="77777777" w:rsidR="00707605" w:rsidRDefault="00707605" w:rsidP="00707605">
      <w:r>
        <w:t xml:space="preserve">Una vez determinados los atributos del conjunto </w:t>
      </w:r>
      <w:proofErr w:type="spellStart"/>
      <w:r>
        <w:t>jugadas_obtenidas</w:t>
      </w:r>
      <w:proofErr w:type="spellEnd"/>
      <w:r>
        <w:t xml:space="preserve"> que tienen valor true, se determina mediante condiciones </w:t>
      </w:r>
      <w:proofErr w:type="spellStart"/>
      <w:r>
        <w:t>if</w:t>
      </w:r>
      <w:proofErr w:type="spellEnd"/>
      <w:r>
        <w:t xml:space="preserve"> la mejor jugada, y se calcula el valor de desempate, siguiendo las </w:t>
      </w:r>
      <w:proofErr w:type="spellStart"/>
      <w:r>
        <w:t>guias</w:t>
      </w:r>
      <w:proofErr w:type="spellEnd"/>
      <w:r>
        <w:t xml:space="preserve"> que aparecen en el apartado 3.2. </w:t>
      </w:r>
    </w:p>
    <w:p w14:paraId="647C6E57" w14:textId="77777777" w:rsidR="00707605" w:rsidRDefault="00707605" w:rsidP="00707605">
      <w:r>
        <w:t>He creado los siguientes diagramas para que sea más visual esta explicación de funcionamiento.</w:t>
      </w:r>
    </w:p>
    <w:p w14:paraId="14A1DF4B" w14:textId="77777777" w:rsidR="00707605" w:rsidRDefault="0096131B" w:rsidP="00707605">
      <w:pPr>
        <w:ind w:firstLine="0"/>
      </w:pPr>
      <w:r>
        <w:rPr>
          <w:noProof/>
        </w:rPr>
        <w:pict w14:anchorId="77186938">
          <v:shape id="Imagen 1399" o:spid="_x0000_i1029" type="#_x0000_t75" style="width:475.2pt;height:244.8pt;visibility:visible;mso-wrap-style:square">
            <v:imagedata r:id="rId29" o:title=""/>
          </v:shape>
        </w:pict>
      </w:r>
    </w:p>
    <w:p w14:paraId="20FFF200" w14:textId="77777777" w:rsidR="00B71CBD" w:rsidRDefault="0096131B" w:rsidP="00707605">
      <w:pPr>
        <w:keepNext/>
        <w:ind w:firstLine="0"/>
      </w:pPr>
      <w:r>
        <w:rPr>
          <w:noProof/>
        </w:rPr>
        <w:lastRenderedPageBreak/>
        <w:pict w14:anchorId="7E897B28">
          <v:shapetype id="_x0000_t202" coordsize="21600,21600" o:spt="202" path="m,l,21600r21600,l21600,xe">
            <v:stroke joinstyle="miter"/>
            <v:path gradientshapeok="t" o:connecttype="rect"/>
          </v:shapetype>
          <v:shape id="_x0000_s1073" type="#_x0000_t202" style="position:absolute;left:0;text-align:left;margin-left:27.05pt;margin-top:16.75pt;width:316.15pt;height:20.85pt;z-index:3;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_x0000_s1073">
              <w:txbxContent>
                <w:p w14:paraId="619FCC2E" w14:textId="038C9206" w:rsidR="0096131B" w:rsidRPr="00FF5496" w:rsidRDefault="0096131B" w:rsidP="00B71CBD">
                  <w:pPr>
                    <w:pStyle w:val="Descripcin"/>
                    <w:rPr>
                      <w:rFonts w:ascii="Arial Narrow" w:hAnsi="Arial Narrow"/>
                      <w:i/>
                      <w:iCs/>
                      <w:sz w:val="20"/>
                      <w:szCs w:val="20"/>
                    </w:rPr>
                  </w:pPr>
                  <w:r w:rsidRPr="00FF5496">
                    <w:rPr>
                      <w:rFonts w:ascii="Arial Narrow" w:hAnsi="Arial Narrow"/>
                      <w:i/>
                      <w:iCs/>
                      <w:sz w:val="20"/>
                      <w:szCs w:val="20"/>
                    </w:rPr>
                    <w:t>Asignación de</w:t>
                  </w:r>
                  <w:r>
                    <w:rPr>
                      <w:rFonts w:ascii="Arial Narrow" w:hAnsi="Arial Narrow"/>
                      <w:i/>
                      <w:iCs/>
                      <w:sz w:val="20"/>
                      <w:szCs w:val="20"/>
                    </w:rPr>
                    <w:t xml:space="preserve"> jugada_obtenida en función de los datos obtenidos en de la jugada</w:t>
                  </w:r>
                </w:p>
                <w:p w14:paraId="4A68E8B6" w14:textId="77777777" w:rsidR="0096131B" w:rsidRDefault="0096131B" w:rsidP="00B71CBD"/>
              </w:txbxContent>
            </v:textbox>
            <w10:wrap type="square"/>
          </v:shape>
        </w:pict>
      </w:r>
    </w:p>
    <w:p w14:paraId="15F3B4DB" w14:textId="77777777" w:rsidR="00B71CBD" w:rsidRDefault="00B71CBD" w:rsidP="00707605">
      <w:pPr>
        <w:keepNext/>
        <w:ind w:firstLine="0"/>
      </w:pPr>
    </w:p>
    <w:p w14:paraId="416DFAA5" w14:textId="77777777" w:rsidR="00707605" w:rsidRDefault="00707605" w:rsidP="00707605">
      <w:pPr>
        <w:keepNext/>
        <w:ind w:firstLine="0"/>
      </w:pPr>
    </w:p>
    <w:p w14:paraId="3335518D" w14:textId="77777777" w:rsidR="00707605" w:rsidRDefault="0096131B" w:rsidP="00707605">
      <w:r>
        <w:rPr>
          <w:noProof/>
        </w:rPr>
        <w:pict w14:anchorId="7B46AA6F">
          <v:shape id="Imagen 1401" o:spid="_x0000_i1030" type="#_x0000_t75" style="width:425.1pt;height:309.3pt;visibility:visible;mso-wrap-style:square">
            <v:imagedata r:id="rId30" o:title=""/>
          </v:shape>
        </w:pict>
      </w:r>
    </w:p>
    <w:p w14:paraId="1F865E40" w14:textId="77777777" w:rsidR="00707605" w:rsidRDefault="0096131B" w:rsidP="00707605">
      <w:pPr>
        <w:keepNext/>
        <w:ind w:firstLine="0"/>
      </w:pPr>
      <w:r>
        <w:rPr>
          <w:noProof/>
        </w:rPr>
        <w:pict w14:anchorId="61055CBB">
          <v:shape id="Cuadro de texto 2" o:spid="_x0000_s1065" type="#_x0000_t202" style="position:absolute;left:0;text-align:left;margin-left:21.8pt;margin-top:12.75pt;width:316.15pt;height:20.85pt;z-index: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Cuadro de texto 2">
              <w:txbxContent>
                <w:p w14:paraId="65B16BEA" w14:textId="77777777" w:rsidR="0096131B" w:rsidRPr="00FF5496" w:rsidRDefault="0096131B" w:rsidP="00707605">
                  <w:pPr>
                    <w:pStyle w:val="Descripcin"/>
                    <w:rPr>
                      <w:rFonts w:ascii="Arial Narrow" w:hAnsi="Arial Narrow"/>
                      <w:i/>
                      <w:iCs/>
                      <w:sz w:val="20"/>
                      <w:szCs w:val="20"/>
                    </w:rPr>
                  </w:pPr>
                  <w:r w:rsidRPr="00FF5496">
                    <w:rPr>
                      <w:rFonts w:ascii="Arial Narrow" w:hAnsi="Arial Narrow"/>
                      <w:i/>
                      <w:iCs/>
                      <w:sz w:val="20"/>
                      <w:szCs w:val="20"/>
                    </w:rPr>
                    <w:t>Asignación de</w:t>
                  </w:r>
                  <w:r>
                    <w:rPr>
                      <w:rFonts w:ascii="Arial Narrow" w:hAnsi="Arial Narrow"/>
                      <w:i/>
                      <w:iCs/>
                      <w:sz w:val="20"/>
                      <w:szCs w:val="20"/>
                    </w:rPr>
                    <w:t xml:space="preserve">l valor jugada correspondiente en función de </w:t>
                  </w:r>
                  <w:r>
                    <w:rPr>
                      <w:rFonts w:ascii="Arial Narrow" w:hAnsi="Arial Narrow"/>
                      <w:i/>
                      <w:iCs/>
                      <w:sz w:val="20"/>
                      <w:szCs w:val="20"/>
                    </w:rPr>
                    <w:t>jugada_obtenida</w:t>
                  </w:r>
                </w:p>
                <w:p w14:paraId="6285DEAD" w14:textId="77777777" w:rsidR="0096131B" w:rsidRDefault="0096131B" w:rsidP="00707605"/>
              </w:txbxContent>
            </v:textbox>
            <w10:wrap type="square"/>
          </v:shape>
        </w:pict>
      </w:r>
    </w:p>
    <w:p w14:paraId="00DA706E" w14:textId="77777777" w:rsidR="00707605" w:rsidRDefault="00707605" w:rsidP="00707605">
      <w:pPr>
        <w:ind w:firstLine="0"/>
      </w:pPr>
    </w:p>
    <w:p w14:paraId="5717E1C2" w14:textId="77777777" w:rsidR="00707605" w:rsidRDefault="00707605" w:rsidP="00707605">
      <w:pPr>
        <w:ind w:firstLine="0"/>
      </w:pPr>
    </w:p>
    <w:p w14:paraId="4A3CB95A" w14:textId="77777777" w:rsidR="00707605" w:rsidRDefault="00707605" w:rsidP="00707605">
      <w:pPr>
        <w:ind w:firstLine="0"/>
      </w:pPr>
      <w:r>
        <w:t xml:space="preserve">Por último, tenemos la función de </w:t>
      </w:r>
      <w:proofErr w:type="spellStart"/>
      <w:proofErr w:type="gramStart"/>
      <w:r>
        <w:t>imprimirMano</w:t>
      </w:r>
      <w:proofErr w:type="spellEnd"/>
      <w:r>
        <w:t>(</w:t>
      </w:r>
      <w:proofErr w:type="gramEnd"/>
      <w:r>
        <w:t xml:space="preserve">), para ejecutar la función </w:t>
      </w:r>
      <w:proofErr w:type="spellStart"/>
      <w:r>
        <w:t>imprimirCarta</w:t>
      </w:r>
      <w:proofErr w:type="spellEnd"/>
      <w:r>
        <w:t>() de cada una de las cartas de la mano del oponente.</w:t>
      </w:r>
    </w:p>
    <w:p w14:paraId="169F89E4" w14:textId="77777777" w:rsidR="00835A6F" w:rsidRDefault="00707605">
      <w:pPr>
        <w:pStyle w:val="Ttulo3"/>
        <w:pPrChange w:id="565" w:author="Álvaro Gonzalez" w:date="2020-06-16T19:56:00Z">
          <w:pPr>
            <w:pStyle w:val="Ttulo3"/>
            <w:numPr>
              <w:ilvl w:val="2"/>
              <w:numId w:val="13"/>
            </w:numPr>
            <w:ind w:left="1224" w:hanging="504"/>
          </w:pPr>
        </w:pPrChange>
      </w:pPr>
      <w:r>
        <w:t>Clase Mesa</w:t>
      </w:r>
    </w:p>
    <w:p w14:paraId="01799B4A" w14:textId="77777777" w:rsidR="00707605" w:rsidRDefault="00707605">
      <w:pPr>
        <w:pStyle w:val="Ttulo3"/>
      </w:pPr>
      <w:r>
        <w:t>Atributos</w:t>
      </w:r>
    </w:p>
    <w:p w14:paraId="314726D9" w14:textId="77777777" w:rsidR="00707605" w:rsidRDefault="00707605" w:rsidP="00707605">
      <w:pPr>
        <w:ind w:firstLine="0"/>
      </w:pPr>
      <w:r>
        <w:t xml:space="preserve">La clase mesa se compone de los siguientes </w:t>
      </w:r>
      <w:proofErr w:type="spellStart"/>
      <w:r>
        <w:t>atribuitos</w:t>
      </w:r>
      <w:proofErr w:type="spellEnd"/>
      <w:r>
        <w:t>:</w:t>
      </w:r>
    </w:p>
    <w:p w14:paraId="11AA18D2" w14:textId="77777777" w:rsidR="00707605" w:rsidRDefault="00707605" w:rsidP="00707605">
      <w:pPr>
        <w:numPr>
          <w:ilvl w:val="0"/>
          <w:numId w:val="36"/>
        </w:numPr>
      </w:pPr>
      <w:r>
        <w:t xml:space="preserve">Índices: son 4 atributos de tipo </w:t>
      </w:r>
      <w:proofErr w:type="spellStart"/>
      <w:r>
        <w:t>int</w:t>
      </w:r>
      <w:proofErr w:type="spellEnd"/>
      <w:r>
        <w:t>, que representan índices para el flujo del juego:</w:t>
      </w:r>
    </w:p>
    <w:p w14:paraId="4586E1EE" w14:textId="77777777" w:rsidR="00707605" w:rsidRDefault="00707605" w:rsidP="00707605">
      <w:pPr>
        <w:numPr>
          <w:ilvl w:val="1"/>
          <w:numId w:val="36"/>
        </w:numPr>
      </w:pPr>
      <w:proofErr w:type="spellStart"/>
      <w:r>
        <w:lastRenderedPageBreak/>
        <w:t>indiceRonda</w:t>
      </w:r>
      <w:proofErr w:type="spellEnd"/>
      <w:r>
        <w:t xml:space="preserve"> se utiliza para llevar el conteo de la fase de la ronda (0 para </w:t>
      </w:r>
      <w:proofErr w:type="spellStart"/>
      <w:r>
        <w:t>preflop</w:t>
      </w:r>
      <w:proofErr w:type="spellEnd"/>
      <w:r>
        <w:t xml:space="preserve">, 1 para </w:t>
      </w:r>
      <w:proofErr w:type="spellStart"/>
      <w:r>
        <w:t>flop</w:t>
      </w:r>
      <w:proofErr w:type="spellEnd"/>
      <w:r>
        <w:t xml:space="preserve">, 2 para </w:t>
      </w:r>
      <w:proofErr w:type="spellStart"/>
      <w:r>
        <w:t>turn</w:t>
      </w:r>
      <w:proofErr w:type="spellEnd"/>
      <w:r>
        <w:t xml:space="preserve">, 3 para </w:t>
      </w:r>
      <w:proofErr w:type="spellStart"/>
      <w:r>
        <w:t>river</w:t>
      </w:r>
      <w:proofErr w:type="spellEnd"/>
      <w:r>
        <w:t xml:space="preserve"> y 4 para </w:t>
      </w:r>
      <w:proofErr w:type="spellStart"/>
      <w:r>
        <w:t>showdown</w:t>
      </w:r>
      <w:proofErr w:type="spellEnd"/>
      <w:r>
        <w:t>).</w:t>
      </w:r>
    </w:p>
    <w:p w14:paraId="62963B0B" w14:textId="77777777" w:rsidR="00707605" w:rsidRDefault="00707605" w:rsidP="00707605">
      <w:pPr>
        <w:numPr>
          <w:ilvl w:val="1"/>
          <w:numId w:val="36"/>
        </w:numPr>
      </w:pPr>
      <w:proofErr w:type="spellStart"/>
      <w:r>
        <w:t>indiceTablero</w:t>
      </w:r>
      <w:proofErr w:type="spellEnd"/>
      <w:r>
        <w:t xml:space="preserve"> indica la siguiente posición del array Tablero.</w:t>
      </w:r>
    </w:p>
    <w:p w14:paraId="3863F368" w14:textId="77777777" w:rsidR="00707605" w:rsidRDefault="00707605" w:rsidP="00707605">
      <w:pPr>
        <w:numPr>
          <w:ilvl w:val="1"/>
          <w:numId w:val="36"/>
        </w:numPr>
      </w:pPr>
      <w:proofErr w:type="spellStart"/>
      <w:r>
        <w:t>indicieQuemada</w:t>
      </w:r>
      <w:proofErr w:type="spellEnd"/>
      <w:r>
        <w:t xml:space="preserve"> indica la siguiente posición del array Quemada.</w:t>
      </w:r>
    </w:p>
    <w:p w14:paraId="6D7DB186" w14:textId="77777777" w:rsidR="00707605" w:rsidRDefault="00707605" w:rsidP="00707605">
      <w:pPr>
        <w:numPr>
          <w:ilvl w:val="0"/>
          <w:numId w:val="36"/>
        </w:numPr>
      </w:pPr>
      <w:proofErr w:type="spellStart"/>
      <w:r>
        <w:t>Arrays</w:t>
      </w:r>
      <w:proofErr w:type="spellEnd"/>
      <w:r>
        <w:t xml:space="preserve"> de carta: son </w:t>
      </w:r>
      <w:proofErr w:type="gramStart"/>
      <w:r>
        <w:t>dos array</w:t>
      </w:r>
      <w:proofErr w:type="gramEnd"/>
      <w:r>
        <w:t xml:space="preserve"> de atributo Carta:</w:t>
      </w:r>
    </w:p>
    <w:p w14:paraId="0A104C3B" w14:textId="77777777" w:rsidR="00707605" w:rsidRDefault="00707605" w:rsidP="00707605">
      <w:pPr>
        <w:numPr>
          <w:ilvl w:val="1"/>
          <w:numId w:val="36"/>
        </w:numPr>
      </w:pPr>
      <w:r>
        <w:t>Tablero: array de 5 elementos, que sirve para almacenar las cartas que son visibles para ambos jugadores</w:t>
      </w:r>
    </w:p>
    <w:p w14:paraId="2E49324D" w14:textId="77777777" w:rsidR="00707605" w:rsidRDefault="00707605" w:rsidP="00707605">
      <w:pPr>
        <w:numPr>
          <w:ilvl w:val="1"/>
          <w:numId w:val="36"/>
        </w:numPr>
      </w:pPr>
      <w:r>
        <w:t>Quemada: array de 3 Cartas, que sirve para almacenar las cartas que se “queman”</w:t>
      </w:r>
    </w:p>
    <w:p w14:paraId="491B76A9" w14:textId="77777777" w:rsidR="00707605" w:rsidRDefault="00707605" w:rsidP="00707605">
      <w:pPr>
        <w:numPr>
          <w:ilvl w:val="0"/>
          <w:numId w:val="36"/>
        </w:numPr>
      </w:pPr>
      <w:r>
        <w:t xml:space="preserve">Apuesta: </w:t>
      </w:r>
      <w:proofErr w:type="spellStart"/>
      <w:r>
        <w:t>float</w:t>
      </w:r>
      <w:proofErr w:type="spellEnd"/>
      <w:r>
        <w:t xml:space="preserve"> que representa la suma total de las apuestas de los jugadores.</w:t>
      </w:r>
    </w:p>
    <w:p w14:paraId="3DA3FE32" w14:textId="77777777" w:rsidR="00707605" w:rsidRDefault="00707605" w:rsidP="00707605">
      <w:pPr>
        <w:numPr>
          <w:ilvl w:val="0"/>
          <w:numId w:val="36"/>
        </w:numPr>
      </w:pPr>
      <w:proofErr w:type="spellStart"/>
      <w:r>
        <w:t>Tablero_</w:t>
      </w:r>
      <w:proofErr w:type="gramStart"/>
      <w:r>
        <w:t>juego</w:t>
      </w:r>
      <w:proofErr w:type="spellEnd"/>
      <w:r>
        <w:t>[</w:t>
      </w:r>
      <w:proofErr w:type="gramEnd"/>
      <w:r>
        <w:t xml:space="preserve">11][26]: matriz de elementos </w:t>
      </w:r>
      <w:proofErr w:type="spellStart"/>
      <w:r>
        <w:t>Char</w:t>
      </w:r>
      <w:proofErr w:type="spellEnd"/>
      <w:r>
        <w:t xml:space="preserve"> para la representación gráfica de la mesa de juego en el modo de jugador vs algoritmo.</w:t>
      </w:r>
    </w:p>
    <w:p w14:paraId="575BA4F8" w14:textId="77777777" w:rsidR="00707605" w:rsidRDefault="00707605">
      <w:pPr>
        <w:pStyle w:val="Ttulo3"/>
      </w:pPr>
      <w:r>
        <w:t>Funciones</w:t>
      </w:r>
    </w:p>
    <w:p w14:paraId="71D4B201" w14:textId="77777777" w:rsidR="00707605" w:rsidRDefault="00707605" w:rsidP="00707605">
      <w:pPr>
        <w:pStyle w:val="EstiloPrimeralnea0cm"/>
      </w:pPr>
      <w:r>
        <w:t>Los procesos de la clase Mesa son los siguientes:</w:t>
      </w:r>
    </w:p>
    <w:p w14:paraId="07BDD07F" w14:textId="77777777" w:rsidR="00707605" w:rsidRDefault="00707605" w:rsidP="00707605">
      <w:pPr>
        <w:numPr>
          <w:ilvl w:val="0"/>
          <w:numId w:val="37"/>
        </w:numPr>
      </w:pPr>
      <w:r>
        <w:t xml:space="preserve">Funciones de índices: un conjunto de 3 funciones para cada uno de los índices, una función </w:t>
      </w:r>
      <w:proofErr w:type="spellStart"/>
      <w:r>
        <w:t>reset</w:t>
      </w:r>
      <w:proofErr w:type="spellEnd"/>
      <w:r>
        <w:t xml:space="preserve"> para dejar el valor a 0, una función up que aumenta el valor en uno y una función </w:t>
      </w:r>
      <w:proofErr w:type="spellStart"/>
      <w:r>
        <w:t>get</w:t>
      </w:r>
      <w:proofErr w:type="spellEnd"/>
      <w:r>
        <w:t>, para obtener el valor de ese índice:</w:t>
      </w:r>
    </w:p>
    <w:p w14:paraId="17F43CA1" w14:textId="77777777" w:rsidR="00707605" w:rsidRDefault="00707605" w:rsidP="00707605">
      <w:pPr>
        <w:numPr>
          <w:ilvl w:val="1"/>
          <w:numId w:val="37"/>
        </w:numPr>
        <w:jc w:val="left"/>
      </w:pPr>
      <w:proofErr w:type="spellStart"/>
      <w:r>
        <w:t>void</w:t>
      </w:r>
      <w:proofErr w:type="spellEnd"/>
      <w:r>
        <w:t xml:space="preserve"> </w:t>
      </w:r>
      <w:proofErr w:type="spellStart"/>
      <w:proofErr w:type="gramStart"/>
      <w:r>
        <w:t>resetIndiceTablero</w:t>
      </w:r>
      <w:proofErr w:type="spellEnd"/>
      <w:r>
        <w:t>(</w:t>
      </w:r>
      <w:proofErr w:type="gramEnd"/>
      <w:r>
        <w:t>),</w:t>
      </w:r>
      <w:r>
        <w:tab/>
      </w:r>
      <w:proofErr w:type="spellStart"/>
      <w:r>
        <w:t>void</w:t>
      </w:r>
      <w:proofErr w:type="spellEnd"/>
      <w:r>
        <w:t xml:space="preserve"> </w:t>
      </w:r>
      <w:proofErr w:type="spellStart"/>
      <w:r>
        <w:t>upIndiceTablero</w:t>
      </w:r>
      <w:proofErr w:type="spellEnd"/>
      <w:r>
        <w:t xml:space="preserve">() y </w:t>
      </w:r>
      <w:proofErr w:type="spellStart"/>
      <w:r>
        <w:t>int</w:t>
      </w:r>
      <w:proofErr w:type="spellEnd"/>
      <w:r>
        <w:t xml:space="preserve"> </w:t>
      </w:r>
      <w:proofErr w:type="spellStart"/>
      <w:r>
        <w:t>getIndiceTablero</w:t>
      </w:r>
      <w:proofErr w:type="spellEnd"/>
      <w:r>
        <w:t xml:space="preserve">(): para el </w:t>
      </w:r>
      <w:proofErr w:type="spellStart"/>
      <w:r>
        <w:t>indiceTablero</w:t>
      </w:r>
      <w:proofErr w:type="spellEnd"/>
      <w:r>
        <w:t>.</w:t>
      </w:r>
    </w:p>
    <w:p w14:paraId="0FC6B193" w14:textId="77777777" w:rsidR="00707605" w:rsidRPr="00E17B2B" w:rsidRDefault="00707605" w:rsidP="00707605">
      <w:pPr>
        <w:numPr>
          <w:ilvl w:val="1"/>
          <w:numId w:val="37"/>
        </w:numPr>
      </w:pPr>
      <w:proofErr w:type="spellStart"/>
      <w:r>
        <w:t>void</w:t>
      </w:r>
      <w:proofErr w:type="spellEnd"/>
      <w:r>
        <w:t xml:space="preserve"> </w:t>
      </w:r>
      <w:proofErr w:type="spellStart"/>
      <w:proofErr w:type="gramStart"/>
      <w:r>
        <w:t>resetIndiceQuemada</w:t>
      </w:r>
      <w:proofErr w:type="spellEnd"/>
      <w:r>
        <w:t>(</w:t>
      </w:r>
      <w:proofErr w:type="gramEnd"/>
      <w:r>
        <w:t>),</w:t>
      </w:r>
      <w:r>
        <w:tab/>
      </w:r>
      <w:proofErr w:type="spellStart"/>
      <w:r>
        <w:t>void</w:t>
      </w:r>
      <w:proofErr w:type="spellEnd"/>
      <w:r>
        <w:t xml:space="preserve"> </w:t>
      </w:r>
      <w:proofErr w:type="spellStart"/>
      <w:r>
        <w:t>upIndiceQuemada</w:t>
      </w:r>
      <w:proofErr w:type="spellEnd"/>
      <w:r>
        <w:t xml:space="preserve">() y </w:t>
      </w:r>
      <w:proofErr w:type="spellStart"/>
      <w:r>
        <w:t>int</w:t>
      </w:r>
      <w:proofErr w:type="spellEnd"/>
      <w:r>
        <w:t xml:space="preserve"> </w:t>
      </w:r>
      <w:proofErr w:type="spellStart"/>
      <w:r>
        <w:t>getIndiceQuemada</w:t>
      </w:r>
      <w:proofErr w:type="spellEnd"/>
      <w:r>
        <w:t xml:space="preserve">(): para el </w:t>
      </w:r>
      <w:proofErr w:type="spellStart"/>
      <w:r>
        <w:t>indiceQuemada</w:t>
      </w:r>
      <w:proofErr w:type="spellEnd"/>
      <w:r>
        <w:t>.</w:t>
      </w:r>
    </w:p>
    <w:p w14:paraId="54971A03" w14:textId="77777777" w:rsidR="00707605" w:rsidRDefault="00707605" w:rsidP="00707605">
      <w:pPr>
        <w:numPr>
          <w:ilvl w:val="1"/>
          <w:numId w:val="37"/>
        </w:numPr>
      </w:pPr>
      <w:proofErr w:type="spellStart"/>
      <w:r>
        <w:t>void</w:t>
      </w:r>
      <w:proofErr w:type="spellEnd"/>
      <w:r>
        <w:t xml:space="preserve"> </w:t>
      </w:r>
      <w:proofErr w:type="spellStart"/>
      <w:proofErr w:type="gramStart"/>
      <w:r>
        <w:t>resetIndiceRonda</w:t>
      </w:r>
      <w:proofErr w:type="spellEnd"/>
      <w:r>
        <w:t>(</w:t>
      </w:r>
      <w:proofErr w:type="gramEnd"/>
      <w:r>
        <w:t>),</w:t>
      </w:r>
      <w:r>
        <w:tab/>
      </w:r>
      <w:proofErr w:type="spellStart"/>
      <w:r>
        <w:t>void</w:t>
      </w:r>
      <w:proofErr w:type="spellEnd"/>
      <w:r>
        <w:t xml:space="preserve"> </w:t>
      </w:r>
      <w:proofErr w:type="spellStart"/>
      <w:r>
        <w:t>upIndiceRonda</w:t>
      </w:r>
      <w:proofErr w:type="spellEnd"/>
      <w:r>
        <w:t xml:space="preserve">() y </w:t>
      </w:r>
      <w:proofErr w:type="spellStart"/>
      <w:r>
        <w:t>int</w:t>
      </w:r>
      <w:proofErr w:type="spellEnd"/>
      <w:r>
        <w:t xml:space="preserve"> </w:t>
      </w:r>
      <w:proofErr w:type="spellStart"/>
      <w:r>
        <w:t>getIndiceRonda</w:t>
      </w:r>
      <w:proofErr w:type="spellEnd"/>
      <w:r>
        <w:t xml:space="preserve">(): para el </w:t>
      </w:r>
      <w:proofErr w:type="spellStart"/>
      <w:r>
        <w:t>indiceRonda</w:t>
      </w:r>
      <w:proofErr w:type="spellEnd"/>
      <w:r>
        <w:t>.</w:t>
      </w:r>
    </w:p>
    <w:p w14:paraId="43CDB51D" w14:textId="77777777" w:rsidR="00707605" w:rsidRDefault="00707605" w:rsidP="00707605">
      <w:pPr>
        <w:numPr>
          <w:ilvl w:val="0"/>
          <w:numId w:val="37"/>
        </w:numPr>
      </w:pPr>
      <w:r>
        <w:t xml:space="preserve">Funciones de </w:t>
      </w:r>
      <w:proofErr w:type="spellStart"/>
      <w:r>
        <w:t>tablero_juego</w:t>
      </w:r>
      <w:proofErr w:type="spellEnd"/>
      <w:r>
        <w:t>: son las tres funciones que se encargan de gestionar todo lo relacionado con la presentación visual del juego:</w:t>
      </w:r>
    </w:p>
    <w:p w14:paraId="45A9F313" w14:textId="77777777" w:rsidR="00707605" w:rsidRDefault="00707605" w:rsidP="00707605">
      <w:pPr>
        <w:numPr>
          <w:ilvl w:val="1"/>
          <w:numId w:val="37"/>
        </w:numPr>
      </w:pPr>
      <w:proofErr w:type="spellStart"/>
      <w:proofErr w:type="gramStart"/>
      <w:r>
        <w:t>creaTablero</w:t>
      </w:r>
      <w:proofErr w:type="spellEnd"/>
      <w:r>
        <w:t>(</w:t>
      </w:r>
      <w:proofErr w:type="gramEnd"/>
      <w:r>
        <w:t>): asigna el valor ‘ ‘ a cada uno de las posiciones de la matriz.</w:t>
      </w:r>
    </w:p>
    <w:p w14:paraId="23DEFC11" w14:textId="77777777" w:rsidR="00707605" w:rsidRDefault="00707605" w:rsidP="00707605">
      <w:pPr>
        <w:numPr>
          <w:ilvl w:val="1"/>
          <w:numId w:val="37"/>
        </w:numPr>
      </w:pPr>
      <w:proofErr w:type="spellStart"/>
      <w:proofErr w:type="gramStart"/>
      <w:r>
        <w:t>modificaTablero</w:t>
      </w:r>
      <w:proofErr w:type="spellEnd"/>
      <w:r>
        <w:t>(</w:t>
      </w:r>
      <w:proofErr w:type="gramEnd"/>
      <w:r>
        <w:t>jugador* J): modifica los valores de las posiciones de la matriz para que se adapte a lo que debe mostrar en cada ronda:</w:t>
      </w:r>
    </w:p>
    <w:p w14:paraId="3C78DBB0" w14:textId="77777777" w:rsidR="00707605" w:rsidRDefault="00707605" w:rsidP="00707605">
      <w:pPr>
        <w:numPr>
          <w:ilvl w:val="2"/>
          <w:numId w:val="37"/>
        </w:numPr>
      </w:pPr>
      <w:proofErr w:type="spellStart"/>
      <w:r>
        <w:t>Preflop</w:t>
      </w:r>
      <w:proofErr w:type="spellEnd"/>
      <w:r>
        <w:t>: Las dos cartas de la mano del Jugador</w:t>
      </w:r>
    </w:p>
    <w:p w14:paraId="0390BBAB" w14:textId="77777777" w:rsidR="00707605" w:rsidRDefault="00707605" w:rsidP="00707605">
      <w:pPr>
        <w:numPr>
          <w:ilvl w:val="2"/>
          <w:numId w:val="37"/>
        </w:numPr>
      </w:pPr>
      <w:proofErr w:type="spellStart"/>
      <w:r>
        <w:lastRenderedPageBreak/>
        <w:t>Flop</w:t>
      </w:r>
      <w:proofErr w:type="spellEnd"/>
      <w:r>
        <w:t>: Las dos cartas de la mano del Jugador y las tres primeras cartas de Tablero.</w:t>
      </w:r>
    </w:p>
    <w:p w14:paraId="627C4298" w14:textId="77777777" w:rsidR="00707605" w:rsidRDefault="00707605" w:rsidP="00707605">
      <w:pPr>
        <w:numPr>
          <w:ilvl w:val="2"/>
          <w:numId w:val="37"/>
        </w:numPr>
      </w:pPr>
      <w:proofErr w:type="spellStart"/>
      <w:r>
        <w:t>Turn</w:t>
      </w:r>
      <w:proofErr w:type="spellEnd"/>
      <w:r>
        <w:t>: Las dos cartas de la mano del Jugador y las cuatro primeras cartas de Tablero.</w:t>
      </w:r>
    </w:p>
    <w:p w14:paraId="5413B941" w14:textId="77777777" w:rsidR="00707605" w:rsidRDefault="00707605" w:rsidP="00707605">
      <w:pPr>
        <w:numPr>
          <w:ilvl w:val="2"/>
          <w:numId w:val="37"/>
        </w:numPr>
      </w:pPr>
      <w:proofErr w:type="spellStart"/>
      <w:r>
        <w:t>River</w:t>
      </w:r>
      <w:proofErr w:type="spellEnd"/>
      <w:r>
        <w:t>: Las dos cartas de la mano del Jugador y las cinco cartas de Tablero.</w:t>
      </w:r>
    </w:p>
    <w:p w14:paraId="13B6CC01" w14:textId="77777777" w:rsidR="00707605" w:rsidRDefault="00707605" w:rsidP="00707605">
      <w:pPr>
        <w:numPr>
          <w:ilvl w:val="2"/>
          <w:numId w:val="37"/>
        </w:numPr>
      </w:pPr>
      <w:proofErr w:type="spellStart"/>
      <w:r>
        <w:t>Showdown</w:t>
      </w:r>
      <w:proofErr w:type="spellEnd"/>
      <w:r>
        <w:t>: Las dos cartas de la mano de cada Jugador, las cinco cartas de Tablero y las tres cartas de Quemada.</w:t>
      </w:r>
    </w:p>
    <w:p w14:paraId="66BD1096" w14:textId="77777777" w:rsidR="00707605" w:rsidRDefault="00707605" w:rsidP="00707605">
      <w:pPr>
        <w:numPr>
          <w:ilvl w:val="1"/>
          <w:numId w:val="37"/>
        </w:numPr>
      </w:pPr>
      <w:proofErr w:type="spellStart"/>
      <w:proofErr w:type="gramStart"/>
      <w:r>
        <w:t>imprimirTablero</w:t>
      </w:r>
      <w:proofErr w:type="spellEnd"/>
      <w:r>
        <w:t>(</w:t>
      </w:r>
      <w:proofErr w:type="gramEnd"/>
      <w:r>
        <w:t xml:space="preserve">jugador* J) imprime por pantalla cada uno de las posiciones de </w:t>
      </w:r>
      <w:proofErr w:type="spellStart"/>
      <w:r>
        <w:t>tablero_juego</w:t>
      </w:r>
      <w:proofErr w:type="spellEnd"/>
      <w:r>
        <w:t xml:space="preserve">, así como si un jugador ha hecho </w:t>
      </w:r>
      <w:proofErr w:type="spellStart"/>
      <w:r>
        <w:t>All</w:t>
      </w:r>
      <w:proofErr w:type="spellEnd"/>
      <w:r>
        <w:t xml:space="preserve"> In.</w:t>
      </w:r>
    </w:p>
    <w:p w14:paraId="7E323C9B" w14:textId="77777777" w:rsidR="00707605" w:rsidRDefault="00707605" w:rsidP="00707605">
      <w:pPr>
        <w:numPr>
          <w:ilvl w:val="0"/>
          <w:numId w:val="37"/>
        </w:numPr>
      </w:pPr>
      <w:r>
        <w:t>Funciones de flujo de rondas: son las funciones que están relacionadas con el funcionamiento de las rondas en lo que se refiere a las variables de Mesa</w:t>
      </w:r>
    </w:p>
    <w:p w14:paraId="684BF8A6" w14:textId="77777777" w:rsidR="00707605" w:rsidRDefault="00707605" w:rsidP="00707605">
      <w:pPr>
        <w:numPr>
          <w:ilvl w:val="1"/>
          <w:numId w:val="37"/>
        </w:numPr>
      </w:pPr>
      <w:proofErr w:type="spellStart"/>
      <w:proofErr w:type="gramStart"/>
      <w:r>
        <w:t>entregarApuesta</w:t>
      </w:r>
      <w:proofErr w:type="spellEnd"/>
      <w:r>
        <w:t>(</w:t>
      </w:r>
      <w:proofErr w:type="gramEnd"/>
      <w:r>
        <w:t>jugador J): se entrega el valor de la apuesta total al jugador J, así como reinicia el valor de apuesta.</w:t>
      </w:r>
    </w:p>
    <w:p w14:paraId="458ED956" w14:textId="77777777" w:rsidR="00707605" w:rsidRDefault="00707605" w:rsidP="00707605">
      <w:pPr>
        <w:numPr>
          <w:ilvl w:val="1"/>
          <w:numId w:val="37"/>
        </w:numPr>
      </w:pPr>
      <w:proofErr w:type="spellStart"/>
      <w:proofErr w:type="gramStart"/>
      <w:r>
        <w:t>actualizarApuesta</w:t>
      </w:r>
      <w:proofErr w:type="spellEnd"/>
      <w:r>
        <w:t>(</w:t>
      </w:r>
      <w:proofErr w:type="gramEnd"/>
      <w:r>
        <w:t>jugador* J): actualiza el valor de apuesta en función de la apuesta de cada uno de los jugadores incluidos en J.</w:t>
      </w:r>
    </w:p>
    <w:p w14:paraId="14349AB3" w14:textId="77777777" w:rsidR="00707605" w:rsidRDefault="00707605" w:rsidP="00707605">
      <w:pPr>
        <w:numPr>
          <w:ilvl w:val="1"/>
          <w:numId w:val="37"/>
        </w:numPr>
      </w:pPr>
      <w:proofErr w:type="spellStart"/>
      <w:proofErr w:type="gramStart"/>
      <w:r>
        <w:t>finRonda</w:t>
      </w:r>
      <w:proofErr w:type="spellEnd"/>
      <w:r>
        <w:t>(</w:t>
      </w:r>
      <w:proofErr w:type="gramEnd"/>
      <w:r>
        <w:t xml:space="preserve">Mazo m): reinicia el valor de apuesta y ejecuta todos los </w:t>
      </w:r>
      <w:proofErr w:type="spellStart"/>
      <w:r>
        <w:t>resetIndice</w:t>
      </w:r>
      <w:proofErr w:type="spellEnd"/>
      <w:r>
        <w:t>.</w:t>
      </w:r>
    </w:p>
    <w:p w14:paraId="411F926E" w14:textId="77777777" w:rsidR="00707605" w:rsidRDefault="00707605" w:rsidP="00707605"/>
    <w:p w14:paraId="734151C9" w14:textId="77777777" w:rsidR="00707605" w:rsidRDefault="00707605" w:rsidP="00707605">
      <w:pPr>
        <w:numPr>
          <w:ilvl w:val="0"/>
          <w:numId w:val="37"/>
        </w:numPr>
      </w:pPr>
      <w:r>
        <w:t xml:space="preserve">Funciones de conversión a </w:t>
      </w:r>
      <w:proofErr w:type="spellStart"/>
      <w:r>
        <w:t>Char</w:t>
      </w:r>
      <w:proofErr w:type="spellEnd"/>
      <w:r>
        <w:t xml:space="preserve">: transforma en </w:t>
      </w:r>
      <w:proofErr w:type="spellStart"/>
      <w:r>
        <w:t>char</w:t>
      </w:r>
      <w:proofErr w:type="spellEnd"/>
      <w:r>
        <w:t xml:space="preserve"> los valores de número y palo de la carta C para las funciones de </w:t>
      </w:r>
      <w:proofErr w:type="spellStart"/>
      <w:r>
        <w:t>tablero_juego</w:t>
      </w:r>
      <w:proofErr w:type="spellEnd"/>
      <w:r>
        <w:t xml:space="preserve"> siguiendo este criterio:</w:t>
      </w:r>
    </w:p>
    <w:p w14:paraId="2BEB8554" w14:textId="77777777" w:rsidR="00707605" w:rsidRDefault="00707605" w:rsidP="00707605">
      <w:pPr>
        <w:numPr>
          <w:ilvl w:val="1"/>
          <w:numId w:val="37"/>
        </w:numPr>
      </w:pPr>
      <w:proofErr w:type="spellStart"/>
      <w:r>
        <w:t>Char</w:t>
      </w:r>
      <w:proofErr w:type="spellEnd"/>
      <w:r>
        <w:t xml:space="preserve"> </w:t>
      </w:r>
      <w:proofErr w:type="spellStart"/>
      <w:proofErr w:type="gramStart"/>
      <w:r>
        <w:t>conversorNumero</w:t>
      </w:r>
      <w:proofErr w:type="spellEnd"/>
      <w:r>
        <w:t>(</w:t>
      </w:r>
      <w:proofErr w:type="gramEnd"/>
      <w:r>
        <w:t xml:space="preserve">Carta c) según el valor de </w:t>
      </w:r>
      <w:proofErr w:type="spellStart"/>
      <w:r>
        <w:t>getNumero</w:t>
      </w:r>
      <w:proofErr w:type="spellEnd"/>
      <w:r>
        <w:t>() de c</w:t>
      </w:r>
    </w:p>
    <w:p w14:paraId="0566C45B" w14:textId="77777777" w:rsidR="00707605" w:rsidRDefault="00707605" w:rsidP="00707605">
      <w:pPr>
        <w:numPr>
          <w:ilvl w:val="1"/>
          <w:numId w:val="37"/>
        </w:numPr>
      </w:pPr>
      <w:proofErr w:type="spellStart"/>
      <w:r>
        <w:t>Char</w:t>
      </w:r>
      <w:proofErr w:type="spellEnd"/>
      <w:r>
        <w:t xml:space="preserve"> </w:t>
      </w:r>
      <w:proofErr w:type="spellStart"/>
      <w:proofErr w:type="gramStart"/>
      <w:r>
        <w:t>conversorPalo</w:t>
      </w:r>
      <w:proofErr w:type="spellEnd"/>
      <w:r>
        <w:t>(</w:t>
      </w:r>
      <w:proofErr w:type="gramEnd"/>
      <w:r>
        <w:t xml:space="preserve">Carta c) según el valor de </w:t>
      </w:r>
      <w:proofErr w:type="spellStart"/>
      <w:r>
        <w:t>getPalo</w:t>
      </w:r>
      <w:proofErr w:type="spellEnd"/>
      <w:r>
        <w:t>() de c</w:t>
      </w:r>
    </w:p>
    <w:p w14:paraId="52878C8E" w14:textId="77777777" w:rsidR="00707605" w:rsidRDefault="00707605" w:rsidP="00707605">
      <w:pPr>
        <w:numPr>
          <w:ilvl w:val="0"/>
          <w:numId w:val="37"/>
        </w:numPr>
      </w:pPr>
      <w:proofErr w:type="spellStart"/>
      <w:r>
        <w:t>Bool</w:t>
      </w:r>
      <w:proofErr w:type="spellEnd"/>
      <w:r>
        <w:t xml:space="preserve"> </w:t>
      </w:r>
      <w:proofErr w:type="gramStart"/>
      <w:r>
        <w:t>continuar(</w:t>
      </w:r>
      <w:proofErr w:type="gramEnd"/>
      <w:r>
        <w:t xml:space="preserve">): una vez acaba una ronda pregunta al jugador si desea seguir jugando o terminar el juego. </w:t>
      </w:r>
    </w:p>
    <w:p w14:paraId="352817F3" w14:textId="77777777" w:rsidR="00707605" w:rsidRDefault="00707605" w:rsidP="00707605">
      <w:pPr>
        <w:ind w:left="720" w:firstLine="0"/>
      </w:pPr>
    </w:p>
    <w:p w14:paraId="5E2BA27D" w14:textId="77777777" w:rsidR="00835A6F" w:rsidRDefault="00707605">
      <w:pPr>
        <w:pStyle w:val="Ttulo3"/>
        <w:pPrChange w:id="566" w:author="Álvaro Gonzalez" w:date="2020-06-16T19:56:00Z">
          <w:pPr>
            <w:pStyle w:val="Ttulo3"/>
            <w:numPr>
              <w:ilvl w:val="2"/>
              <w:numId w:val="13"/>
            </w:numPr>
            <w:ind w:left="1224" w:hanging="504"/>
          </w:pPr>
        </w:pPrChange>
      </w:pPr>
      <w:r>
        <w:lastRenderedPageBreak/>
        <w:t xml:space="preserve">Clase </w:t>
      </w:r>
      <w:proofErr w:type="spellStart"/>
      <w:r>
        <w:t>Random</w:t>
      </w:r>
      <w:proofErr w:type="spellEnd"/>
    </w:p>
    <w:p w14:paraId="4B056DC0" w14:textId="77777777" w:rsidR="00707605" w:rsidRDefault="00707605">
      <w:pPr>
        <w:pStyle w:val="Ttulo3"/>
      </w:pPr>
      <w:r>
        <w:t>Definiciones de valores</w:t>
      </w:r>
    </w:p>
    <w:p w14:paraId="2A503E83" w14:textId="77777777" w:rsidR="00707605" w:rsidRPr="005728B9" w:rsidRDefault="00707605" w:rsidP="00707605">
      <w:pPr>
        <w:pStyle w:val="EstiloPrimeralnea0cm"/>
      </w:pPr>
      <w:commentRangeStart w:id="567"/>
      <w:r>
        <w:t xml:space="preserve">Como se comentó en la explicación del algoritmo KISS, es necesario definir los valores que va a utilizar el algoritmo, así como los valores de las semillas. Se van a utilizar las siguientes definiciones de valores para el algoritmo. </w:t>
      </w:r>
      <w:r>
        <w:rPr>
          <w:rStyle w:val="Refdenotaalpie"/>
        </w:rPr>
        <w:footnoteReference w:id="13"/>
      </w:r>
    </w:p>
    <w:p w14:paraId="637AE04F"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static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unsigned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p>
    <w:p w14:paraId="7BFC23CB"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x = 1234567890987654321ULL,</w:t>
      </w:r>
    </w:p>
    <w:p w14:paraId="12F60E92"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c = 123456123456123456ULL,</w:t>
      </w:r>
    </w:p>
    <w:p w14:paraId="0499B934"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y = 362436362436362436ULL,</w:t>
      </w:r>
    </w:p>
    <w:p w14:paraId="1862C248"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z = 1066149217761810ULL,</w:t>
      </w:r>
    </w:p>
    <w:p w14:paraId="1FC3F516"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t;</w:t>
      </w:r>
    </w:p>
    <w:p w14:paraId="3B9E17EC"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 xml:space="preserve"> (t=(x&lt;&lt;</w:t>
      </w:r>
      <w:proofErr w:type="gramStart"/>
      <w:r>
        <w:rPr>
          <w:rFonts w:ascii="Consolas" w:hAnsi="Consolas" w:cs="Consolas"/>
          <w:color w:val="000000"/>
          <w:sz w:val="19"/>
          <w:szCs w:val="19"/>
        </w:rPr>
        <w:t>58)+</w:t>
      </w:r>
      <w:proofErr w:type="gramEnd"/>
      <w:r>
        <w:rPr>
          <w:rFonts w:ascii="Consolas" w:hAnsi="Consolas" w:cs="Consolas"/>
          <w:color w:val="000000"/>
          <w:sz w:val="19"/>
          <w:szCs w:val="19"/>
        </w:rPr>
        <w:t>c, c=(x&gt;&gt;6), x+=t, c+=(x&lt;t), x)</w:t>
      </w:r>
    </w:p>
    <w:p w14:paraId="3B0884CA"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XSH</w:t>
      </w:r>
      <w:r>
        <w:rPr>
          <w:rFonts w:ascii="Consolas" w:hAnsi="Consolas" w:cs="Consolas"/>
          <w:color w:val="000000"/>
          <w:sz w:val="19"/>
          <w:szCs w:val="19"/>
        </w:rPr>
        <w:t xml:space="preserve"> </w:t>
      </w:r>
      <w:proofErr w:type="gramStart"/>
      <w:r>
        <w:rPr>
          <w:rFonts w:ascii="Consolas" w:hAnsi="Consolas" w:cs="Consolas"/>
          <w:color w:val="000000"/>
          <w:sz w:val="19"/>
          <w:szCs w:val="19"/>
        </w:rPr>
        <w:t>( y</w:t>
      </w:r>
      <w:proofErr w:type="gramEnd"/>
      <w:r>
        <w:rPr>
          <w:rFonts w:ascii="Consolas" w:hAnsi="Consolas" w:cs="Consolas"/>
          <w:color w:val="000000"/>
          <w:sz w:val="19"/>
          <w:szCs w:val="19"/>
        </w:rPr>
        <w:t>^=(y&lt;&lt;13), y^=(y&gt;&gt;17), y^=(y&lt;&lt;43) )</w:t>
      </w:r>
    </w:p>
    <w:p w14:paraId="50DAFADF" w14:textId="77777777" w:rsidR="00707605" w:rsidRDefault="00707605" w:rsidP="00707605">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CNG</w:t>
      </w:r>
      <w:r>
        <w:rPr>
          <w:rFonts w:ascii="Consolas" w:hAnsi="Consolas" w:cs="Consolas"/>
          <w:color w:val="000000"/>
          <w:sz w:val="19"/>
          <w:szCs w:val="19"/>
        </w:rPr>
        <w:t xml:space="preserve"> </w:t>
      </w:r>
      <w:proofErr w:type="gramStart"/>
      <w:r>
        <w:rPr>
          <w:rFonts w:ascii="Consolas" w:hAnsi="Consolas" w:cs="Consolas"/>
          <w:color w:val="000000"/>
          <w:sz w:val="19"/>
          <w:szCs w:val="19"/>
        </w:rPr>
        <w:t>( z</w:t>
      </w:r>
      <w:proofErr w:type="gramEnd"/>
      <w:r>
        <w:rPr>
          <w:rFonts w:ascii="Consolas" w:hAnsi="Consolas" w:cs="Consolas"/>
          <w:color w:val="000000"/>
          <w:sz w:val="19"/>
          <w:szCs w:val="19"/>
        </w:rPr>
        <w:t>=6906969069LL*z+1234567 )</w:t>
      </w:r>
    </w:p>
    <w:p w14:paraId="7BD70D68" w14:textId="77777777" w:rsidR="00707605" w:rsidRDefault="00707605" w:rsidP="00707605">
      <w:pPr>
        <w:ind w:firstLine="0"/>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KISS</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w:t>
      </w:r>
      <w:r>
        <w:rPr>
          <w:rFonts w:ascii="Consolas" w:hAnsi="Consolas" w:cs="Consolas"/>
          <w:color w:val="6F008A"/>
          <w:sz w:val="19"/>
          <w:szCs w:val="19"/>
        </w:rPr>
        <w:t>XSH</w:t>
      </w:r>
      <w:r>
        <w:rPr>
          <w:rFonts w:ascii="Consolas" w:hAnsi="Consolas" w:cs="Consolas"/>
          <w:color w:val="000000"/>
          <w:sz w:val="19"/>
          <w:szCs w:val="19"/>
        </w:rPr>
        <w:t>+</w:t>
      </w:r>
      <w:r>
        <w:rPr>
          <w:rFonts w:ascii="Consolas" w:hAnsi="Consolas" w:cs="Consolas"/>
          <w:color w:val="6F008A"/>
          <w:sz w:val="19"/>
          <w:szCs w:val="19"/>
        </w:rPr>
        <w:t>CNG</w:t>
      </w:r>
      <w:r>
        <w:rPr>
          <w:rFonts w:ascii="Consolas" w:hAnsi="Consolas" w:cs="Consolas"/>
          <w:color w:val="000000"/>
          <w:sz w:val="19"/>
          <w:szCs w:val="19"/>
        </w:rPr>
        <w:t>)</w:t>
      </w:r>
    </w:p>
    <w:commentRangeEnd w:id="567"/>
    <w:p w14:paraId="042A4B2B" w14:textId="77777777" w:rsidR="00707605" w:rsidRPr="005728B9" w:rsidRDefault="00CD7F7E" w:rsidP="00707605">
      <w:r>
        <w:rPr>
          <w:rStyle w:val="Refdecomentario"/>
          <w:rFonts w:ascii="Lato" w:hAnsi="Lato"/>
          <w:lang w:val="en-US" w:eastAsia="en-US" w:bidi="en-US"/>
        </w:rPr>
        <w:commentReference w:id="567"/>
      </w:r>
    </w:p>
    <w:p w14:paraId="659251D0" w14:textId="77777777" w:rsidR="00707605" w:rsidRDefault="00707605">
      <w:pPr>
        <w:pStyle w:val="Ttulo3"/>
      </w:pPr>
      <w:r>
        <w:t>Funciones</w:t>
      </w:r>
    </w:p>
    <w:p w14:paraId="3959844F" w14:textId="77777777" w:rsidR="00707605" w:rsidRDefault="00707605" w:rsidP="00707605">
      <w:pPr>
        <w:pStyle w:val="EstiloPrimeralnea0cm"/>
      </w:pPr>
      <w:r>
        <w:t>Habiendo definido los valores de funcionamiento del algoritmo KISS, esta clase incluye 2 funciones para generar números usando ese algoritmo en el formato que resulta de utilidad para el código (ya que KISS trabaja con valores ULL).</w:t>
      </w:r>
    </w:p>
    <w:p w14:paraId="3A35AC2E" w14:textId="77777777" w:rsidR="00707605" w:rsidRDefault="00707605" w:rsidP="00707605">
      <w:pPr>
        <w:numPr>
          <w:ilvl w:val="0"/>
          <w:numId w:val="51"/>
        </w:numPr>
      </w:pPr>
      <w:proofErr w:type="spellStart"/>
      <w:r>
        <w:t>Float</w:t>
      </w:r>
      <w:proofErr w:type="spellEnd"/>
      <w:r>
        <w:t xml:space="preserve"> </w:t>
      </w:r>
      <w:proofErr w:type="spellStart"/>
      <w:proofErr w:type="gramStart"/>
      <w:r>
        <w:t>nrandomPorcert</w:t>
      </w:r>
      <w:proofErr w:type="spellEnd"/>
      <w:r>
        <w:t>(</w:t>
      </w:r>
      <w:proofErr w:type="gramEnd"/>
      <w:r>
        <w:t>): genera un número comprendido entre 0 y 1 utilizando el algoritmo.</w:t>
      </w:r>
    </w:p>
    <w:p w14:paraId="381B469D" w14:textId="77777777" w:rsidR="00707605" w:rsidRPr="005728B9" w:rsidRDefault="00707605" w:rsidP="00707605">
      <w:pPr>
        <w:numPr>
          <w:ilvl w:val="0"/>
          <w:numId w:val="51"/>
        </w:numPr>
      </w:pPr>
      <w:proofErr w:type="spellStart"/>
      <w:r>
        <w:t>Float</w:t>
      </w:r>
      <w:proofErr w:type="spellEnd"/>
      <w:r>
        <w:t xml:space="preserve"> </w:t>
      </w:r>
      <w:proofErr w:type="spellStart"/>
      <w:proofErr w:type="gramStart"/>
      <w:r>
        <w:t>nrandomN</w:t>
      </w:r>
      <w:proofErr w:type="spellEnd"/>
      <w:r>
        <w:t>(</w:t>
      </w:r>
      <w:proofErr w:type="spellStart"/>
      <w:proofErr w:type="gramEnd"/>
      <w:r>
        <w:t>int</w:t>
      </w:r>
      <w:proofErr w:type="spellEnd"/>
      <w:r>
        <w:t xml:space="preserve"> n): genera un número comprendido entre 0 y n.</w:t>
      </w:r>
    </w:p>
    <w:p w14:paraId="0970D014" w14:textId="77777777" w:rsidR="00835A6F" w:rsidRDefault="00707605">
      <w:pPr>
        <w:pStyle w:val="Ttulo3"/>
        <w:pPrChange w:id="568" w:author="Álvaro Gonzalez" w:date="2020-06-16T19:56:00Z">
          <w:pPr>
            <w:pStyle w:val="Ttulo3"/>
            <w:numPr>
              <w:ilvl w:val="2"/>
              <w:numId w:val="13"/>
            </w:numPr>
            <w:ind w:left="1224" w:hanging="504"/>
          </w:pPr>
        </w:pPrChange>
      </w:pPr>
      <w:r>
        <w:t>Clase Mazo</w:t>
      </w:r>
    </w:p>
    <w:p w14:paraId="47EB36FA" w14:textId="77777777" w:rsidR="00707605" w:rsidRPr="005728B9" w:rsidRDefault="00707605" w:rsidP="00707605">
      <w:pPr>
        <w:pStyle w:val="EstiloPrimeralnea0cm"/>
      </w:pPr>
    </w:p>
    <w:p w14:paraId="25A8F900" w14:textId="77777777" w:rsidR="00707605" w:rsidRDefault="00707605">
      <w:pPr>
        <w:pStyle w:val="Ttulo3"/>
      </w:pPr>
      <w:r>
        <w:t>Atributos</w:t>
      </w:r>
    </w:p>
    <w:p w14:paraId="5E654938" w14:textId="77777777" w:rsidR="00707605" w:rsidRDefault="00707605" w:rsidP="00707605">
      <w:pPr>
        <w:pStyle w:val="EstiloPrimeralnea0cm"/>
      </w:pPr>
      <w:r>
        <w:t>Esta clase incluye dos atributos:</w:t>
      </w:r>
    </w:p>
    <w:p w14:paraId="6EB6C979" w14:textId="77777777" w:rsidR="00707605" w:rsidRDefault="00707605" w:rsidP="00707605">
      <w:pPr>
        <w:numPr>
          <w:ilvl w:val="0"/>
          <w:numId w:val="52"/>
        </w:numPr>
      </w:pPr>
      <w:proofErr w:type="spellStart"/>
      <w:r>
        <w:lastRenderedPageBreak/>
        <w:t>Deck</w:t>
      </w:r>
      <w:proofErr w:type="spellEnd"/>
      <w:r>
        <w:t>: Un array de elementos Carta de tamaño 52 (representando el mazo de juego)</w:t>
      </w:r>
    </w:p>
    <w:p w14:paraId="755C28E1" w14:textId="77777777" w:rsidR="00707605" w:rsidRPr="005728B9" w:rsidRDefault="00707605" w:rsidP="00707605">
      <w:pPr>
        <w:numPr>
          <w:ilvl w:val="0"/>
          <w:numId w:val="52"/>
        </w:numPr>
      </w:pPr>
      <w:proofErr w:type="spellStart"/>
      <w:r>
        <w:t>indiceMazo</w:t>
      </w:r>
      <w:proofErr w:type="spellEnd"/>
      <w:r>
        <w:t xml:space="preserve">: valor </w:t>
      </w:r>
      <w:proofErr w:type="spellStart"/>
      <w:r>
        <w:t>int</w:t>
      </w:r>
      <w:proofErr w:type="spellEnd"/>
      <w:r>
        <w:t xml:space="preserve"> que representa el índice en el que se está trabajando dentro de </w:t>
      </w:r>
      <w:proofErr w:type="spellStart"/>
      <w:r>
        <w:t>Deck</w:t>
      </w:r>
      <w:proofErr w:type="spellEnd"/>
    </w:p>
    <w:p w14:paraId="6B993EBD" w14:textId="77777777" w:rsidR="00707605" w:rsidRDefault="00707605">
      <w:pPr>
        <w:pStyle w:val="Ttulo3"/>
      </w:pPr>
      <w:r>
        <w:t>Funciones</w:t>
      </w:r>
    </w:p>
    <w:p w14:paraId="7108D45D" w14:textId="77777777" w:rsidR="00707605" w:rsidRDefault="00707605" w:rsidP="00707605">
      <w:pPr>
        <w:pStyle w:val="EstiloPrimeralnea0cm"/>
      </w:pPr>
      <w:r>
        <w:t xml:space="preserve">El constructor de la clase, </w:t>
      </w:r>
      <w:proofErr w:type="gramStart"/>
      <w:r>
        <w:t>Mazo(</w:t>
      </w:r>
      <w:proofErr w:type="gramEnd"/>
      <w:r>
        <w:t xml:space="preserve">), inicializa el mazo y asigna valores de palo y numero a cada uno de los elementos de </w:t>
      </w:r>
      <w:proofErr w:type="spellStart"/>
      <w:r>
        <w:t>deck</w:t>
      </w:r>
      <w:proofErr w:type="spellEnd"/>
      <w:r>
        <w:t>.</w:t>
      </w:r>
    </w:p>
    <w:p w14:paraId="7AC7EFCA" w14:textId="77777777" w:rsidR="00707605" w:rsidRDefault="00707605" w:rsidP="00707605">
      <w:pPr>
        <w:ind w:firstLine="0"/>
      </w:pPr>
      <w:r>
        <w:t>Las dos funciones que interactúan con el funcionamiento de la ronda son las siguientes:</w:t>
      </w:r>
    </w:p>
    <w:p w14:paraId="634709E6" w14:textId="77777777" w:rsidR="00707605" w:rsidRDefault="00707605" w:rsidP="00707605">
      <w:pPr>
        <w:numPr>
          <w:ilvl w:val="0"/>
          <w:numId w:val="54"/>
        </w:numPr>
      </w:pPr>
      <w:proofErr w:type="gramStart"/>
      <w:r>
        <w:t>Barajar(</w:t>
      </w:r>
      <w:proofErr w:type="gramEnd"/>
      <w:r>
        <w:t xml:space="preserve">): aleatoriza el orden de los elementos de </w:t>
      </w:r>
      <w:proofErr w:type="spellStart"/>
      <w:r>
        <w:t>deck</w:t>
      </w:r>
      <w:proofErr w:type="spellEnd"/>
      <w:r>
        <w:t xml:space="preserve"> utilizando los valores generados por la clase </w:t>
      </w:r>
      <w:proofErr w:type="spellStart"/>
      <w:r>
        <w:t>Random</w:t>
      </w:r>
      <w:proofErr w:type="spellEnd"/>
      <w:r>
        <w:t>.</w:t>
      </w:r>
    </w:p>
    <w:p w14:paraId="37539D96" w14:textId="77777777" w:rsidR="00707605" w:rsidRDefault="00707605" w:rsidP="00707605">
      <w:pPr>
        <w:numPr>
          <w:ilvl w:val="0"/>
          <w:numId w:val="54"/>
        </w:numPr>
      </w:pPr>
      <w:proofErr w:type="spellStart"/>
      <w:proofErr w:type="gramStart"/>
      <w:r>
        <w:t>repartirCartas</w:t>
      </w:r>
      <w:proofErr w:type="spellEnd"/>
      <w:r>
        <w:t>(</w:t>
      </w:r>
      <w:proofErr w:type="gramEnd"/>
      <w:r>
        <w:t xml:space="preserve">Mesa T, Jugador* J): asigna el valor de las cartas tanto a cada elemento de J como a los </w:t>
      </w:r>
      <w:proofErr w:type="spellStart"/>
      <w:r>
        <w:t>arrays</w:t>
      </w:r>
      <w:proofErr w:type="spellEnd"/>
      <w:r>
        <w:t xml:space="preserve"> Tablero y Quemada de T.</w:t>
      </w:r>
    </w:p>
    <w:p w14:paraId="1DD165F3" w14:textId="77777777" w:rsidR="00707605" w:rsidRPr="007A38FA" w:rsidRDefault="00707605" w:rsidP="00707605">
      <w:pPr>
        <w:ind w:firstLine="0"/>
      </w:pPr>
      <w:r>
        <w:t xml:space="preserve">Por último, está la </w:t>
      </w:r>
      <w:proofErr w:type="gramStart"/>
      <w:r>
        <w:t xml:space="preserve">función  </w:t>
      </w:r>
      <w:proofErr w:type="spellStart"/>
      <w:r>
        <w:t>resetIndiceMazo</w:t>
      </w:r>
      <w:proofErr w:type="spellEnd"/>
      <w:proofErr w:type="gramEnd"/>
      <w:r>
        <w:t xml:space="preserve">(), que asigna el valor 0 al </w:t>
      </w:r>
      <w:proofErr w:type="spellStart"/>
      <w:r>
        <w:t>indiceMazo</w:t>
      </w:r>
      <w:proofErr w:type="spellEnd"/>
      <w:r>
        <w:t>.</w:t>
      </w:r>
    </w:p>
    <w:p w14:paraId="0540E8AF" w14:textId="77777777" w:rsidR="00835A6F" w:rsidRDefault="00707605">
      <w:pPr>
        <w:pStyle w:val="Ttulo3"/>
        <w:pPrChange w:id="569" w:author="Álvaro Gonzalez" w:date="2020-06-16T19:56:00Z">
          <w:pPr>
            <w:pStyle w:val="Ttulo3"/>
            <w:numPr>
              <w:ilvl w:val="2"/>
              <w:numId w:val="13"/>
            </w:numPr>
            <w:ind w:left="1224" w:hanging="504"/>
          </w:pPr>
        </w:pPrChange>
      </w:pPr>
      <w:r>
        <w:t>Clase algoritmo</w:t>
      </w:r>
    </w:p>
    <w:p w14:paraId="262B270A" w14:textId="77777777" w:rsidR="00707605" w:rsidRDefault="00707605">
      <w:pPr>
        <w:pStyle w:val="Ttulo3"/>
      </w:pPr>
      <w:r>
        <w:t>Atributos</w:t>
      </w:r>
    </w:p>
    <w:p w14:paraId="60857D94" w14:textId="76C3280E" w:rsidR="00707605" w:rsidRDefault="00707605" w:rsidP="00707605">
      <w:pPr>
        <w:pStyle w:val="EstiloPrimeralnea0cm"/>
      </w:pPr>
      <w:proofErr w:type="gramStart"/>
      <w:r>
        <w:t>Los atributos de esta clase incluye</w:t>
      </w:r>
      <w:proofErr w:type="gramEnd"/>
      <w:r>
        <w:t xml:space="preserve"> el valor </w:t>
      </w:r>
      <w:proofErr w:type="spellStart"/>
      <w:r>
        <w:t>int</w:t>
      </w:r>
      <w:proofErr w:type="spellEnd"/>
      <w:r>
        <w:t xml:space="preserve"> tipo, que representa el </w:t>
      </w:r>
      <w:proofErr w:type="spellStart"/>
      <w:r>
        <w:t>patron</w:t>
      </w:r>
      <w:proofErr w:type="spellEnd"/>
      <w:r>
        <w:t xml:space="preserve"> o el algoritmo elegido (que se </w:t>
      </w:r>
      <w:proofErr w:type="spellStart"/>
      <w:r>
        <w:t>selecionará</w:t>
      </w:r>
      <w:proofErr w:type="spellEnd"/>
      <w:r>
        <w:t xml:space="preserve"> en la función </w:t>
      </w:r>
      <w:proofErr w:type="spellStart"/>
      <w:r>
        <w:t>Main</w:t>
      </w:r>
      <w:proofErr w:type="spellEnd"/>
      <w:r>
        <w:t xml:space="preserve"> de </w:t>
      </w:r>
      <w:del w:id="570" w:author="Álvaro Gonzalez" w:date="2020-06-16T22:12:00Z">
        <w:r w:rsidDel="000B0FB3">
          <w:delText>Poker</w:delText>
        </w:r>
      </w:del>
      <w:ins w:id="571" w:author="Álvaro Gonzalez" w:date="2020-06-16T22:12:00Z">
        <w:r w:rsidR="000B0FB3">
          <w:t>Póker</w:t>
        </w:r>
      </w:ins>
      <w:r>
        <w:t xml:space="preserve">_simu.cpp, descrito más abajo), el valor </w:t>
      </w:r>
      <w:proofErr w:type="spellStart"/>
      <w:r>
        <w:t>bool</w:t>
      </w:r>
      <w:proofErr w:type="spellEnd"/>
      <w:r>
        <w:t xml:space="preserve"> pasa, que representa cuando el algoritmo ha decidido pasar, y el </w:t>
      </w:r>
      <w:proofErr w:type="spellStart"/>
      <w:r>
        <w:t>int</w:t>
      </w:r>
      <w:proofErr w:type="spellEnd"/>
      <w:r>
        <w:t xml:space="preserve"> acción, que representa qué acción ha sido la última en tomar el algoritmo (0=pasar, 1=ver, 2=subir).</w:t>
      </w:r>
    </w:p>
    <w:p w14:paraId="7C2F7386" w14:textId="77777777" w:rsidR="00707605" w:rsidRPr="00E83A59" w:rsidRDefault="00707605" w:rsidP="00707605">
      <w:r>
        <w:t xml:space="preserve">Por último, nos encontramos con el atributo triple, que es un array de 3 números </w:t>
      </w:r>
      <w:proofErr w:type="spellStart"/>
      <w:r>
        <w:t>float</w:t>
      </w:r>
      <w:proofErr w:type="spellEnd"/>
      <w:r>
        <w:t xml:space="preserve">. Este array representa cómo de probable es que el algoritmo decida tomar una de las tres decisiones. </w:t>
      </w:r>
    </w:p>
    <w:p w14:paraId="436FD6F0" w14:textId="77777777" w:rsidR="00707605" w:rsidRDefault="00707605" w:rsidP="00707605"/>
    <w:p w14:paraId="34958763" w14:textId="77777777" w:rsidR="00707605" w:rsidRDefault="00707605">
      <w:pPr>
        <w:pStyle w:val="Ttulo3"/>
      </w:pPr>
      <w:r>
        <w:t>Funciones</w:t>
      </w:r>
    </w:p>
    <w:p w14:paraId="67779E67" w14:textId="77777777" w:rsidR="00707605" w:rsidRDefault="00707605" w:rsidP="00707605">
      <w:pPr>
        <w:pStyle w:val="EstiloPrimeralnea0cm"/>
      </w:pPr>
      <w:r>
        <w:t>Las funciones de la clase algoritmo se encargan de gestionar la toma de decisiones: tanto la recepción de los valores de triple como su transformación en una acción a tomar.</w:t>
      </w:r>
    </w:p>
    <w:p w14:paraId="7304D385" w14:textId="77777777" w:rsidR="00707605" w:rsidRDefault="00707605" w:rsidP="00707605">
      <w:pPr>
        <w:pStyle w:val="EstiloPrimeralnea0cm"/>
      </w:pPr>
      <w:r>
        <w:lastRenderedPageBreak/>
        <w:t xml:space="preserve">Lo primero es recibir los datos por parte del código R. Para ello, contamos con las funciones </w:t>
      </w:r>
      <w:proofErr w:type="spellStart"/>
      <w:proofErr w:type="gramStart"/>
      <w:r>
        <w:t>obtenerTriple</w:t>
      </w:r>
      <w:proofErr w:type="spellEnd"/>
      <w:r>
        <w:t>(</w:t>
      </w:r>
      <w:proofErr w:type="gramEnd"/>
      <w:r>
        <w:t xml:space="preserve">Jugador J, Mesa M), </w:t>
      </w:r>
      <w:proofErr w:type="spellStart"/>
      <w:r>
        <w:t>obtenerTripleAccion</w:t>
      </w:r>
      <w:proofErr w:type="spellEnd"/>
      <w:r>
        <w:t xml:space="preserve">(Jugador J, Mesa M, </w:t>
      </w:r>
      <w:proofErr w:type="spellStart"/>
      <w:r>
        <w:t>int</w:t>
      </w:r>
      <w:proofErr w:type="spellEnd"/>
      <w:r>
        <w:t xml:space="preserve"> </w:t>
      </w:r>
      <w:proofErr w:type="spellStart"/>
      <w:r>
        <w:t>accionprevia</w:t>
      </w:r>
      <w:proofErr w:type="spellEnd"/>
      <w:r>
        <w:t xml:space="preserve">) y </w:t>
      </w:r>
      <w:proofErr w:type="spellStart"/>
      <w:r>
        <w:t>obtenerTripleAct</w:t>
      </w:r>
      <w:proofErr w:type="spellEnd"/>
      <w:r>
        <w:t xml:space="preserve">(jugador J, mesa M, </w:t>
      </w:r>
      <w:proofErr w:type="spellStart"/>
      <w:r>
        <w:t>int</w:t>
      </w:r>
      <w:proofErr w:type="spellEnd"/>
      <w:r>
        <w:t xml:space="preserve"> </w:t>
      </w:r>
      <w:proofErr w:type="spellStart"/>
      <w:r>
        <w:t>accionprevia</w:t>
      </w:r>
      <w:proofErr w:type="spellEnd"/>
      <w:r>
        <w:t>) que se encargan de comunicar con el código R cada ronda en función de si es la primera toma de decisiones de la ronda siendo jugador inicial, sin ser jugador inicial o si no es la primera toma de decisiones de esa ronda de apuestas respectivamente.</w:t>
      </w:r>
    </w:p>
    <w:p w14:paraId="1B338A0F" w14:textId="77777777" w:rsidR="00707605" w:rsidRDefault="00707605" w:rsidP="00707605">
      <w:pPr>
        <w:ind w:firstLine="0"/>
      </w:pPr>
      <w:r>
        <w:t xml:space="preserve">Posteriormente, tenemos las funciones </w:t>
      </w:r>
      <w:proofErr w:type="spellStart"/>
      <w:r>
        <w:t>int</w:t>
      </w:r>
      <w:proofErr w:type="spellEnd"/>
      <w:r>
        <w:t xml:space="preserve"> </w:t>
      </w:r>
      <w:proofErr w:type="spellStart"/>
      <w:proofErr w:type="gramStart"/>
      <w:r>
        <w:t>obtenerAccion</w:t>
      </w:r>
      <w:proofErr w:type="spellEnd"/>
      <w:r>
        <w:t>(</w:t>
      </w:r>
      <w:proofErr w:type="gramEnd"/>
      <w:r>
        <w:t xml:space="preserve">Jugador J, Mesa M), </w:t>
      </w:r>
      <w:proofErr w:type="spellStart"/>
      <w:r>
        <w:t>int</w:t>
      </w:r>
      <w:proofErr w:type="spellEnd"/>
      <w:r>
        <w:t xml:space="preserve"> </w:t>
      </w:r>
      <w:proofErr w:type="spellStart"/>
      <w:r>
        <w:t>obtenerAccionSegundo</w:t>
      </w:r>
      <w:proofErr w:type="spellEnd"/>
      <w:r>
        <w:t xml:space="preserve">(Jugador J, Mesa M, </w:t>
      </w:r>
      <w:proofErr w:type="spellStart"/>
      <w:r>
        <w:t>int</w:t>
      </w:r>
      <w:proofErr w:type="spellEnd"/>
      <w:r>
        <w:t xml:space="preserve"> </w:t>
      </w:r>
      <w:proofErr w:type="spellStart"/>
      <w:r>
        <w:t>accionprevia</w:t>
      </w:r>
      <w:proofErr w:type="spellEnd"/>
      <w:r>
        <w:t xml:space="preserve">) e  </w:t>
      </w:r>
      <w:proofErr w:type="spellStart"/>
      <w:r>
        <w:t>int</w:t>
      </w:r>
      <w:proofErr w:type="spellEnd"/>
      <w:r>
        <w:t xml:space="preserve"> </w:t>
      </w:r>
      <w:proofErr w:type="spellStart"/>
      <w:r>
        <w:t>obtenerAccionAct</w:t>
      </w:r>
      <w:proofErr w:type="spellEnd"/>
      <w:r>
        <w:t xml:space="preserve">(jugador J, mesa M, </w:t>
      </w:r>
      <w:proofErr w:type="spellStart"/>
      <w:r>
        <w:t>int</w:t>
      </w:r>
      <w:proofErr w:type="spellEnd"/>
      <w:r>
        <w:t xml:space="preserve"> </w:t>
      </w:r>
      <w:proofErr w:type="spellStart"/>
      <w:r>
        <w:t>accionprevia</w:t>
      </w:r>
      <w:proofErr w:type="spellEnd"/>
      <w:r>
        <w:t xml:space="preserve">) que se encargan de devolver la acción a tomar en función de si es la primera toma de decisiones de la ronda siendo jugador inicial, sin ser jugador inicial o si no es la primera toma de decisiones de esa ronda de apuestas respectivamente. </w:t>
      </w:r>
    </w:p>
    <w:p w14:paraId="234414ED" w14:textId="77777777" w:rsidR="00707605" w:rsidRDefault="00707605" w:rsidP="00707605">
      <w:pPr>
        <w:ind w:firstLine="0"/>
      </w:pPr>
      <w:r>
        <w:t xml:space="preserve">Para ello, lo primero que comprueba es el atributo tipo. Si es el correspondiente al algoritmo, llamará a la correspondiente función </w:t>
      </w:r>
      <w:proofErr w:type="spellStart"/>
      <w:r>
        <w:t>obtenerTriple</w:t>
      </w:r>
      <w:proofErr w:type="spellEnd"/>
      <w:r>
        <w:t xml:space="preserve"> y calculará aleatoriamente cuál de las acciones es la elegida. En caso de que corresponda a uno de los patrones, seguirá el patrón correspondiente para aleatorizar una acción a tomar.</w:t>
      </w:r>
    </w:p>
    <w:p w14:paraId="05E399C6" w14:textId="77777777" w:rsidR="00707605" w:rsidRPr="00DF290B" w:rsidRDefault="00707605" w:rsidP="00707605">
      <w:pPr>
        <w:ind w:firstLine="0"/>
      </w:pPr>
      <w:r>
        <w:t xml:space="preserve">Por último están las funciones </w:t>
      </w:r>
      <w:proofErr w:type="gramStart"/>
      <w:r>
        <w:t>reseteo(</w:t>
      </w:r>
      <w:proofErr w:type="gramEnd"/>
      <w:r>
        <w:t xml:space="preserve">) (que devuelve los valores de la clase algoritmo a su estado inicial, así como ejecuta la función </w:t>
      </w:r>
      <w:proofErr w:type="spellStart"/>
      <w:r>
        <w:t>reset</w:t>
      </w:r>
      <w:proofErr w:type="spellEnd"/>
      <w:r>
        <w:t xml:space="preserve"> en el código R) y la función </w:t>
      </w:r>
      <w:proofErr w:type="spellStart"/>
      <w:r>
        <w:t>float</w:t>
      </w:r>
      <w:proofErr w:type="spellEnd"/>
      <w:r>
        <w:t xml:space="preserve"> </w:t>
      </w:r>
      <w:proofErr w:type="spellStart"/>
      <w:r>
        <w:t>obtenerSubida</w:t>
      </w:r>
      <w:proofErr w:type="spellEnd"/>
      <w:r>
        <w:t>(</w:t>
      </w:r>
      <w:proofErr w:type="spellStart"/>
      <w:r>
        <w:t>float</w:t>
      </w:r>
      <w:proofErr w:type="spellEnd"/>
      <w:r>
        <w:t xml:space="preserve"> apuesta), que devuelve la subida correspondiente a esa apuesta.</w:t>
      </w:r>
    </w:p>
    <w:p w14:paraId="078EF3F6" w14:textId="77777777" w:rsidR="00707605" w:rsidRPr="005E40BF" w:rsidRDefault="00707605" w:rsidP="00707605"/>
    <w:p w14:paraId="1231CC3B" w14:textId="77777777" w:rsidR="00707605" w:rsidRPr="005728B9" w:rsidRDefault="00707605" w:rsidP="00707605">
      <w:pPr>
        <w:pStyle w:val="EstiloPrimeralnea0cm"/>
      </w:pPr>
    </w:p>
    <w:p w14:paraId="1B74BF30" w14:textId="37E48963" w:rsidR="00835A6F" w:rsidRDefault="00707605">
      <w:pPr>
        <w:pStyle w:val="Ttulo3"/>
        <w:pPrChange w:id="572" w:author="Álvaro Gonzalez" w:date="2020-06-16T19:56:00Z">
          <w:pPr>
            <w:pStyle w:val="Ttulo3"/>
            <w:numPr>
              <w:ilvl w:val="2"/>
              <w:numId w:val="13"/>
            </w:numPr>
            <w:ind w:left="1224" w:hanging="504"/>
          </w:pPr>
        </w:pPrChange>
      </w:pPr>
      <w:del w:id="573" w:author="Álvaro Gonzalez" w:date="2020-06-16T22:12:00Z">
        <w:r w:rsidDel="000B0FB3">
          <w:delText>Poker</w:delText>
        </w:r>
      </w:del>
      <w:ins w:id="574" w:author="Álvaro Gonzalez" w:date="2020-06-16T22:12:00Z">
        <w:r w:rsidR="000B0FB3">
          <w:t>Póker</w:t>
        </w:r>
      </w:ins>
      <w:r>
        <w:t>_Simu.cpp</w:t>
      </w:r>
    </w:p>
    <w:p w14:paraId="68D7606A" w14:textId="77777777" w:rsidR="00707605" w:rsidRDefault="00707605" w:rsidP="00707605">
      <w:pPr>
        <w:pStyle w:val="EstiloPrimeralnea0cm"/>
      </w:pPr>
      <w:r>
        <w:t xml:space="preserve">Dado que este archivo no es una función como tal, se va a explicar función a función, empezando por </w:t>
      </w:r>
      <w:proofErr w:type="spellStart"/>
      <w:proofErr w:type="gramStart"/>
      <w:r>
        <w:t>main</w:t>
      </w:r>
      <w:proofErr w:type="spellEnd"/>
      <w:r>
        <w:t>(</w:t>
      </w:r>
      <w:proofErr w:type="gramEnd"/>
      <w:r>
        <w:t>).</w:t>
      </w:r>
    </w:p>
    <w:p w14:paraId="299AA364" w14:textId="77777777" w:rsidR="00707605" w:rsidRDefault="00707605">
      <w:pPr>
        <w:pStyle w:val="Ttulo3"/>
      </w:pPr>
      <w:proofErr w:type="spellStart"/>
      <w:r>
        <w:t>int</w:t>
      </w:r>
      <w:proofErr w:type="spellEnd"/>
      <w:r>
        <w:t xml:space="preserve"> </w:t>
      </w:r>
      <w:proofErr w:type="spellStart"/>
      <w:proofErr w:type="gramStart"/>
      <w:r>
        <w:t>main</w:t>
      </w:r>
      <w:proofErr w:type="spellEnd"/>
      <w:r>
        <w:t>(</w:t>
      </w:r>
      <w:proofErr w:type="gramEnd"/>
      <w:r>
        <w:t>)</w:t>
      </w:r>
    </w:p>
    <w:p w14:paraId="2C7B07D9" w14:textId="77777777" w:rsidR="00707605" w:rsidRDefault="00707605" w:rsidP="00707605">
      <w:r>
        <w:t>La función que inicializa los elementos de cada clase:</w:t>
      </w:r>
    </w:p>
    <w:p w14:paraId="06E8E57B" w14:textId="77777777" w:rsidR="00707605" w:rsidRDefault="00707605" w:rsidP="00707605">
      <w:pPr>
        <w:numPr>
          <w:ilvl w:val="0"/>
          <w:numId w:val="39"/>
        </w:numPr>
      </w:pPr>
      <w:r>
        <w:t>Mesa Tablero.</w:t>
      </w:r>
    </w:p>
    <w:p w14:paraId="2FB84466" w14:textId="77777777" w:rsidR="00707605" w:rsidRDefault="00707605" w:rsidP="00707605">
      <w:pPr>
        <w:numPr>
          <w:ilvl w:val="0"/>
          <w:numId w:val="39"/>
        </w:numPr>
      </w:pPr>
      <w:r>
        <w:t xml:space="preserve">Mazo </w:t>
      </w:r>
      <w:proofErr w:type="spellStart"/>
      <w:r>
        <w:t>mazo</w:t>
      </w:r>
      <w:proofErr w:type="spellEnd"/>
      <w:r>
        <w:t>.</w:t>
      </w:r>
    </w:p>
    <w:p w14:paraId="4B24D70B" w14:textId="77777777" w:rsidR="00707605" w:rsidRDefault="00707605" w:rsidP="00707605">
      <w:pPr>
        <w:numPr>
          <w:ilvl w:val="0"/>
          <w:numId w:val="39"/>
        </w:numPr>
      </w:pPr>
      <w:r>
        <w:t>Jugador* Jugadores, un array de dos jugadores (ya que el programa está diseñado para dos jugadores).</w:t>
      </w:r>
    </w:p>
    <w:p w14:paraId="5F5AA09A" w14:textId="77777777" w:rsidR="00707605" w:rsidRDefault="00707605" w:rsidP="00707605">
      <w:pPr>
        <w:numPr>
          <w:ilvl w:val="0"/>
          <w:numId w:val="39"/>
        </w:numPr>
      </w:pPr>
      <w:r>
        <w:lastRenderedPageBreak/>
        <w:t xml:space="preserve">Algoritmo </w:t>
      </w:r>
      <w:proofErr w:type="spellStart"/>
      <w:r>
        <w:t>alg</w:t>
      </w:r>
      <w:proofErr w:type="spellEnd"/>
      <w:r>
        <w:t>.</w:t>
      </w:r>
    </w:p>
    <w:p w14:paraId="32D02B75" w14:textId="77777777" w:rsidR="00707605" w:rsidRDefault="00707605" w:rsidP="00707605">
      <w:pPr>
        <w:numPr>
          <w:ilvl w:val="0"/>
          <w:numId w:val="39"/>
        </w:numPr>
      </w:pPr>
      <w:proofErr w:type="spellStart"/>
      <w:r>
        <w:t>Bool</w:t>
      </w:r>
      <w:proofErr w:type="spellEnd"/>
      <w:r>
        <w:t xml:space="preserve"> jugador e </w:t>
      </w:r>
      <w:proofErr w:type="spellStart"/>
      <w:r>
        <w:t>int</w:t>
      </w:r>
      <w:proofErr w:type="spellEnd"/>
      <w:r>
        <w:t xml:space="preserve"> parámetro: valores para determinar el modo de juego y, en caso del modo Algoritmo, el algoritmo elegido.</w:t>
      </w:r>
    </w:p>
    <w:p w14:paraId="771FF67A" w14:textId="77777777" w:rsidR="00707605" w:rsidRDefault="00707605" w:rsidP="00707605">
      <w:pPr>
        <w:numPr>
          <w:ilvl w:val="0"/>
          <w:numId w:val="39"/>
        </w:numPr>
      </w:pPr>
      <w:proofErr w:type="spellStart"/>
      <w:r>
        <w:t>Float</w:t>
      </w:r>
      <w:proofErr w:type="spellEnd"/>
      <w:r>
        <w:t xml:space="preserve"> </w:t>
      </w:r>
      <w:proofErr w:type="spellStart"/>
      <w:r>
        <w:t>bidaux</w:t>
      </w:r>
      <w:proofErr w:type="spellEnd"/>
      <w:r>
        <w:t>, que sirve para almacenar el valor de la apuesta inicial.</w:t>
      </w:r>
    </w:p>
    <w:p w14:paraId="203F9165" w14:textId="59C206C7" w:rsidR="00707605" w:rsidRDefault="00707605" w:rsidP="00707605">
      <w:r>
        <w:t xml:space="preserve">El valor de </w:t>
      </w:r>
      <w:proofErr w:type="spellStart"/>
      <w:r>
        <w:t>bool</w:t>
      </w:r>
      <w:proofErr w:type="spellEnd"/>
      <w:r>
        <w:t xml:space="preserve"> es la salida de </w:t>
      </w:r>
      <w:proofErr w:type="spellStart"/>
      <w:proofErr w:type="gramStart"/>
      <w:r>
        <w:t>SeleccionarModo</w:t>
      </w:r>
      <w:proofErr w:type="spellEnd"/>
      <w:r>
        <w:t>(</w:t>
      </w:r>
      <w:proofErr w:type="gramEnd"/>
      <w:r>
        <w:t xml:space="preserve">) y el valor </w:t>
      </w:r>
      <w:proofErr w:type="spellStart"/>
      <w:ins w:id="575" w:author="Álvaro Gonzalez" w:date="2020-06-19T20:18:00Z">
        <w:r w:rsidR="009E611A">
          <w:t>int</w:t>
        </w:r>
        <w:proofErr w:type="spellEnd"/>
        <w:r w:rsidR="009E611A">
          <w:t xml:space="preserve"> </w:t>
        </w:r>
      </w:ins>
      <w:r>
        <w:t xml:space="preserve">de parámetro es la salida de </w:t>
      </w:r>
      <w:proofErr w:type="spellStart"/>
      <w:r>
        <w:t>SeleccionarAlgoritmo</w:t>
      </w:r>
      <w:proofErr w:type="spellEnd"/>
      <w:r>
        <w:t>().</w:t>
      </w:r>
    </w:p>
    <w:p w14:paraId="41B998E6" w14:textId="77777777" w:rsidR="00707605" w:rsidRDefault="00707605" w:rsidP="00707605">
      <w:r>
        <w:t xml:space="preserve">Con todos estos valores, se ejecuta </w:t>
      </w:r>
      <w:proofErr w:type="spellStart"/>
      <w:r>
        <w:t>float</w:t>
      </w:r>
      <w:proofErr w:type="spellEnd"/>
      <w:r>
        <w:t xml:space="preserve"> </w:t>
      </w:r>
      <w:proofErr w:type="spellStart"/>
      <w:proofErr w:type="gramStart"/>
      <w:r>
        <w:t>iniciarPartida</w:t>
      </w:r>
      <w:proofErr w:type="spellEnd"/>
      <w:r>
        <w:t>(</w:t>
      </w:r>
      <w:proofErr w:type="gramEnd"/>
      <w:r>
        <w:t xml:space="preserve">Tablero, mazo, Jugadores) y </w:t>
      </w:r>
      <w:proofErr w:type="spellStart"/>
      <w:r>
        <w:t>jugarPartida</w:t>
      </w:r>
      <w:proofErr w:type="spellEnd"/>
      <w:r>
        <w:t xml:space="preserve">(Tablero, mazo, Jugadores, jugador, parámetro, </w:t>
      </w:r>
      <w:proofErr w:type="spellStart"/>
      <w:r>
        <w:t>alg</w:t>
      </w:r>
      <w:proofErr w:type="spellEnd"/>
      <w:r>
        <w:t xml:space="preserve">, </w:t>
      </w:r>
      <w:proofErr w:type="spellStart"/>
      <w:r>
        <w:t>bidaux</w:t>
      </w:r>
      <w:proofErr w:type="spellEnd"/>
      <w:r>
        <w:t>).</w:t>
      </w:r>
    </w:p>
    <w:p w14:paraId="082B74CB" w14:textId="77777777" w:rsidR="00707605" w:rsidRDefault="00707605">
      <w:pPr>
        <w:pStyle w:val="Ttulo3"/>
      </w:pPr>
      <w:proofErr w:type="spellStart"/>
      <w:r>
        <w:t>Bool</w:t>
      </w:r>
      <w:proofErr w:type="spellEnd"/>
      <w:r>
        <w:t xml:space="preserve"> </w:t>
      </w:r>
      <w:proofErr w:type="spellStart"/>
      <w:proofErr w:type="gramStart"/>
      <w:r>
        <w:t>SeleccionarModo</w:t>
      </w:r>
      <w:proofErr w:type="spellEnd"/>
      <w:r>
        <w:t>(</w:t>
      </w:r>
      <w:proofErr w:type="gramEnd"/>
      <w:r>
        <w:t xml:space="preserve">) e </w:t>
      </w:r>
      <w:proofErr w:type="spellStart"/>
      <w:r>
        <w:t>int</w:t>
      </w:r>
      <w:proofErr w:type="spellEnd"/>
      <w:r>
        <w:t xml:space="preserve"> </w:t>
      </w:r>
      <w:proofErr w:type="spellStart"/>
      <w:r>
        <w:t>SeleccionarAlgoritmo</w:t>
      </w:r>
      <w:proofErr w:type="spellEnd"/>
      <w:r>
        <w:t>()</w:t>
      </w:r>
    </w:p>
    <w:p w14:paraId="062C3CEF" w14:textId="77777777" w:rsidR="00707605" w:rsidRDefault="00707605" w:rsidP="00707605">
      <w:r>
        <w:t>Estas dos funciones sirven para seleccionar el modo de juego (Jugador vs Algoritmo o Algoritmo vs Algoritmo) y el algoritmo predefinido al que se va a enfrentar el patrón</w:t>
      </w:r>
      <w:r w:rsidR="00AD7048">
        <w:t xml:space="preserve"> </w:t>
      </w:r>
      <w:r>
        <w:t xml:space="preserve">programado </w:t>
      </w:r>
      <w:r w:rsidRPr="00EB03FB">
        <w:t>(</w:t>
      </w:r>
      <w:commentRangeStart w:id="576"/>
      <w:commentRangeStart w:id="577"/>
      <w:r w:rsidRPr="00EB03FB">
        <w:t xml:space="preserve">Maniaco, Roca o </w:t>
      </w:r>
      <w:proofErr w:type="spellStart"/>
      <w:r w:rsidRPr="00EB03FB">
        <w:t>Calling</w:t>
      </w:r>
      <w:proofErr w:type="spellEnd"/>
      <w:r w:rsidRPr="00EB03FB">
        <w:t xml:space="preserve"> </w:t>
      </w:r>
      <w:proofErr w:type="spellStart"/>
      <w:r w:rsidRPr="00EB03FB">
        <w:t>Station</w:t>
      </w:r>
      <w:commentRangeEnd w:id="576"/>
      <w:proofErr w:type="spellEnd"/>
      <w:r w:rsidRPr="00EB03FB">
        <w:rPr>
          <w:rStyle w:val="Refdecomentario"/>
        </w:rPr>
        <w:commentReference w:id="576"/>
      </w:r>
      <w:commentRangeEnd w:id="577"/>
      <w:r w:rsidRPr="00EB03FB">
        <w:rPr>
          <w:rStyle w:val="Refdecomentario"/>
        </w:rPr>
        <w:commentReference w:id="577"/>
      </w:r>
      <w:r w:rsidRPr="00EB03FB">
        <w:t>).</w:t>
      </w:r>
    </w:p>
    <w:p w14:paraId="6A2A3E3D" w14:textId="77777777" w:rsidR="00707605" w:rsidRPr="00796864" w:rsidRDefault="00707605" w:rsidP="00707605">
      <w:r>
        <w:t xml:space="preserve">En el caso </w:t>
      </w:r>
      <w:proofErr w:type="spellStart"/>
      <w:r>
        <w:t>bool</w:t>
      </w:r>
      <w:proofErr w:type="spellEnd"/>
      <w:r>
        <w:t xml:space="preserve"> </w:t>
      </w:r>
      <w:proofErr w:type="spellStart"/>
      <w:proofErr w:type="gramStart"/>
      <w:r>
        <w:t>SeleccionarModo</w:t>
      </w:r>
      <w:proofErr w:type="spellEnd"/>
      <w:r>
        <w:t>(</w:t>
      </w:r>
      <w:proofErr w:type="gramEnd"/>
      <w:r>
        <w:t>) devuelve true si el modo Jugador vs Algoritmo es elegido, si no, devuelve false.</w:t>
      </w:r>
    </w:p>
    <w:p w14:paraId="71A2AACF" w14:textId="77777777" w:rsidR="00707605" w:rsidRDefault="00707605" w:rsidP="00707605">
      <w:r>
        <w:t xml:space="preserve">En el caso de </w:t>
      </w:r>
      <w:proofErr w:type="spellStart"/>
      <w:r>
        <w:t>int</w:t>
      </w:r>
      <w:proofErr w:type="spellEnd"/>
      <w:r>
        <w:t xml:space="preserve"> </w:t>
      </w:r>
      <w:proofErr w:type="spellStart"/>
      <w:proofErr w:type="gramStart"/>
      <w:r>
        <w:t>SeleccionarAlgoritmo</w:t>
      </w:r>
      <w:proofErr w:type="spellEnd"/>
      <w:r>
        <w:t>(</w:t>
      </w:r>
      <w:proofErr w:type="gramEnd"/>
      <w:r>
        <w:t>) puede devolver los siguientes valores:</w:t>
      </w:r>
    </w:p>
    <w:p w14:paraId="087FC2AF" w14:textId="77777777" w:rsidR="00707605" w:rsidRDefault="00707605" w:rsidP="00707605">
      <w:pPr>
        <w:numPr>
          <w:ilvl w:val="0"/>
          <w:numId w:val="40"/>
        </w:numPr>
      </w:pPr>
      <w:r>
        <w:t>1-&gt;Maniaco (</w:t>
      </w:r>
      <w:r w:rsidRPr="002D4B5A">
        <w:t>Jugador agresivo, con fuertes subidas de manos y muchos faroles</w:t>
      </w:r>
      <w:r>
        <w:t>).</w:t>
      </w:r>
    </w:p>
    <w:p w14:paraId="285C743D" w14:textId="77777777" w:rsidR="00707605" w:rsidRDefault="00707605" w:rsidP="00707605">
      <w:pPr>
        <w:numPr>
          <w:ilvl w:val="0"/>
          <w:numId w:val="40"/>
        </w:numPr>
      </w:pPr>
      <w:r>
        <w:t>2-&gt; Roca (Jugador pasivo, que solo ve manos en las que tiene grandes posibilidades de ganar, juega sobre seguro).</w:t>
      </w:r>
    </w:p>
    <w:p w14:paraId="7DE418A1" w14:textId="77777777" w:rsidR="00707605" w:rsidRDefault="00707605" w:rsidP="00707605">
      <w:pPr>
        <w:numPr>
          <w:ilvl w:val="0"/>
          <w:numId w:val="40"/>
        </w:numPr>
      </w:pPr>
      <w:r>
        <w:t xml:space="preserve">3-&gt; </w:t>
      </w:r>
      <w:proofErr w:type="spellStart"/>
      <w:r>
        <w:t>Calling</w:t>
      </w:r>
      <w:proofErr w:type="spellEnd"/>
      <w:r>
        <w:t xml:space="preserve"> </w:t>
      </w:r>
      <w:proofErr w:type="spellStart"/>
      <w:r>
        <w:t>Station</w:t>
      </w:r>
      <w:proofErr w:type="spellEnd"/>
      <w:r>
        <w:t xml:space="preserve"> (Jugador con estrategia arriesgada, que casi siempre ve las apuestas, aunque tenga malas manos).</w:t>
      </w:r>
    </w:p>
    <w:p w14:paraId="3291DBD7" w14:textId="77777777" w:rsidR="00707605" w:rsidRDefault="00707605" w:rsidP="00707605">
      <w:pPr>
        <w:numPr>
          <w:ilvl w:val="0"/>
          <w:numId w:val="40"/>
        </w:numPr>
      </w:pPr>
      <w:r>
        <w:t>4-&gt; Uno de los tres aleatoriamente.</w:t>
      </w:r>
    </w:p>
    <w:p w14:paraId="20AB8A9E" w14:textId="77777777" w:rsidR="00707605" w:rsidRDefault="00707605" w:rsidP="00707605">
      <w:pPr>
        <w:ind w:firstLine="0"/>
      </w:pPr>
      <w:r>
        <w:t>De los patrones se hablará con más detalle en la sección 3.4.2.</w:t>
      </w:r>
    </w:p>
    <w:p w14:paraId="6FF19C1F" w14:textId="77777777" w:rsidR="00707605" w:rsidRDefault="00707605">
      <w:pPr>
        <w:pStyle w:val="Ttulo3"/>
      </w:pPr>
      <w:commentRangeStart w:id="578"/>
      <w:commentRangeStart w:id="579"/>
      <w:proofErr w:type="spellStart"/>
      <w:proofErr w:type="gramStart"/>
      <w:r>
        <w:t>iniciarPartida</w:t>
      </w:r>
      <w:proofErr w:type="spellEnd"/>
      <w:r>
        <w:t>(</w:t>
      </w:r>
      <w:proofErr w:type="gramEnd"/>
      <w:r>
        <w:t xml:space="preserve">Mesa T, Carta* c, Jugador* J) </w:t>
      </w:r>
      <w:r w:rsidRPr="0040260B">
        <w:t xml:space="preserve">y </w:t>
      </w:r>
      <w:proofErr w:type="spellStart"/>
      <w:r w:rsidRPr="0040260B">
        <w:t>apuestaInicial</w:t>
      </w:r>
      <w:proofErr w:type="spellEnd"/>
      <w:r w:rsidRPr="0040260B">
        <w:t>(Mesa T, Jugador* Jugadores)</w:t>
      </w:r>
      <w:commentRangeEnd w:id="578"/>
      <w:r w:rsidR="001F1D63">
        <w:rPr>
          <w:rStyle w:val="Refdecomentario"/>
          <w:b w:val="0"/>
          <w:iCs w:val="0"/>
          <w:smallCaps w:val="0"/>
          <w:spacing w:val="0"/>
          <w:lang w:val="en-US" w:eastAsia="en-US" w:bidi="en-US"/>
        </w:rPr>
        <w:commentReference w:id="578"/>
      </w:r>
      <w:commentRangeEnd w:id="579"/>
      <w:r w:rsidR="0096131B">
        <w:rPr>
          <w:rStyle w:val="Refdecomentario"/>
          <w:b w:val="0"/>
          <w:iCs w:val="0"/>
          <w:smallCaps w:val="0"/>
          <w:spacing w:val="0"/>
          <w:lang w:val="en-US" w:eastAsia="en-US" w:bidi="en-US"/>
        </w:rPr>
        <w:commentReference w:id="579"/>
      </w:r>
    </w:p>
    <w:p w14:paraId="22FF5177" w14:textId="0F42FBEE" w:rsidR="00707605" w:rsidRDefault="00707605" w:rsidP="00707605">
      <w:pPr>
        <w:pStyle w:val="EstiloPrimeralnea0cm"/>
        <w:rPr>
          <w:ins w:id="580" w:author="Álvaro Gonzalez" w:date="2020-06-20T12:23:00Z"/>
        </w:rPr>
      </w:pPr>
      <w:proofErr w:type="spellStart"/>
      <w:proofErr w:type="gramStart"/>
      <w:r>
        <w:t>IniciarPartida</w:t>
      </w:r>
      <w:proofErr w:type="spellEnd"/>
      <w:r>
        <w:t>(</w:t>
      </w:r>
      <w:proofErr w:type="spellStart"/>
      <w:proofErr w:type="gramEnd"/>
      <w:r>
        <w:t>MesaT</w:t>
      </w:r>
      <w:proofErr w:type="spellEnd"/>
      <w:r>
        <w:t>, Carta*c, Jugador* J) tiene la utilidad de inicializar los parámetros de la partida.</w:t>
      </w:r>
      <w:ins w:id="581" w:author="Álvaro Gonzalez" w:date="2020-06-20T12:23:00Z">
        <w:r w:rsidR="004A2F6B">
          <w:t xml:space="preserve"> </w:t>
        </w:r>
      </w:ins>
    </w:p>
    <w:p w14:paraId="697EB039" w14:textId="77777777" w:rsidR="004A2F6B" w:rsidRPr="004A2F6B" w:rsidRDefault="004A2F6B" w:rsidP="004A2F6B">
      <w:pPr>
        <w:rPr>
          <w:rPrChange w:id="582" w:author="Álvaro Gonzalez" w:date="2020-06-20T12:23:00Z">
            <w:rPr/>
          </w:rPrChange>
        </w:rPr>
        <w:pPrChange w:id="583" w:author="Álvaro Gonzalez" w:date="2020-06-20T12:23:00Z">
          <w:pPr>
            <w:pStyle w:val="EstiloPrimeralnea0cm"/>
          </w:pPr>
        </w:pPrChange>
      </w:pPr>
    </w:p>
    <w:p w14:paraId="37E513FA" w14:textId="77777777" w:rsidR="00707605" w:rsidRDefault="00707605" w:rsidP="00707605">
      <w:pPr>
        <w:pStyle w:val="EstiloPrimeralnea0cm"/>
      </w:pPr>
      <w:r>
        <w:lastRenderedPageBreak/>
        <w:t xml:space="preserve">Mediante una entrada de valor numérico, se obtiene la cantidad de dinero inicial que tiene cada jugador, usando ese valor se modifica. la cantidad de dinero de cada uno de los jugadores de J con </w:t>
      </w:r>
      <w:proofErr w:type="spellStart"/>
      <w:proofErr w:type="gramStart"/>
      <w:r>
        <w:t>setdinero</w:t>
      </w:r>
      <w:proofErr w:type="spellEnd"/>
      <w:r>
        <w:t>(</w:t>
      </w:r>
      <w:proofErr w:type="gramEnd"/>
      <w:r>
        <w:t>).</w:t>
      </w:r>
    </w:p>
    <w:p w14:paraId="6A3C3E2D" w14:textId="77777777" w:rsidR="00707605" w:rsidRDefault="00707605" w:rsidP="00707605">
      <w:pPr>
        <w:pStyle w:val="EstiloPrimeralnea0cm"/>
      </w:pPr>
      <w:r>
        <w:t xml:space="preserve">Se ejecuta la función </w:t>
      </w:r>
      <w:proofErr w:type="spellStart"/>
      <w:proofErr w:type="gramStart"/>
      <w:r>
        <w:t>creaTablero</w:t>
      </w:r>
      <w:proofErr w:type="spellEnd"/>
      <w:r>
        <w:t>(</w:t>
      </w:r>
      <w:proofErr w:type="gramEnd"/>
      <w:r>
        <w:t xml:space="preserve">) de T para inicializar la mesa de juego y se ejecuta la función </w:t>
      </w:r>
      <w:proofErr w:type="spellStart"/>
      <w:r>
        <w:t>apuestaInicial</w:t>
      </w:r>
      <w:proofErr w:type="spellEnd"/>
      <w:r>
        <w:t>(Mesa T, Jugador* Jugadores).</w:t>
      </w:r>
    </w:p>
    <w:p w14:paraId="242A34D1" w14:textId="77777777" w:rsidR="00707605" w:rsidRDefault="00707605" w:rsidP="00707605">
      <w:pPr>
        <w:ind w:firstLine="0"/>
      </w:pPr>
      <w:commentRangeStart w:id="584"/>
      <w:commentRangeStart w:id="585"/>
      <w:proofErr w:type="spellStart"/>
      <w:proofErr w:type="gramStart"/>
      <w:r>
        <w:t>apuestaInicial</w:t>
      </w:r>
      <w:proofErr w:type="spellEnd"/>
      <w:r>
        <w:t>(</w:t>
      </w:r>
      <w:proofErr w:type="gramEnd"/>
      <w:r>
        <w:t xml:space="preserve">Mesa T, Jugador* Jugadores) </w:t>
      </w:r>
      <w:commentRangeEnd w:id="584"/>
      <w:r w:rsidR="001F1D63">
        <w:rPr>
          <w:rStyle w:val="Refdecomentario"/>
          <w:rFonts w:ascii="Lato" w:hAnsi="Lato"/>
          <w:lang w:val="en-US" w:eastAsia="en-US" w:bidi="en-US"/>
        </w:rPr>
        <w:commentReference w:id="584"/>
      </w:r>
      <w:commentRangeEnd w:id="585"/>
      <w:r w:rsidR="0096131B">
        <w:rPr>
          <w:rStyle w:val="Refdecomentario"/>
          <w:rFonts w:ascii="Lato" w:hAnsi="Lato"/>
          <w:lang w:val="en-US" w:eastAsia="en-US" w:bidi="en-US"/>
        </w:rPr>
        <w:commentReference w:id="585"/>
      </w:r>
      <w:r>
        <w:t xml:space="preserve">es una función que sirve para inicializar el valor de la Ciega Grande, así como el valor de la ciega Pequeña y asignárselo a los jugadores mediante </w:t>
      </w:r>
      <w:proofErr w:type="spellStart"/>
      <w:r>
        <w:t>setApuestaInicial</w:t>
      </w:r>
      <w:proofErr w:type="spellEnd"/>
      <w:r>
        <w:t>(</w:t>
      </w:r>
      <w:proofErr w:type="spellStart"/>
      <w:r>
        <w:t>float</w:t>
      </w:r>
      <w:proofErr w:type="spellEnd"/>
      <w:r>
        <w:t xml:space="preserve">) para la ciega grande y </w:t>
      </w:r>
      <w:proofErr w:type="spellStart"/>
      <w:r>
        <w:t>setApuestaInicial</w:t>
      </w:r>
      <w:proofErr w:type="spellEnd"/>
      <w:r>
        <w:t>(</w:t>
      </w:r>
      <w:proofErr w:type="spellStart"/>
      <w:r>
        <w:t>float</w:t>
      </w:r>
      <w:proofErr w:type="spellEnd"/>
      <w:r>
        <w:t>/2) para la ciega pequeña.</w:t>
      </w:r>
    </w:p>
    <w:p w14:paraId="0239020F" w14:textId="77777777" w:rsidR="00707605" w:rsidRDefault="00707605">
      <w:pPr>
        <w:pStyle w:val="Ttulo3"/>
      </w:pPr>
      <w:proofErr w:type="spellStart"/>
      <w:proofErr w:type="gramStart"/>
      <w:r>
        <w:t>jugarPartida</w:t>
      </w:r>
      <w:proofErr w:type="spellEnd"/>
      <w:r>
        <w:t>(</w:t>
      </w:r>
      <w:proofErr w:type="gramEnd"/>
      <w:r w:rsidRPr="00C139EB">
        <w:t xml:space="preserve">Mesa T, </w:t>
      </w:r>
      <w:r>
        <w:t>Mazo</w:t>
      </w:r>
      <w:r w:rsidRPr="00C139EB">
        <w:t xml:space="preserve"> c, Jugador* Jugadores, </w:t>
      </w:r>
      <w:proofErr w:type="spellStart"/>
      <w:r w:rsidRPr="00C139EB">
        <w:t>bool</w:t>
      </w:r>
      <w:proofErr w:type="spellEnd"/>
      <w:r w:rsidRPr="00C139EB">
        <w:t xml:space="preserve"> jugador, </w:t>
      </w:r>
      <w:proofErr w:type="spellStart"/>
      <w:r w:rsidRPr="00C139EB">
        <w:t>int</w:t>
      </w:r>
      <w:proofErr w:type="spellEnd"/>
      <w:r w:rsidRPr="00C139EB">
        <w:t xml:space="preserve"> </w:t>
      </w:r>
      <w:r>
        <w:t xml:space="preserve">elegido, Algoritmo </w:t>
      </w:r>
      <w:proofErr w:type="spellStart"/>
      <w:r>
        <w:t>alg</w:t>
      </w:r>
      <w:proofErr w:type="spellEnd"/>
      <w:r>
        <w:t xml:space="preserve">, </w:t>
      </w:r>
      <w:proofErr w:type="spellStart"/>
      <w:r>
        <w:t>float</w:t>
      </w:r>
      <w:proofErr w:type="spellEnd"/>
      <w:r>
        <w:t xml:space="preserve"> </w:t>
      </w:r>
      <w:proofErr w:type="spellStart"/>
      <w:r>
        <w:t>apuestaInicial</w:t>
      </w:r>
      <w:proofErr w:type="spellEnd"/>
      <w:r>
        <w:t>)</w:t>
      </w:r>
    </w:p>
    <w:p w14:paraId="60109B8A" w14:textId="77777777" w:rsidR="00707605" w:rsidRDefault="00707605" w:rsidP="00707605">
      <w:pPr>
        <w:pStyle w:val="EstiloPrimeralnea0cm"/>
      </w:pPr>
      <w:r>
        <w:t>Esta función es la que controla el flujo de las fases de cada ronda.</w:t>
      </w:r>
    </w:p>
    <w:p w14:paraId="782BEFC6" w14:textId="77777777" w:rsidR="00707605" w:rsidRDefault="00707605" w:rsidP="00707605">
      <w:pPr>
        <w:ind w:firstLine="0"/>
      </w:pPr>
      <w:r>
        <w:t xml:space="preserve">Una vez inicializadas las variables necesarias para la función, incluyendo obtener la apuesta inicial de cada uno de los jugadores y asignar al atributo tipo de </w:t>
      </w:r>
      <w:proofErr w:type="spellStart"/>
      <w:r>
        <w:t>alg</w:t>
      </w:r>
      <w:proofErr w:type="spellEnd"/>
      <w:r>
        <w:t xml:space="preserve"> el valor 4 (el que corresponde al algoritmo diseñado y no a uno de los patrones), determina el flujo de juego según el modo en función del valor del booleano jugador. </w:t>
      </w:r>
    </w:p>
    <w:p w14:paraId="489A6C53" w14:textId="77777777" w:rsidR="00707605" w:rsidRDefault="00707605">
      <w:pPr>
        <w:pStyle w:val="Ttulo3"/>
      </w:pPr>
      <w:r>
        <w:t>Modo Jugador vs Algoritmo</w:t>
      </w:r>
    </w:p>
    <w:p w14:paraId="673A8D7B" w14:textId="77777777" w:rsidR="00707605" w:rsidRDefault="00707605" w:rsidP="00707605">
      <w:pPr>
        <w:pStyle w:val="EstiloPrimeralnea0cm"/>
      </w:pPr>
      <w:r>
        <w:t>Esta modalidad tiene una doble función. La primera función es comprobar el correcto funcionamiento del conjunto de motor de juego, enlace y algoritmo, por lo que se usará esta modalidad como herramienta de testeo del algoritmo. La segunda función es comprobar las reacciones del algoritmo ante el factor humano.</w:t>
      </w:r>
    </w:p>
    <w:p w14:paraId="4C52A603" w14:textId="77777777" w:rsidR="00707605" w:rsidRDefault="00707605" w:rsidP="00707605">
      <w:pPr>
        <w:pStyle w:val="EstiloPrimeralnea0cm"/>
      </w:pPr>
      <w:r>
        <w:t xml:space="preserve">Comienza el bucle de juego (controlado por la variable booleana continuar) inicializando los índices de ronda y Mazo, se aleatoriza el mazo con </w:t>
      </w:r>
      <w:proofErr w:type="spellStart"/>
      <w:proofErr w:type="gramStart"/>
      <w:r>
        <w:t>T.barajar</w:t>
      </w:r>
      <w:proofErr w:type="spellEnd"/>
      <w:proofErr w:type="gramEnd"/>
      <w:r>
        <w:t xml:space="preserve">(c), se obtienen las apuestas iniciales, se reparten cartas con </w:t>
      </w:r>
      <w:proofErr w:type="spellStart"/>
      <w:r>
        <w:t>T.repartirCartas</w:t>
      </w:r>
      <w:proofErr w:type="spellEnd"/>
      <w:r>
        <w:t>(</w:t>
      </w:r>
      <w:r w:rsidRPr="008D3126">
        <w:t>Jugador* j, Carta* mazo, Carta* tablero, Carta* Quemada</w:t>
      </w:r>
      <w:r>
        <w:t xml:space="preserve">), se modifica el tablero y se actualiza la apuesta, incluyendo la alternación de apuestas iniciales en función del jugador inicial. Tras eso, se ejecuta la función </w:t>
      </w:r>
      <w:proofErr w:type="gramStart"/>
      <w:r>
        <w:t>ronda(</w:t>
      </w:r>
      <w:proofErr w:type="gramEnd"/>
      <w:r w:rsidRPr="008D3126">
        <w:t>Mesa T, Carta* c, Jugador* J</w:t>
      </w:r>
      <w:r>
        <w:t xml:space="preserve">), que es la función que representa la fase de apuestas, de la cual se explicará su funcionamiento en su apartado. </w:t>
      </w:r>
    </w:p>
    <w:p w14:paraId="19B7A45F" w14:textId="77777777" w:rsidR="00707605" w:rsidRDefault="00707605" w:rsidP="00707605">
      <w:r>
        <w:t xml:space="preserve">La función ronda devuelve un booleano, que se almacena en la variable </w:t>
      </w:r>
      <w:proofErr w:type="spellStart"/>
      <w:r>
        <w:t>bool</w:t>
      </w:r>
      <w:proofErr w:type="spellEnd"/>
      <w:r>
        <w:t xml:space="preserve"> pasar. Tras esto, en función del valor de pasar, se comienza un ciclo de funcionamiento guiado por el valor de pasar y por el valor de </w:t>
      </w:r>
      <w:proofErr w:type="spellStart"/>
      <w:r>
        <w:t>indiceRonda</w:t>
      </w:r>
      <w:proofErr w:type="spellEnd"/>
      <w:r>
        <w:t xml:space="preserve"> (almacenado en </w:t>
      </w:r>
      <w:proofErr w:type="spellStart"/>
      <w:r>
        <w:t>auxRonda</w:t>
      </w:r>
      <w:proofErr w:type="spellEnd"/>
      <w:r>
        <w:t>).</w:t>
      </w:r>
    </w:p>
    <w:p w14:paraId="35299DD7" w14:textId="77777777" w:rsidR="00707605" w:rsidRDefault="00707605" w:rsidP="00707605">
      <w:r>
        <w:lastRenderedPageBreak/>
        <w:t xml:space="preserve">Este segundo bucle incluido en el primero consiste en primero una comprobación del valor de pasar. Si pasar es true, ejecuta </w:t>
      </w:r>
      <w:proofErr w:type="spellStart"/>
      <w:proofErr w:type="gramStart"/>
      <w:r>
        <w:t>pasarApuesta</w:t>
      </w:r>
      <w:proofErr w:type="spellEnd"/>
      <w:r>
        <w:t>(</w:t>
      </w:r>
      <w:proofErr w:type="gramEnd"/>
      <w:r>
        <w:t xml:space="preserve">Mesa T, Jugadores* Jugadores) y almacena el resultado en la variable continuar. Si no, continua el ciclo: aumenta tanto </w:t>
      </w:r>
      <w:proofErr w:type="spellStart"/>
      <w:r>
        <w:t>índiceRonda</w:t>
      </w:r>
      <w:proofErr w:type="spellEnd"/>
      <w:r>
        <w:t xml:space="preserve"> (con </w:t>
      </w:r>
      <w:proofErr w:type="spellStart"/>
      <w:proofErr w:type="gramStart"/>
      <w:r>
        <w:t>T.upIndiceRonda</w:t>
      </w:r>
      <w:proofErr w:type="spellEnd"/>
      <w:proofErr w:type="gramEnd"/>
      <w:r>
        <w:t xml:space="preserve">()) como </w:t>
      </w:r>
      <w:proofErr w:type="spellStart"/>
      <w:r>
        <w:t>auxRonda</w:t>
      </w:r>
      <w:proofErr w:type="spellEnd"/>
      <w:r>
        <w:t xml:space="preserve"> y comprueba el valor de </w:t>
      </w:r>
      <w:proofErr w:type="spellStart"/>
      <w:r>
        <w:t>IndiceRonda</w:t>
      </w:r>
      <w:proofErr w:type="spellEnd"/>
      <w:r>
        <w:t>:</w:t>
      </w:r>
    </w:p>
    <w:p w14:paraId="189905F8" w14:textId="77777777" w:rsidR="00707605" w:rsidRDefault="00707605" w:rsidP="00707605">
      <w:pPr>
        <w:numPr>
          <w:ilvl w:val="0"/>
          <w:numId w:val="41"/>
        </w:numPr>
      </w:pPr>
      <w:r>
        <w:t xml:space="preserve">Si el valor de </w:t>
      </w:r>
      <w:proofErr w:type="spellStart"/>
      <w:r>
        <w:t>IndiceRonda</w:t>
      </w:r>
      <w:proofErr w:type="spellEnd"/>
      <w:r>
        <w:t xml:space="preserve"> es 4, se procede a hacer el </w:t>
      </w:r>
      <w:proofErr w:type="spellStart"/>
      <w:r>
        <w:t>Showdown</w:t>
      </w:r>
      <w:proofErr w:type="spellEnd"/>
      <w:r>
        <w:t xml:space="preserve">, es decir, se modifica el tablero, se actualiza la apuesta y se imprime el tablero, revelando todas las cartas y calculando el jugador que gana. Tras determinar el ganador, se entrega la apuesta al ganador y, si ninguno de los jugadores está a 0 de dinero, pregunta al jugador si quiere continuar jugando con </w:t>
      </w:r>
      <w:proofErr w:type="spellStart"/>
      <w:proofErr w:type="gramStart"/>
      <w:r>
        <w:t>T.continuar</w:t>
      </w:r>
      <w:proofErr w:type="spellEnd"/>
      <w:proofErr w:type="gramEnd"/>
      <w:r>
        <w:t>(), cuya salida se almacena en continuar.</w:t>
      </w:r>
    </w:p>
    <w:p w14:paraId="4186ABCC" w14:textId="77777777" w:rsidR="00707605" w:rsidRDefault="00707605" w:rsidP="00707605">
      <w:pPr>
        <w:numPr>
          <w:ilvl w:val="0"/>
          <w:numId w:val="41"/>
        </w:numPr>
      </w:pPr>
      <w:r>
        <w:t xml:space="preserve">Si el valor de </w:t>
      </w:r>
      <w:proofErr w:type="spellStart"/>
      <w:r>
        <w:t>IndiceRonda</w:t>
      </w:r>
      <w:proofErr w:type="spellEnd"/>
      <w:r>
        <w:t xml:space="preserve"> no es 4: se ejecuta de nuevo la función </w:t>
      </w:r>
      <w:proofErr w:type="gramStart"/>
      <w:r>
        <w:t>ronda(</w:t>
      </w:r>
      <w:proofErr w:type="gramEnd"/>
      <w:r w:rsidRPr="008D3126">
        <w:t>Mesa T, Carta* c, Jugador* J</w:t>
      </w:r>
      <w:r>
        <w:t>), que vuelve a almacenar su salida en pasar.</w:t>
      </w:r>
    </w:p>
    <w:p w14:paraId="66798D7E" w14:textId="77777777" w:rsidR="00707605" w:rsidRDefault="00707605" w:rsidP="00707605">
      <w:pPr>
        <w:numPr>
          <w:ilvl w:val="1"/>
          <w:numId w:val="41"/>
        </w:numPr>
      </w:pPr>
      <w:r>
        <w:t xml:space="preserve">Si pasar ==true, entonces se ejecuta </w:t>
      </w:r>
      <w:proofErr w:type="spellStart"/>
      <w:proofErr w:type="gramStart"/>
      <w:r>
        <w:t>pasarApuesta</w:t>
      </w:r>
      <w:proofErr w:type="spellEnd"/>
      <w:r>
        <w:t>(</w:t>
      </w:r>
      <w:proofErr w:type="gramEnd"/>
      <w:r>
        <w:t>Mesa T, Jugadores* Jugadores) y almacena el resultado en la variable continuar.</w:t>
      </w:r>
    </w:p>
    <w:p w14:paraId="6036198D" w14:textId="77777777" w:rsidR="00707605" w:rsidRDefault="00707605" w:rsidP="00707605">
      <w:r>
        <w:tab/>
        <w:t xml:space="preserve">Este ciclo se repite mientras que pasar == false y </w:t>
      </w:r>
      <w:proofErr w:type="spellStart"/>
      <w:r>
        <w:t>auxRonda</w:t>
      </w:r>
      <w:proofErr w:type="spellEnd"/>
      <w:r>
        <w:t xml:space="preserve"> &lt;4.</w:t>
      </w:r>
    </w:p>
    <w:p w14:paraId="167F1CF4" w14:textId="77777777" w:rsidR="00707605" w:rsidRDefault="00707605" w:rsidP="00707605">
      <w:r>
        <w:t xml:space="preserve">Después de acabar ese ciclo, se continua el ciclo principal, que comprueba si realmente el valor de continuar es correcto debido a un </w:t>
      </w:r>
      <w:proofErr w:type="spellStart"/>
      <w:r>
        <w:t>All</w:t>
      </w:r>
      <w:proofErr w:type="spellEnd"/>
      <w:r>
        <w:t xml:space="preserve"> In y uno del os jugadores no ha perdido.</w:t>
      </w:r>
    </w:p>
    <w:p w14:paraId="2586713E" w14:textId="77777777" w:rsidR="00707605" w:rsidRPr="008D3126" w:rsidRDefault="00707605" w:rsidP="00707605">
      <w:r>
        <w:t>Este ciclo se repite mientras que continuar==true. Después de eso, imprime por pantalla el ganador.</w:t>
      </w:r>
    </w:p>
    <w:p w14:paraId="31B31EA2" w14:textId="77777777" w:rsidR="00707605" w:rsidRDefault="00707605">
      <w:pPr>
        <w:pStyle w:val="Ttulo3"/>
      </w:pPr>
      <w:r>
        <w:t>Modo Algoritmo vs Algoritmo</w:t>
      </w:r>
    </w:p>
    <w:p w14:paraId="3FAAEECA" w14:textId="6092758F" w:rsidR="00707605" w:rsidRPr="00A21C28" w:rsidRDefault="00707605" w:rsidP="00707605">
      <w:r>
        <w:t>Esta modalidad de juego es la que se va a utilizar para analizar la fuerza del algoritmo, ya que permite automatizar n rondas de juego, siendo n un n</w:t>
      </w:r>
      <w:r w:rsidR="00C04345">
        <w:t>ú</w:t>
      </w:r>
      <w:r>
        <w:t>mero definido.</w:t>
      </w:r>
    </w:p>
    <w:p w14:paraId="1B978F3B" w14:textId="77777777" w:rsidR="00707605" w:rsidRDefault="00707605" w:rsidP="00707605">
      <w:r>
        <w:t xml:space="preserve">El funcionamiento de este modo es bastante similar al modo jugador vs algoritmo. </w:t>
      </w:r>
    </w:p>
    <w:p w14:paraId="205E87BA" w14:textId="77777777" w:rsidR="00707605" w:rsidRDefault="00707605" w:rsidP="00707605">
      <w:r>
        <w:t xml:space="preserve">Se produce la inicialización de variables: se crea un nuevo elemento de clase Algoritmo, cuyo tipo se le asigna el valor de la variable de entrada “elegido”, y se crean los elementos relacionados con el registro de las iteraciones usando </w:t>
      </w:r>
      <w:proofErr w:type="spellStart"/>
      <w:r>
        <w:t>fstream</w:t>
      </w:r>
      <w:proofErr w:type="spellEnd"/>
      <w:r>
        <w:t xml:space="preserve"> y creando un elemento </w:t>
      </w:r>
      <w:proofErr w:type="spellStart"/>
      <w:r>
        <w:t>string</w:t>
      </w:r>
      <w:proofErr w:type="spellEnd"/>
      <w:r>
        <w:t xml:space="preserve"> llamado acciones y un vector de elementos </w:t>
      </w:r>
      <w:proofErr w:type="spellStart"/>
      <w:r>
        <w:t>string</w:t>
      </w:r>
      <w:proofErr w:type="spellEnd"/>
      <w:r>
        <w:t xml:space="preserve"> llamado log, que será el que se acabe pasando al registro. También se crean las variables auxiliares necesarias (dos variables Carta*, </w:t>
      </w:r>
      <w:proofErr w:type="spellStart"/>
      <w:r>
        <w:t>manoAux</w:t>
      </w:r>
      <w:proofErr w:type="spellEnd"/>
      <w:r>
        <w:t xml:space="preserve"> y </w:t>
      </w:r>
      <w:proofErr w:type="spellStart"/>
      <w:r>
        <w:t>MesaAux</w:t>
      </w:r>
      <w:proofErr w:type="spellEnd"/>
      <w:r>
        <w:t xml:space="preserve">, dos variables </w:t>
      </w:r>
      <w:proofErr w:type="spellStart"/>
      <w:r>
        <w:t>int</w:t>
      </w:r>
      <w:proofErr w:type="spellEnd"/>
      <w:r>
        <w:t xml:space="preserve">, </w:t>
      </w:r>
      <w:proofErr w:type="gramStart"/>
      <w:r>
        <w:t>status</w:t>
      </w:r>
      <w:proofErr w:type="gramEnd"/>
      <w:r>
        <w:t xml:space="preserve"> y p, y un </w:t>
      </w:r>
      <w:proofErr w:type="spellStart"/>
      <w:r>
        <w:t>string</w:t>
      </w:r>
      <w:proofErr w:type="spellEnd"/>
      <w:r>
        <w:t xml:space="preserve">, </w:t>
      </w:r>
      <w:proofErr w:type="spellStart"/>
      <w:r>
        <w:t>cadena_aux</w:t>
      </w:r>
      <w:proofErr w:type="spellEnd"/>
      <w:r>
        <w:t>).</w:t>
      </w:r>
    </w:p>
    <w:p w14:paraId="6589B45F" w14:textId="77777777" w:rsidR="00707605" w:rsidRDefault="00707605" w:rsidP="00707605">
      <w:r>
        <w:t>Antes de empezar el ciclo, se pide introducir el número de iteraciones deseadas, lo cual sirve como un elemento a comprobar para salir del bucle de juego.</w:t>
      </w:r>
    </w:p>
    <w:p w14:paraId="6ED99D7D" w14:textId="77777777" w:rsidR="00707605" w:rsidRDefault="00707605" w:rsidP="00707605">
      <w:r>
        <w:t xml:space="preserve">Se definen las apuestas iniciales de cada jugador, se reparten las cartas y se actualiza la apuesta de la mesa. Después de eso, se realizan la inicialización del registro. </w:t>
      </w:r>
    </w:p>
    <w:p w14:paraId="2D7BC3B7" w14:textId="77777777" w:rsidR="00707605" w:rsidRDefault="00707605" w:rsidP="00707605">
      <w:r>
        <w:lastRenderedPageBreak/>
        <w:t>Para poder analizar como de fuerte es el algoritmo, es necesario llevar un registro de cada iteración. Para ello, la mejor forma de observarlo es con la variación de dinero que tenga el algoritmo. Pero esto se puede analizar de dos formas: en cada iteración o en cada partida. Teniendo en cuenta que la variación de dinero en cada ronda es influida directamente por cómo de buena sea la jugada del algoritmo durante esa iteración, considero que es mejor analizar el beneficio en cada iteración ya que se puede crear una comparación del beneficio con la fuerza de la mano.</w:t>
      </w:r>
    </w:p>
    <w:p w14:paraId="00100E57" w14:textId="77777777" w:rsidR="00707605" w:rsidRDefault="00707605" w:rsidP="00707605">
      <w:r>
        <w:t>La estructura de cada línea del registro es la siguiente:</w:t>
      </w:r>
    </w:p>
    <w:p w14:paraId="0302BE55" w14:textId="77777777" w:rsidR="00707605" w:rsidRDefault="00707605" w:rsidP="00707605">
      <w:pPr>
        <w:rPr>
          <w:b/>
          <w:bCs/>
        </w:rPr>
      </w:pPr>
      <w:proofErr w:type="spellStart"/>
      <w:r w:rsidRPr="00FF5496">
        <w:rPr>
          <w:b/>
          <w:bCs/>
        </w:rPr>
        <w:t>It</w:t>
      </w:r>
      <w:proofErr w:type="spellEnd"/>
      <w:r w:rsidRPr="00FF5496">
        <w:rPr>
          <w:b/>
          <w:bCs/>
        </w:rPr>
        <w:t xml:space="preserve">: n Time: t // Mano </w:t>
      </w:r>
      <w:proofErr w:type="spellStart"/>
      <w:r w:rsidRPr="00FF5496">
        <w:rPr>
          <w:b/>
          <w:bCs/>
        </w:rPr>
        <w:t>alg</w:t>
      </w:r>
      <w:proofErr w:type="spellEnd"/>
      <w:r w:rsidRPr="00FF5496">
        <w:rPr>
          <w:b/>
          <w:bCs/>
        </w:rPr>
        <w:t xml:space="preserve">: C1C2 Mano </w:t>
      </w:r>
      <w:proofErr w:type="spellStart"/>
      <w:r w:rsidRPr="00FF5496">
        <w:rPr>
          <w:b/>
          <w:bCs/>
        </w:rPr>
        <w:t>patron</w:t>
      </w:r>
      <w:proofErr w:type="spellEnd"/>
      <w:r w:rsidRPr="00FF5496">
        <w:rPr>
          <w:b/>
          <w:bCs/>
        </w:rPr>
        <w:t xml:space="preserve">: C3C4 </w:t>
      </w:r>
      <w:r>
        <w:rPr>
          <w:b/>
          <w:bCs/>
        </w:rPr>
        <w:t xml:space="preserve">// </w:t>
      </w:r>
      <w:r w:rsidRPr="00FF5496">
        <w:rPr>
          <w:b/>
          <w:bCs/>
        </w:rPr>
        <w:t>RX</w:t>
      </w:r>
      <w:r>
        <w:rPr>
          <w:b/>
          <w:bCs/>
        </w:rPr>
        <w:t xml:space="preserve"> // SH</w:t>
      </w:r>
    </w:p>
    <w:p w14:paraId="1B4C6221" w14:textId="77777777" w:rsidR="00707605" w:rsidRDefault="00707605" w:rsidP="00707605">
      <w:r>
        <w:t>Siendo n el número de la iteración, t el registro de fecha y hora en el que se inicia dicha iteración (para llevar un registro del tiempo que se tarda por iteración), Ci las correspondientes cartas que tendría en su mano el algoritmo y el patrón elegido, respectivamente, RX la información de las rondas de juego de esa iteración y SH la información del resultado de la iteración</w:t>
      </w:r>
    </w:p>
    <w:p w14:paraId="5C5D434D" w14:textId="77777777" w:rsidR="00707605" w:rsidRDefault="00707605" w:rsidP="00707605">
      <w:r>
        <w:t>La estructura de RX varía según si es la ronda 0 o cualquiera de las posteriores. La estructura es la siguiente:</w:t>
      </w:r>
    </w:p>
    <w:p w14:paraId="00EBDB43" w14:textId="77777777" w:rsidR="00707605" w:rsidRPr="00FF5496" w:rsidRDefault="00707605" w:rsidP="00707605">
      <w:pPr>
        <w:rPr>
          <w:b/>
          <w:bCs/>
        </w:rPr>
      </w:pPr>
      <w:r w:rsidRPr="00FF5496">
        <w:rPr>
          <w:b/>
          <w:bCs/>
        </w:rPr>
        <w:t xml:space="preserve">Rn </w:t>
      </w:r>
      <w:r w:rsidRPr="00FF5496">
        <w:rPr>
          <w:b/>
          <w:bCs/>
          <w:i/>
          <w:iCs/>
        </w:rPr>
        <w:t>Mesa Mi</w:t>
      </w:r>
      <w:r w:rsidRPr="00FF5496">
        <w:rPr>
          <w:b/>
          <w:bCs/>
        </w:rPr>
        <w:t xml:space="preserve"> </w:t>
      </w:r>
      <w:proofErr w:type="spellStart"/>
      <w:r w:rsidRPr="00FF5496">
        <w:rPr>
          <w:b/>
          <w:bCs/>
        </w:rPr>
        <w:t>JiAJ</w:t>
      </w:r>
      <w:r>
        <w:rPr>
          <w:b/>
          <w:bCs/>
        </w:rPr>
        <w:t>d</w:t>
      </w:r>
      <w:r w:rsidRPr="00FF5496">
        <w:rPr>
          <w:b/>
          <w:bCs/>
        </w:rPr>
        <w:t>A</w:t>
      </w:r>
      <w:proofErr w:type="spellEnd"/>
      <w:r w:rsidRPr="00FF5496">
        <w:rPr>
          <w:b/>
          <w:bCs/>
        </w:rPr>
        <w:t xml:space="preserve"> //</w:t>
      </w:r>
    </w:p>
    <w:p w14:paraId="7347373C" w14:textId="70D2FC99" w:rsidR="00707605" w:rsidRDefault="00707605" w:rsidP="00707605">
      <w:r>
        <w:t xml:space="preserve">Siendo n el número de la ronda, </w:t>
      </w:r>
      <w:proofErr w:type="gramStart"/>
      <w:r>
        <w:t>Mi las cartas</w:t>
      </w:r>
      <w:proofErr w:type="gramEnd"/>
      <w:r>
        <w:t xml:space="preserve"> que se encuentran en la mesa durante esa ronda y </w:t>
      </w:r>
      <w:proofErr w:type="spellStart"/>
      <w:r>
        <w:t>JiAJdA</w:t>
      </w:r>
      <w:proofErr w:type="spellEnd"/>
      <w:r>
        <w:t xml:space="preserve"> son las acciones que toma cada jugador (siendo </w:t>
      </w:r>
      <w:proofErr w:type="spellStart"/>
      <w:r>
        <w:t>JiA</w:t>
      </w:r>
      <w:proofErr w:type="spellEnd"/>
      <w:r>
        <w:t xml:space="preserve"> la acción del jugador inicial y </w:t>
      </w:r>
      <w:proofErr w:type="spellStart"/>
      <w:r>
        <w:t>JdA</w:t>
      </w:r>
      <w:proofErr w:type="spellEnd"/>
      <w:r>
        <w:t xml:space="preserve"> la acción del jugador que no es mano inicial, aka dealer). Las acciones pueden ser V (para ver la apuesta), P (al pasar la apuesta) o SX </w:t>
      </w:r>
      <w:del w:id="586" w:author="Álvaro Gonzalez" w:date="2020-06-20T13:03:00Z">
        <w:r w:rsidDel="00FE699B">
          <w:delText>( para</w:delText>
        </w:r>
      </w:del>
      <w:ins w:id="587" w:author="Álvaro Gonzalez" w:date="2020-06-20T13:03:00Z">
        <w:r w:rsidR="00FE699B">
          <w:t>(para</w:t>
        </w:r>
      </w:ins>
      <w:r>
        <w:t xml:space="preserve"> el caso de la subida, siendo X el valor de subida). </w:t>
      </w:r>
      <w:proofErr w:type="spellStart"/>
      <w:r>
        <w:t>JiAJdA</w:t>
      </w:r>
      <w:proofErr w:type="spellEnd"/>
      <w:r>
        <w:t xml:space="preserve"> se repetirá tantas veces como sea necesario hasta que ambos jugadores ven la apuesta o uno de los jugadores pasa.</w:t>
      </w:r>
    </w:p>
    <w:p w14:paraId="0E1EE4D9" w14:textId="021877B8" w:rsidR="00707605" w:rsidRDefault="00707605" w:rsidP="00707605">
      <w:r>
        <w:t>El cambio de esa estructura para la ronda 0 (</w:t>
      </w:r>
      <w:proofErr w:type="spellStart"/>
      <w:r>
        <w:t>preflop</w:t>
      </w:r>
      <w:proofErr w:type="spellEnd"/>
      <w:r>
        <w:t xml:space="preserve">) es la sección de Mesa </w:t>
      </w:r>
      <w:proofErr w:type="spellStart"/>
      <w:r>
        <w:t>Mi</w:t>
      </w:r>
      <w:proofErr w:type="spellEnd"/>
      <w:r>
        <w:t xml:space="preserve">, ya que esa sección no aparecerá en esa ronda, mientras que para el resto de </w:t>
      </w:r>
      <w:del w:id="588" w:author="Álvaro Gonzalez" w:date="2020-06-20T13:03:00Z">
        <w:r w:rsidDel="00FE699B">
          <w:delText>rondas</w:delText>
        </w:r>
      </w:del>
      <w:ins w:id="589" w:author="Álvaro Gonzalez" w:date="2020-06-20T13:03:00Z">
        <w:r w:rsidR="00FE699B">
          <w:t>las rondas</w:t>
        </w:r>
      </w:ins>
      <w:r>
        <w:t xml:space="preserve"> sí que aparecerá. </w:t>
      </w:r>
    </w:p>
    <w:p w14:paraId="523E1500" w14:textId="77777777" w:rsidR="00707605" w:rsidRDefault="00707605" w:rsidP="00707605">
      <w:r>
        <w:t>Por último, se tiene el valor SH, que representa el resultado final de la partida. La estructura de SH es la siguiente</w:t>
      </w:r>
    </w:p>
    <w:p w14:paraId="32B8755F" w14:textId="77777777" w:rsidR="00707605" w:rsidRPr="00FF5496" w:rsidRDefault="00707605" w:rsidP="00707605">
      <w:pPr>
        <w:rPr>
          <w:b/>
          <w:bCs/>
        </w:rPr>
      </w:pPr>
      <w:r>
        <w:rPr>
          <w:b/>
          <w:bCs/>
        </w:rPr>
        <w:t>J1RJ2O s B</w:t>
      </w:r>
    </w:p>
    <w:p w14:paraId="697B8537" w14:textId="77777777" w:rsidR="00707605" w:rsidRDefault="00707605" w:rsidP="00707605">
      <w:r>
        <w:t xml:space="preserve">Siendo R y O el resultado de cada jugador, s el signo asociado al resultado del algoritmo y B la variación en valor absoluto de dinero del algoritmo. Los valores que pueden tomar son W (en caso de que haya ganado), L (en caso de que pierda) o T en caso de empate. Cabe destacar que las únicas combinaciones son J1WJ2L (en caso de que el algoritmo gane), J1LJ2W (en caso de que el patrón gane) o J1TJ2T, ya que ambos empatan. En caso de que el algoritmo gane, s será “+” y B tomará el valor de la diferencia entre la apuesta total y la apuesta hecha. En caso de </w:t>
      </w:r>
      <w:r>
        <w:lastRenderedPageBreak/>
        <w:t>que el algoritmo pierda, s será “- “y B será la apuesta que tenga el algoritmo, y en el caso de empate, s será “=” y B será la diferencia entre la mitad de la apuesta total y la apuesta hecha.</w:t>
      </w:r>
    </w:p>
    <w:p w14:paraId="42B288AA" w14:textId="33F0404D" w:rsidR="00707605" w:rsidRDefault="00707605" w:rsidP="00707605">
      <w:r>
        <w:t xml:space="preserve">Se inician tanto el ciclo principal como el secundario, que tendrán una dinámica prácticamente idéntica a la que tienen en el modo Jugador vs Algoritmo, aunque añadiendo la funcionalidad del registro y que se llamará a las funciones equivalentes de las funciones mencionadas para este modo. Cabe destacar que se determinará qué algoritmo ha pasado durante la iteración (en caso de que eso ocurra) usando la variable “pasa” </w:t>
      </w:r>
      <w:del w:id="590" w:author="Álvaro Gonzalez" w:date="2020-06-20T13:03:00Z">
        <w:r w:rsidDel="00FE699B">
          <w:delText>de los elemento</w:delText>
        </w:r>
      </w:del>
      <w:ins w:id="591" w:author="Álvaro Gonzalez" w:date="2020-06-20T13:03:00Z">
        <w:r w:rsidR="00FE699B">
          <w:t>del elemento</w:t>
        </w:r>
      </w:ins>
      <w:r>
        <w:t xml:space="preserve"> Algoritmo.</w:t>
      </w:r>
    </w:p>
    <w:p w14:paraId="5631BAFF" w14:textId="77777777" w:rsidR="00707605" w:rsidRDefault="00707605" w:rsidP="00707605">
      <w:r>
        <w:t>La parte final del ciclo principal es la que varía, ya que las únicas dos posibilidades para que se dé el valor continuar=false son que uno de los dos jugadores se haya quedado a 0 de dinero o que se haya alcanzado el número definido de iteraciones.</w:t>
      </w:r>
    </w:p>
    <w:p w14:paraId="4CDFAF4A" w14:textId="77777777" w:rsidR="00707605" w:rsidRDefault="00707605">
      <w:pPr>
        <w:pStyle w:val="Ttulo3"/>
      </w:pPr>
      <w:commentRangeStart w:id="592"/>
      <w:proofErr w:type="spellStart"/>
      <w:r w:rsidRPr="00243854">
        <w:t>bool</w:t>
      </w:r>
      <w:proofErr w:type="spellEnd"/>
      <w:r w:rsidRPr="00243854">
        <w:t xml:space="preserve"> </w:t>
      </w:r>
      <w:proofErr w:type="gramStart"/>
      <w:r w:rsidRPr="00243854">
        <w:t>ronda(</w:t>
      </w:r>
      <w:proofErr w:type="gramEnd"/>
      <w:r w:rsidRPr="00243854">
        <w:t>Mesa T, Carta* c, Jugador* J</w:t>
      </w:r>
      <w:r>
        <w:t xml:space="preserve">, Algoritmo </w:t>
      </w:r>
      <w:proofErr w:type="spellStart"/>
      <w:r>
        <w:t>alg</w:t>
      </w:r>
      <w:proofErr w:type="spellEnd"/>
      <w:r w:rsidRPr="00243854">
        <w:t>)</w:t>
      </w:r>
      <w:r>
        <w:t xml:space="preserve">, </w:t>
      </w:r>
      <w:proofErr w:type="spellStart"/>
      <w:r>
        <w:t>bool</w:t>
      </w:r>
      <w:proofErr w:type="spellEnd"/>
      <w:r w:rsidRPr="00407A37">
        <w:t xml:space="preserve"> </w:t>
      </w:r>
      <w:proofErr w:type="spellStart"/>
      <w:r>
        <w:t>rondaAlg</w:t>
      </w:r>
      <w:proofErr w:type="spellEnd"/>
      <w:r w:rsidRPr="00407A37">
        <w:t>(MESA T, CARTA* C, JUGADOR* J</w:t>
      </w:r>
      <w:r>
        <w:t xml:space="preserve">, Algoritmo alg1, Algoritmo alg2, </w:t>
      </w:r>
      <w:proofErr w:type="spellStart"/>
      <w:r>
        <w:t>string</w:t>
      </w:r>
      <w:proofErr w:type="spellEnd"/>
      <w:r>
        <w:t xml:space="preserve"> acciones</w:t>
      </w:r>
      <w:r w:rsidRPr="00407A37">
        <w:t>)</w:t>
      </w:r>
      <w:r>
        <w:t xml:space="preserve"> y </w:t>
      </w:r>
      <w:proofErr w:type="spellStart"/>
      <w:r>
        <w:t>CalcularValorJugador</w:t>
      </w:r>
      <w:proofErr w:type="spellEnd"/>
      <w:r>
        <w:t xml:space="preserve">(Mesa T, Jugador* J, </w:t>
      </w:r>
      <w:proofErr w:type="spellStart"/>
      <w:r>
        <w:t>int</w:t>
      </w:r>
      <w:proofErr w:type="spellEnd"/>
      <w:r>
        <w:t xml:space="preserve"> Ronda)</w:t>
      </w:r>
      <w:commentRangeEnd w:id="592"/>
      <w:r w:rsidR="00C04345">
        <w:rPr>
          <w:rStyle w:val="Refdecomentario"/>
          <w:b w:val="0"/>
          <w:iCs w:val="0"/>
          <w:smallCaps w:val="0"/>
          <w:spacing w:val="0"/>
          <w:lang w:val="en-US" w:eastAsia="en-US" w:bidi="en-US"/>
        </w:rPr>
        <w:commentReference w:id="592"/>
      </w:r>
    </w:p>
    <w:p w14:paraId="3C547DE1" w14:textId="2C3D137E" w:rsidR="00707605" w:rsidRDefault="00707605" w:rsidP="00707605">
      <w:pPr>
        <w:pStyle w:val="EstiloPrimeralnea0cm"/>
      </w:pPr>
      <w:proofErr w:type="spellStart"/>
      <w:r w:rsidRPr="00407A37">
        <w:t>bool</w:t>
      </w:r>
      <w:proofErr w:type="spellEnd"/>
      <w:r w:rsidRPr="00407A37">
        <w:t xml:space="preserve"> ronda(mesa t, </w:t>
      </w:r>
      <w:del w:id="593" w:author="Álvaro Gonzalez" w:date="2020-06-20T13:05:00Z">
        <w:r w:rsidRPr="00407A37" w:rsidDel="00FE699B">
          <w:delText>carta* c</w:delText>
        </w:r>
      </w:del>
      <w:ins w:id="594" w:author="Álvaro Gonzalez" w:date="2020-06-20T13:05:00Z">
        <w:r w:rsidR="00FE699B">
          <w:t>mazo M</w:t>
        </w:r>
      </w:ins>
      <w:r w:rsidRPr="00407A37">
        <w:t>, jugador* j</w:t>
      </w:r>
      <w:r>
        <w:t xml:space="preserve">, Algoritmo </w:t>
      </w:r>
      <w:proofErr w:type="spellStart"/>
      <w:r>
        <w:t>alg</w:t>
      </w:r>
      <w:proofErr w:type="spellEnd"/>
      <w:r w:rsidRPr="00407A37">
        <w:t xml:space="preserve">) </w:t>
      </w:r>
      <w:r>
        <w:t xml:space="preserve">tiene como objetivo modificar el tablero con el índice de ronda correspondiente, calcular el valor de Jugada del jugador con </w:t>
      </w:r>
      <w:proofErr w:type="spellStart"/>
      <w:r>
        <w:t>C</w:t>
      </w:r>
      <w:r w:rsidRPr="00407A37">
        <w:t>alcularValorjugador</w:t>
      </w:r>
      <w:proofErr w:type="spellEnd"/>
      <w:r w:rsidRPr="00407A37">
        <w:t xml:space="preserve">(Mesa T, Jugador* J, </w:t>
      </w:r>
      <w:proofErr w:type="spellStart"/>
      <w:r w:rsidRPr="00407A37">
        <w:t>int</w:t>
      </w:r>
      <w:proofErr w:type="spellEnd"/>
      <w:r w:rsidRPr="00407A37">
        <w:t xml:space="preserve"> Ronda)</w:t>
      </w:r>
      <w:r>
        <w:t xml:space="preserve"> y ejecutar la función apostar(Mesa T, Jugador* J, Algoritmo </w:t>
      </w:r>
      <w:proofErr w:type="spellStart"/>
      <w:r>
        <w:t>alg</w:t>
      </w:r>
      <w:proofErr w:type="spellEnd"/>
      <w:r>
        <w:t xml:space="preserve">), que devuelve el </w:t>
      </w:r>
      <w:proofErr w:type="spellStart"/>
      <w:r>
        <w:t>bool</w:t>
      </w:r>
      <w:proofErr w:type="spellEnd"/>
      <w:r>
        <w:t xml:space="preserve"> pasar, que se considera como salida de esta función. </w:t>
      </w:r>
    </w:p>
    <w:p w14:paraId="106DEBF8" w14:textId="77777777" w:rsidR="00707605" w:rsidRPr="00407A37" w:rsidRDefault="00707605" w:rsidP="00707605">
      <w:pPr>
        <w:ind w:firstLine="0"/>
      </w:pPr>
      <w:proofErr w:type="spellStart"/>
      <w:proofErr w:type="gramStart"/>
      <w:r>
        <w:t>CalcularValorjugador</w:t>
      </w:r>
      <w:proofErr w:type="spellEnd"/>
      <w:r w:rsidRPr="00407A37">
        <w:t>(</w:t>
      </w:r>
      <w:proofErr w:type="gramEnd"/>
      <w:r w:rsidRPr="00407A37">
        <w:t xml:space="preserve">Mesa T, Jugador* J, </w:t>
      </w:r>
      <w:proofErr w:type="spellStart"/>
      <w:r w:rsidRPr="00407A37">
        <w:t>int</w:t>
      </w:r>
      <w:proofErr w:type="spellEnd"/>
      <w:r w:rsidRPr="00407A37">
        <w:t xml:space="preserve"> Ronda)</w:t>
      </w:r>
      <w:r>
        <w:t xml:space="preserve"> ejecuta la función de cálculo de </w:t>
      </w:r>
      <w:proofErr w:type="spellStart"/>
      <w:r>
        <w:t>valorMano</w:t>
      </w:r>
      <w:proofErr w:type="spellEnd"/>
      <w:r>
        <w:t xml:space="preserve"> de cada jugador correspondiente a cada ronda.</w:t>
      </w:r>
    </w:p>
    <w:p w14:paraId="64024AA7" w14:textId="77777777" w:rsidR="00707605" w:rsidRPr="00250340" w:rsidRDefault="00707605" w:rsidP="00707605"/>
    <w:p w14:paraId="46F6E666" w14:textId="47913AC1" w:rsidR="00707605" w:rsidRPr="00250340" w:rsidRDefault="00707605" w:rsidP="00707605">
      <w:pPr>
        <w:ind w:firstLine="0"/>
      </w:pPr>
      <w:proofErr w:type="spellStart"/>
      <w:r>
        <w:t>bool</w:t>
      </w:r>
      <w:proofErr w:type="spellEnd"/>
      <w:r w:rsidRPr="00407A37">
        <w:t xml:space="preserve"> </w:t>
      </w:r>
      <w:proofErr w:type="spellStart"/>
      <w:r>
        <w:t>rondaAlg</w:t>
      </w:r>
      <w:proofErr w:type="spellEnd"/>
      <w:r w:rsidRPr="00407A37">
        <w:t xml:space="preserve"> (MESA T, </w:t>
      </w:r>
      <w:del w:id="595" w:author="Álvaro Gonzalez" w:date="2020-06-20T13:05:00Z">
        <w:r w:rsidRPr="00407A37" w:rsidDel="00FE699B">
          <w:delText>CARTA* C</w:delText>
        </w:r>
      </w:del>
      <w:ins w:id="596" w:author="Álvaro Gonzalez" w:date="2020-06-20T13:05:00Z">
        <w:r w:rsidR="00FE699B">
          <w:t>mazo M</w:t>
        </w:r>
      </w:ins>
      <w:r w:rsidRPr="00407A37">
        <w:t>, JUGADOR* J</w:t>
      </w:r>
      <w:r>
        <w:t xml:space="preserve">, Algoritmo alg1, Algoritmo alg2, </w:t>
      </w:r>
      <w:proofErr w:type="spellStart"/>
      <w:r>
        <w:t>string</w:t>
      </w:r>
      <w:proofErr w:type="spellEnd"/>
      <w:r>
        <w:t xml:space="preserve"> acciones</w:t>
      </w:r>
      <w:r w:rsidRPr="00407A37">
        <w:t>)</w:t>
      </w:r>
      <w:r>
        <w:t xml:space="preserve"> es la función equivalente a ronda para el modo de Algoritmo vs Algoritmo, ejecutando la función </w:t>
      </w:r>
      <w:proofErr w:type="spellStart"/>
      <w:proofErr w:type="gramStart"/>
      <w:r>
        <w:t>apostarAlg</w:t>
      </w:r>
      <w:proofErr w:type="spellEnd"/>
      <w:r>
        <w:t>(</w:t>
      </w:r>
      <w:proofErr w:type="gramEnd"/>
      <w:r w:rsidRPr="00FF5496">
        <w:t xml:space="preserve">Mesa T, Jugador* Jugadores, Algoritmo alg1, Algoritmo alg2, </w:t>
      </w:r>
      <w:proofErr w:type="spellStart"/>
      <w:r w:rsidRPr="00FF5496">
        <w:t>string</w:t>
      </w:r>
      <w:proofErr w:type="spellEnd"/>
      <w:r w:rsidRPr="00FF5496">
        <w:t xml:space="preserve"> acciones</w:t>
      </w:r>
      <w:r>
        <w:t xml:space="preserve">), que devuelve el </w:t>
      </w:r>
      <w:proofErr w:type="spellStart"/>
      <w:r>
        <w:t>bool</w:t>
      </w:r>
      <w:proofErr w:type="spellEnd"/>
      <w:r>
        <w:t xml:space="preserve"> pasar, que se considera la salida de esta función.</w:t>
      </w:r>
    </w:p>
    <w:p w14:paraId="08F1A8F4" w14:textId="77777777" w:rsidR="00707605" w:rsidRPr="00243854" w:rsidRDefault="00707605" w:rsidP="00707605"/>
    <w:p w14:paraId="39EB6093" w14:textId="77777777" w:rsidR="00707605" w:rsidRDefault="00707605">
      <w:pPr>
        <w:pStyle w:val="Ttulo3"/>
      </w:pPr>
      <w:proofErr w:type="spellStart"/>
      <w:r>
        <w:t>bool</w:t>
      </w:r>
      <w:proofErr w:type="spellEnd"/>
      <w:r>
        <w:t xml:space="preserve"> </w:t>
      </w:r>
      <w:proofErr w:type="gramStart"/>
      <w:r>
        <w:t>apostar</w:t>
      </w:r>
      <w:r w:rsidRPr="00243854">
        <w:t>(</w:t>
      </w:r>
      <w:proofErr w:type="gramEnd"/>
      <w:r w:rsidRPr="00243854">
        <w:t>MESA T, JUGADOR* J</w:t>
      </w:r>
      <w:r>
        <w:t xml:space="preserve">, Algoritmo </w:t>
      </w:r>
      <w:proofErr w:type="spellStart"/>
      <w:r>
        <w:t>Alg</w:t>
      </w:r>
      <w:proofErr w:type="spellEnd"/>
      <w:r w:rsidRPr="00243854">
        <w:t>)</w:t>
      </w:r>
      <w:r>
        <w:t xml:space="preserve"> y </w:t>
      </w:r>
      <w:proofErr w:type="spellStart"/>
      <w:r>
        <w:t>bool</w:t>
      </w:r>
      <w:proofErr w:type="spellEnd"/>
      <w:r>
        <w:t xml:space="preserve"> Apostar(Mesa T, </w:t>
      </w:r>
      <w:r>
        <w:lastRenderedPageBreak/>
        <w:t xml:space="preserve">Jugador* J, Algoritmo alg1, Algoritmo Alg2, </w:t>
      </w:r>
      <w:proofErr w:type="spellStart"/>
      <w:r>
        <w:t>string</w:t>
      </w:r>
      <w:proofErr w:type="spellEnd"/>
      <w:r>
        <w:t xml:space="preserve"> acciones)</w:t>
      </w:r>
    </w:p>
    <w:p w14:paraId="15E4A944" w14:textId="77777777" w:rsidR="00707605" w:rsidRDefault="00707605" w:rsidP="00707605">
      <w:pPr>
        <w:pStyle w:val="EstiloPrimeralnea0cm"/>
      </w:pPr>
      <w:r>
        <w:t>La función ronda ejecuta todas las instrucciones necesarias para gestionar la ronda de apuestas, así como el funcionamiento de las opciones disponibles para la toma de decisiones en el modo Jugador vs Algoritmo.</w:t>
      </w:r>
    </w:p>
    <w:p w14:paraId="003E6295" w14:textId="77777777" w:rsidR="00707605" w:rsidRDefault="00707605" w:rsidP="00707605">
      <w:pPr>
        <w:ind w:firstLine="0"/>
      </w:pPr>
      <w:r>
        <w:t xml:space="preserve">Esta función trabaja con un bucle </w:t>
      </w:r>
      <w:commentRangeStart w:id="597"/>
      <w:commentRangeStart w:id="598"/>
      <w:r w:rsidRPr="00FF5496">
        <w:rPr>
          <w:rFonts w:ascii="Calibri" w:hAnsi="Calibri"/>
          <w:i/>
          <w:iCs/>
        </w:rPr>
        <w:t xml:space="preserve">do </w:t>
      </w:r>
      <w:proofErr w:type="spellStart"/>
      <w:r w:rsidRPr="00FF5496">
        <w:rPr>
          <w:rFonts w:ascii="Calibri" w:hAnsi="Calibri"/>
          <w:i/>
          <w:iCs/>
        </w:rPr>
        <w:t>while</w:t>
      </w:r>
      <w:commentRangeEnd w:id="597"/>
      <w:proofErr w:type="spellEnd"/>
      <w:r w:rsidRPr="00FF5496">
        <w:rPr>
          <w:rStyle w:val="Refdecomentario"/>
          <w:rFonts w:ascii="Calibri" w:hAnsi="Calibri"/>
          <w:i/>
          <w:iCs/>
        </w:rPr>
        <w:commentReference w:id="597"/>
      </w:r>
      <w:commentRangeEnd w:id="598"/>
      <w:r>
        <w:rPr>
          <w:rStyle w:val="Refdecomentario"/>
        </w:rPr>
        <w:commentReference w:id="598"/>
      </w:r>
      <w:r>
        <w:t xml:space="preserve">, que comienza haciendo dos comprobaciones: si se ha realizado un ciclo antes (con la variable </w:t>
      </w:r>
      <w:proofErr w:type="spellStart"/>
      <w:r>
        <w:t>bool</w:t>
      </w:r>
      <w:proofErr w:type="spellEnd"/>
      <w:r>
        <w:t xml:space="preserve"> </w:t>
      </w:r>
      <w:proofErr w:type="spellStart"/>
      <w:r>
        <w:t>checkposible</w:t>
      </w:r>
      <w:proofErr w:type="spellEnd"/>
      <w:r>
        <w:t xml:space="preserve">) y después comprobando si el jugador es el jugador inicial o es el algoritmo. Ambas comprobaciones sirven para determinar qué funciones del objeto </w:t>
      </w:r>
      <w:proofErr w:type="spellStart"/>
      <w:r>
        <w:t>alg</w:t>
      </w:r>
      <w:proofErr w:type="spellEnd"/>
      <w:r>
        <w:t xml:space="preserve"> utilizar, al igual que la segunda comprobación sirve para determinar el orden de actuar en ese ciclo.</w:t>
      </w:r>
    </w:p>
    <w:p w14:paraId="7458AF8A" w14:textId="77777777" w:rsidR="00707605" w:rsidRDefault="00707605" w:rsidP="00707605">
      <w:pPr>
        <w:ind w:firstLine="0"/>
      </w:pPr>
      <w:r>
        <w:t xml:space="preserve"> Si el jugador es el jugador inicial, empezará preguntando que introduzca al jugador si desea Apostar (A) o Pasar (P), almacenando ese valor </w:t>
      </w:r>
      <w:proofErr w:type="spellStart"/>
      <w:r>
        <w:t>char</w:t>
      </w:r>
      <w:proofErr w:type="spellEnd"/>
      <w:r>
        <w:t xml:space="preserve"> en entrada. El bucle se repetirá siempre que entrada sea distinto de ‘A’ y de ‘P’.</w:t>
      </w:r>
    </w:p>
    <w:p w14:paraId="095330EE" w14:textId="77777777" w:rsidR="00707605" w:rsidRDefault="00707605" w:rsidP="00707605">
      <w:pPr>
        <w:ind w:firstLine="0"/>
      </w:pPr>
      <w:r>
        <w:t xml:space="preserve">Si se elige ‘P’, el </w:t>
      </w:r>
      <w:proofErr w:type="spellStart"/>
      <w:r>
        <w:t>bool</w:t>
      </w:r>
      <w:proofErr w:type="spellEnd"/>
      <w:r>
        <w:t xml:space="preserve"> pasar recibe el valor de True.</w:t>
      </w:r>
    </w:p>
    <w:p w14:paraId="5788DC9F" w14:textId="77777777" w:rsidR="00707605" w:rsidRDefault="00707605" w:rsidP="00707605">
      <w:pPr>
        <w:ind w:firstLine="0"/>
      </w:pPr>
      <w:r>
        <w:t xml:space="preserve">Si se elige ‘A’, el </w:t>
      </w:r>
      <w:proofErr w:type="spellStart"/>
      <w:r>
        <w:t>bool</w:t>
      </w:r>
      <w:proofErr w:type="spellEnd"/>
      <w:r>
        <w:t xml:space="preserve"> pasar mantiene el valor false y comienza un segundo bucle do </w:t>
      </w:r>
      <w:proofErr w:type="spellStart"/>
      <w:r>
        <w:t>while</w:t>
      </w:r>
      <w:proofErr w:type="spellEnd"/>
      <w:r>
        <w:t xml:space="preserve">, que es gestionado por el valor </w:t>
      </w:r>
      <w:proofErr w:type="spellStart"/>
      <w:r>
        <w:t>apuesta_ok</w:t>
      </w:r>
      <w:proofErr w:type="spellEnd"/>
      <w:r>
        <w:t>.</w:t>
      </w:r>
    </w:p>
    <w:p w14:paraId="3884A883" w14:textId="77777777" w:rsidR="00707605" w:rsidRDefault="00707605" w:rsidP="00707605">
      <w:pPr>
        <w:ind w:firstLine="0"/>
      </w:pPr>
      <w:r>
        <w:t xml:space="preserve">En este segundo bucle lo primero que se comprueba es si alguno de los dos jugadores tiene dinero=0, por lo que no se puede apostar (un </w:t>
      </w:r>
      <w:proofErr w:type="spellStart"/>
      <w:r>
        <w:t>All</w:t>
      </w:r>
      <w:proofErr w:type="spellEnd"/>
      <w:r>
        <w:t xml:space="preserve"> in fuerza a igualar la apuesta del </w:t>
      </w:r>
      <w:proofErr w:type="spellStart"/>
      <w:r>
        <w:t>All</w:t>
      </w:r>
      <w:proofErr w:type="spellEnd"/>
      <w:r>
        <w:t xml:space="preserve"> in, y no se puede subir esa apuesta). En caso de que ambos jugadores tengan dinero en este punto, se pregunta al jugador si desea Subir la apuesta (S) o Ver la apuesta (V), valor que almacena en la variable </w:t>
      </w:r>
      <w:proofErr w:type="spellStart"/>
      <w:r>
        <w:t>entrada_apuesta</w:t>
      </w:r>
      <w:proofErr w:type="spellEnd"/>
      <w:r>
        <w:t>.</w:t>
      </w:r>
    </w:p>
    <w:p w14:paraId="544180E1" w14:textId="77777777" w:rsidR="00707605" w:rsidRDefault="00707605" w:rsidP="00707605">
      <w:pPr>
        <w:ind w:firstLine="0"/>
      </w:pPr>
      <w:r>
        <w:t xml:space="preserve">En el caso de </w:t>
      </w:r>
      <w:proofErr w:type="spellStart"/>
      <w:r>
        <w:t>entrada_apuesta</w:t>
      </w:r>
      <w:proofErr w:type="spellEnd"/>
      <w:r>
        <w:t xml:space="preserve">==’V’, se ejecuta la función </w:t>
      </w:r>
      <w:proofErr w:type="spellStart"/>
      <w:proofErr w:type="gramStart"/>
      <w:r>
        <w:t>verApuesta</w:t>
      </w:r>
      <w:proofErr w:type="spellEnd"/>
      <w:r>
        <w:t>(</w:t>
      </w:r>
      <w:proofErr w:type="gramEnd"/>
      <w:r>
        <w:t xml:space="preserve">Mesa T, Jugador* Jugadores) y, posteriormente, la función </w:t>
      </w:r>
      <w:proofErr w:type="spellStart"/>
      <w:r>
        <w:t>comprobarDinero</w:t>
      </w:r>
      <w:proofErr w:type="spellEnd"/>
      <w:r>
        <w:t xml:space="preserve">(Jugador* Jugadores), cuya salida se almacena en </w:t>
      </w:r>
      <w:proofErr w:type="spellStart"/>
      <w:r>
        <w:t>apuesta_ok</w:t>
      </w:r>
      <w:proofErr w:type="spellEnd"/>
      <w:r>
        <w:t>.</w:t>
      </w:r>
    </w:p>
    <w:p w14:paraId="6FFA2907" w14:textId="77777777" w:rsidR="00707605" w:rsidRDefault="00707605" w:rsidP="00707605">
      <w:pPr>
        <w:ind w:firstLine="0"/>
      </w:pPr>
      <w:r>
        <w:t xml:space="preserve">En el caso de </w:t>
      </w:r>
      <w:proofErr w:type="spellStart"/>
      <w:r>
        <w:t>entrada_apuesta</w:t>
      </w:r>
      <w:proofErr w:type="spellEnd"/>
      <w:r>
        <w:t>==’S’, se ejecuta un tercer bucle, para comprobar que la cantidad introducida es mayor a la apuesta del oponente. En ese caso, se comprueba si Diferencia es mayor o igual al dinero restante del jugador, siendo Diferencia:</w:t>
      </w:r>
    </w:p>
    <w:p w14:paraId="6B04E3F5" w14:textId="77777777" w:rsidR="00707605" w:rsidRDefault="00707605" w:rsidP="00707605">
      <w:pPr>
        <w:ind w:firstLine="0"/>
      </w:pPr>
      <w:r>
        <w:t xml:space="preserve">Diferencia = </w:t>
      </w:r>
      <w:proofErr w:type="spellStart"/>
      <w:r>
        <w:t>cantidad_apuesta_nueva</w:t>
      </w:r>
      <w:proofErr w:type="spellEnd"/>
      <w:r>
        <w:t xml:space="preserve"> – </w:t>
      </w:r>
      <w:proofErr w:type="spellStart"/>
      <w:r>
        <w:t>cantidad_ya_apostada</w:t>
      </w:r>
      <w:proofErr w:type="spellEnd"/>
      <w:r>
        <w:t>.</w:t>
      </w:r>
    </w:p>
    <w:p w14:paraId="35AA15EE" w14:textId="77777777" w:rsidR="00707605" w:rsidRDefault="00707605" w:rsidP="00707605">
      <w:pPr>
        <w:ind w:firstLine="0"/>
      </w:pPr>
      <w:r>
        <w:t xml:space="preserve">Si Diferencia es mayor o igual, entonces el jugador hace </w:t>
      </w:r>
      <w:proofErr w:type="spellStart"/>
      <w:r>
        <w:t>All</w:t>
      </w:r>
      <w:proofErr w:type="spellEnd"/>
      <w:r>
        <w:t xml:space="preserve"> In, apostando todo el dinero que le quedaría (</w:t>
      </w:r>
      <w:proofErr w:type="spellStart"/>
      <w:r>
        <w:t>getApuesta</w:t>
      </w:r>
      <w:proofErr w:type="spellEnd"/>
      <w:r>
        <w:t xml:space="preserve"> + </w:t>
      </w:r>
      <w:proofErr w:type="spellStart"/>
      <w:r>
        <w:t>getDinero</w:t>
      </w:r>
      <w:proofErr w:type="spellEnd"/>
      <w:r>
        <w:t xml:space="preserve">), ejecutando la función </w:t>
      </w:r>
      <w:proofErr w:type="spellStart"/>
      <w:proofErr w:type="gramStart"/>
      <w:r>
        <w:t>subirApuesta</w:t>
      </w:r>
      <w:proofErr w:type="spellEnd"/>
      <w:r>
        <w:t>(</w:t>
      </w:r>
      <w:proofErr w:type="spellStart"/>
      <w:proofErr w:type="gramEnd"/>
      <w:r>
        <w:t>float</w:t>
      </w:r>
      <w:proofErr w:type="spellEnd"/>
      <w:r>
        <w:t xml:space="preserve"> </w:t>
      </w:r>
      <w:proofErr w:type="spellStart"/>
      <w:r>
        <w:t>apuesta_nueva</w:t>
      </w:r>
      <w:proofErr w:type="spellEnd"/>
      <w:r>
        <w:t xml:space="preserve">, Mesa T, Jugador* Jugadores) con apuesta = </w:t>
      </w:r>
      <w:proofErr w:type="spellStart"/>
      <w:r>
        <w:t>getApuesta</w:t>
      </w:r>
      <w:proofErr w:type="spellEnd"/>
      <w:r>
        <w:t xml:space="preserve">() + </w:t>
      </w:r>
      <w:proofErr w:type="spellStart"/>
      <w:r>
        <w:t>getDinero</w:t>
      </w:r>
      <w:proofErr w:type="spellEnd"/>
      <w:r>
        <w:t>()</w:t>
      </w:r>
    </w:p>
    <w:p w14:paraId="591822E7" w14:textId="77777777" w:rsidR="00707605" w:rsidRDefault="00707605" w:rsidP="00707605">
      <w:pPr>
        <w:ind w:firstLine="0"/>
      </w:pPr>
      <w:r>
        <w:t xml:space="preserve">Si Diferencia es menor, entonces se ejecuta </w:t>
      </w:r>
      <w:proofErr w:type="spellStart"/>
      <w:proofErr w:type="gramStart"/>
      <w:r>
        <w:t>subirApuesta</w:t>
      </w:r>
      <w:proofErr w:type="spellEnd"/>
      <w:r>
        <w:t>(</w:t>
      </w:r>
      <w:proofErr w:type="spellStart"/>
      <w:proofErr w:type="gramEnd"/>
      <w:r>
        <w:t>float</w:t>
      </w:r>
      <w:proofErr w:type="spellEnd"/>
      <w:r>
        <w:t xml:space="preserve"> </w:t>
      </w:r>
      <w:proofErr w:type="spellStart"/>
      <w:r>
        <w:t>apuesta_nueva</w:t>
      </w:r>
      <w:proofErr w:type="spellEnd"/>
      <w:r>
        <w:t xml:space="preserve">, Mesa T, Jugador* Jugadores) con apuesta </w:t>
      </w:r>
      <w:proofErr w:type="spellStart"/>
      <w:r>
        <w:t>cantidad_apostada_nueva</w:t>
      </w:r>
      <w:proofErr w:type="spellEnd"/>
      <w:r>
        <w:t>.</w:t>
      </w:r>
    </w:p>
    <w:p w14:paraId="0DFFD0C9" w14:textId="77777777" w:rsidR="00707605" w:rsidRDefault="00707605" w:rsidP="00707605">
      <w:pPr>
        <w:ind w:firstLine="0"/>
      </w:pPr>
      <w:r>
        <w:lastRenderedPageBreak/>
        <w:t xml:space="preserve">Tras ejecutar </w:t>
      </w:r>
      <w:proofErr w:type="spellStart"/>
      <w:r>
        <w:t>subirApuesta</w:t>
      </w:r>
      <w:proofErr w:type="spellEnd"/>
      <w:r>
        <w:t xml:space="preserve">, se ejecuta la función </w:t>
      </w:r>
      <w:proofErr w:type="spellStart"/>
      <w:proofErr w:type="gramStart"/>
      <w:r>
        <w:t>comprobarDinero</w:t>
      </w:r>
      <w:proofErr w:type="spellEnd"/>
      <w:r>
        <w:t>(</w:t>
      </w:r>
      <w:proofErr w:type="gramEnd"/>
      <w:r>
        <w:t xml:space="preserve">Jugador* Jugadores), cuyo valor se almacena en </w:t>
      </w:r>
      <w:proofErr w:type="spellStart"/>
      <w:r>
        <w:t>apuesta_ok</w:t>
      </w:r>
      <w:proofErr w:type="spellEnd"/>
      <w:r>
        <w:t>.</w:t>
      </w:r>
    </w:p>
    <w:p w14:paraId="29F972D5" w14:textId="77777777" w:rsidR="00707605" w:rsidRDefault="00707605" w:rsidP="00707605">
      <w:pPr>
        <w:ind w:firstLine="0"/>
      </w:pPr>
      <w:r>
        <w:t xml:space="preserve">Este bucle se repetirá mientras que </w:t>
      </w:r>
      <w:proofErr w:type="spellStart"/>
      <w:r>
        <w:t>apuesta_ok</w:t>
      </w:r>
      <w:proofErr w:type="spellEnd"/>
      <w:r>
        <w:t>==false.</w:t>
      </w:r>
    </w:p>
    <w:p w14:paraId="61B7179D" w14:textId="77777777" w:rsidR="00707605" w:rsidRDefault="00707605" w:rsidP="00707605">
      <w:pPr>
        <w:ind w:firstLine="0"/>
      </w:pPr>
      <w:r>
        <w:t xml:space="preserve">El segundo bucle también se repetirá mientras que </w:t>
      </w:r>
      <w:proofErr w:type="spellStart"/>
      <w:r>
        <w:t>apuesta_ok</w:t>
      </w:r>
      <w:proofErr w:type="spellEnd"/>
      <w:r>
        <w:t>==false.</w:t>
      </w:r>
    </w:p>
    <w:p w14:paraId="4811D1C1" w14:textId="77777777" w:rsidR="00707605" w:rsidRDefault="00707605" w:rsidP="00707605">
      <w:pPr>
        <w:ind w:firstLine="0"/>
      </w:pPr>
      <w:r>
        <w:t xml:space="preserve">Luego usará la función </w:t>
      </w:r>
      <w:proofErr w:type="spellStart"/>
      <w:r>
        <w:t>obtenerAccionSegundo</w:t>
      </w:r>
      <w:proofErr w:type="spellEnd"/>
      <w:r>
        <w:t xml:space="preserve"> (en caso de que solo haya actuado el jugador) o </w:t>
      </w:r>
      <w:proofErr w:type="spellStart"/>
      <w:r>
        <w:t>obtenerAcciónAct</w:t>
      </w:r>
      <w:proofErr w:type="spellEnd"/>
      <w:r>
        <w:t xml:space="preserve"> (en caso de que el algoritmo ya haya hecho una acción esa ronda) para obtener la acción del algoritmo. Si la salida de la correspondiente función </w:t>
      </w:r>
      <w:proofErr w:type="spellStart"/>
      <w:r>
        <w:t>obtenerAcción</w:t>
      </w:r>
      <w:proofErr w:type="spellEnd"/>
      <w:r>
        <w:t xml:space="preserve"> es 0, se considera que el algoritmo pasa, finalizando el bucle inicial y dando el valor de true al atributo pasa. Si la salida correspondiente es 1 (el algoritmo ve la apuesta), se ejecutará la función </w:t>
      </w:r>
      <w:proofErr w:type="spellStart"/>
      <w:proofErr w:type="gramStart"/>
      <w:r>
        <w:t>verApuestaAlg</w:t>
      </w:r>
      <w:proofErr w:type="spellEnd"/>
      <w:r>
        <w:t>(</w:t>
      </w:r>
      <w:proofErr w:type="gramEnd"/>
      <w:r>
        <w:t xml:space="preserve">), acabando la ronda, pero si la salida es 2, entonces se considera que el algoritmo sube la apuesta. </w:t>
      </w:r>
    </w:p>
    <w:p w14:paraId="6EA8AC48" w14:textId="77777777" w:rsidR="00707605" w:rsidRDefault="00707605" w:rsidP="00707605">
      <w:pPr>
        <w:ind w:firstLine="0"/>
      </w:pPr>
      <w:r>
        <w:t xml:space="preserve">Para realizar la subida, se calcula la subida que va a hacer el algoritmo, que se almacena en la variable </w:t>
      </w:r>
      <w:proofErr w:type="spellStart"/>
      <w:r>
        <w:t>cantidad_alg</w:t>
      </w:r>
      <w:proofErr w:type="spellEnd"/>
      <w:r>
        <w:t xml:space="preserve"> y después de eso, ejecuta la función </w:t>
      </w:r>
      <w:proofErr w:type="spellStart"/>
      <w:r>
        <w:t>subirApuestaAlg</w:t>
      </w:r>
      <w:proofErr w:type="spellEnd"/>
      <w:r>
        <w:t xml:space="preserve"> para realizar la subida.</w:t>
      </w:r>
    </w:p>
    <w:p w14:paraId="57E637D2" w14:textId="77777777" w:rsidR="00707605" w:rsidRDefault="00707605" w:rsidP="00707605">
      <w:pPr>
        <w:ind w:firstLine="0"/>
      </w:pPr>
    </w:p>
    <w:p w14:paraId="35F86242" w14:textId="77777777" w:rsidR="00707605" w:rsidRDefault="00707605" w:rsidP="00707605">
      <w:pPr>
        <w:ind w:firstLine="0"/>
      </w:pPr>
      <w:r>
        <w:t xml:space="preserve">En caso de que sea el algoritmo el jugador inicial, llama a la función </w:t>
      </w:r>
      <w:proofErr w:type="spellStart"/>
      <w:r>
        <w:t>obtenerAccion</w:t>
      </w:r>
      <w:proofErr w:type="spellEnd"/>
      <w:r>
        <w:t xml:space="preserve"> (en caso de ser la primera acción de la ronda) o </w:t>
      </w:r>
      <w:proofErr w:type="spellStart"/>
      <w:r>
        <w:t>obtenerAccionAct</w:t>
      </w:r>
      <w:proofErr w:type="spellEnd"/>
      <w:r>
        <w:t xml:space="preserve"> (en caso de no ser la primera acción) del objeto </w:t>
      </w:r>
      <w:proofErr w:type="spellStart"/>
      <w:r>
        <w:t>alg</w:t>
      </w:r>
      <w:proofErr w:type="spellEnd"/>
      <w:r>
        <w:t>, para obtener la correspondiente acción, siguiendo el mismo esquema de funcionamiento. Una vez obtenida la acción del algoritmo, se procede a hacer la misma secuencia mencionada previamente para la obtención de la acción del jugador.</w:t>
      </w:r>
    </w:p>
    <w:p w14:paraId="14DE5831" w14:textId="77777777" w:rsidR="00707605" w:rsidRDefault="00707605" w:rsidP="00707605">
      <w:pPr>
        <w:ind w:firstLine="0"/>
      </w:pPr>
      <w:r>
        <w:t xml:space="preserve">Este ciclo principal es gestionado por la variable </w:t>
      </w:r>
      <w:proofErr w:type="spellStart"/>
      <w:r>
        <w:t>apuestaFin</w:t>
      </w:r>
      <w:proofErr w:type="spellEnd"/>
      <w:r>
        <w:t xml:space="preserve">, que solo adquirirá el valor true si uno de los dos jugadores pasa o si ambos ven la apuesta. </w:t>
      </w:r>
    </w:p>
    <w:p w14:paraId="30EA1DF4" w14:textId="77777777" w:rsidR="00707605" w:rsidRDefault="00707605" w:rsidP="00707605">
      <w:pPr>
        <w:ind w:firstLine="0"/>
      </w:pPr>
      <w:r>
        <w:t>La función devuelve el valor pasar, que puede ser true (si el jugador ha pasado) o false (si ha habido apuesta).</w:t>
      </w:r>
    </w:p>
    <w:p w14:paraId="208BDE6D" w14:textId="77777777" w:rsidR="00707605" w:rsidRDefault="00707605" w:rsidP="00707605">
      <w:pPr>
        <w:ind w:firstLine="0"/>
      </w:pPr>
      <w:r>
        <w:t xml:space="preserve">La función </w:t>
      </w:r>
      <w:proofErr w:type="spellStart"/>
      <w:r>
        <w:t>apostarAlg</w:t>
      </w:r>
      <w:proofErr w:type="spellEnd"/>
      <w:r>
        <w:t xml:space="preserve"> es el equivalente de la función apostar para el modo Algoritmo vs Algoritmo, funcionando de manera muy similar. Aunque solo contará con un bucle do </w:t>
      </w:r>
      <w:proofErr w:type="spellStart"/>
      <w:r>
        <w:t>while</w:t>
      </w:r>
      <w:proofErr w:type="spellEnd"/>
      <w:r>
        <w:t>, ya que los otros dos están asociados a la acción del jugador.</w:t>
      </w:r>
    </w:p>
    <w:p w14:paraId="30E0CBB2" w14:textId="77777777" w:rsidR="00707605" w:rsidRDefault="00707605" w:rsidP="00707605">
      <w:pPr>
        <w:ind w:firstLine="0"/>
      </w:pPr>
      <w:r>
        <w:t xml:space="preserve">En este caso, empezará determinando el jugador inicial y se iniciará el bucle do </w:t>
      </w:r>
      <w:proofErr w:type="spellStart"/>
      <w:r>
        <w:t>while</w:t>
      </w:r>
      <w:proofErr w:type="spellEnd"/>
      <w:r>
        <w:t xml:space="preserve">, que llamará a la función </w:t>
      </w:r>
      <w:proofErr w:type="spellStart"/>
      <w:r>
        <w:t>obtenerAccion</w:t>
      </w:r>
      <w:proofErr w:type="spellEnd"/>
      <w:r>
        <w:t xml:space="preserve"> (en caso de ser la primera acción de la ronda) u </w:t>
      </w:r>
      <w:proofErr w:type="spellStart"/>
      <w:r>
        <w:t>obtenerAccionAct</w:t>
      </w:r>
      <w:proofErr w:type="spellEnd"/>
      <w:r>
        <w:t xml:space="preserve"> (en caso de no ser la primera acción) del correspondiente objeto Algoritmo. En función de la acción tomada, se procederá de la misma manera que en la función apostar para el algoritmo. Posteriormente, se llamará a la función </w:t>
      </w:r>
      <w:proofErr w:type="spellStart"/>
      <w:r>
        <w:t>obtenerAcciónSegundo</w:t>
      </w:r>
      <w:proofErr w:type="spellEnd"/>
      <w:r>
        <w:t xml:space="preserve"> u </w:t>
      </w:r>
      <w:proofErr w:type="spellStart"/>
      <w:r>
        <w:t>obtenerAccionAct</w:t>
      </w:r>
      <w:proofErr w:type="spellEnd"/>
      <w:r>
        <w:t xml:space="preserve"> (según sea la primera acción de la ronda o no) del otro objeto Algoritmo.</w:t>
      </w:r>
    </w:p>
    <w:p w14:paraId="3AF34C2C" w14:textId="77777777" w:rsidR="00707605" w:rsidRDefault="00707605" w:rsidP="00707605">
      <w:pPr>
        <w:ind w:firstLine="0"/>
      </w:pPr>
      <w:r>
        <w:t xml:space="preserve">Este bucle se repetirá mientras la variable </w:t>
      </w:r>
      <w:proofErr w:type="spellStart"/>
      <w:r>
        <w:t>apuestaFin</w:t>
      </w:r>
      <w:proofErr w:type="spellEnd"/>
      <w:r>
        <w:t xml:space="preserve">, que tendrá el valor false a menos que ambos algoritmos vean la apuesta o cualquiera de </w:t>
      </w:r>
      <w:proofErr w:type="gramStart"/>
      <w:r>
        <w:t>los dos pase</w:t>
      </w:r>
      <w:proofErr w:type="gramEnd"/>
      <w:r>
        <w:t>.</w:t>
      </w:r>
    </w:p>
    <w:p w14:paraId="22BE0C07" w14:textId="77777777" w:rsidR="00707605" w:rsidRDefault="00707605" w:rsidP="00707605">
      <w:pPr>
        <w:ind w:firstLine="0"/>
      </w:pPr>
    </w:p>
    <w:p w14:paraId="6FE02C6D" w14:textId="77777777" w:rsidR="00707605" w:rsidRDefault="00707605">
      <w:pPr>
        <w:pStyle w:val="Ttulo3"/>
      </w:pPr>
      <w:r>
        <w:t>Funciones para pasar la apuesta, ver la apuesta y subir la apuesta</w:t>
      </w:r>
    </w:p>
    <w:p w14:paraId="0615412B" w14:textId="77777777" w:rsidR="00707605" w:rsidRDefault="00707605" w:rsidP="00707605">
      <w:pPr>
        <w:pStyle w:val="EstiloPrimeralnea0cm"/>
      </w:pPr>
      <w:r>
        <w:t xml:space="preserve">En este apartado se van a tratar las </w:t>
      </w:r>
      <w:del w:id="599" w:author="Álvaro Gonzalez" w:date="2020-06-20T13:30:00Z">
        <w:r w:rsidDel="00293448">
          <w:delText>5</w:delText>
        </w:r>
      </w:del>
      <w:r>
        <w:t xml:space="preserve">6 funciones que corresponden a cada acción posible durante una fase de apuestas según si son para el uso del jugador o si son para uso de un objeto de tipo Algoritmo. </w:t>
      </w:r>
    </w:p>
    <w:p w14:paraId="7871D3ED" w14:textId="77777777" w:rsidR="00707605" w:rsidRDefault="00707605" w:rsidP="00707605">
      <w:pPr>
        <w:pStyle w:val="EstiloPrimeralnea0cm"/>
      </w:pPr>
      <w:r>
        <w:t xml:space="preserve">Las tres funciones para el jugador son </w:t>
      </w:r>
      <w:proofErr w:type="spellStart"/>
      <w:r w:rsidRPr="00E51F97">
        <w:t>bool</w:t>
      </w:r>
      <w:proofErr w:type="spellEnd"/>
      <w:r w:rsidRPr="00E51F97">
        <w:t xml:space="preserve"> </w:t>
      </w:r>
      <w:proofErr w:type="spellStart"/>
      <w:r w:rsidRPr="00E51F97">
        <w:t>pasarApuesta</w:t>
      </w:r>
      <w:proofErr w:type="spellEnd"/>
      <w:r w:rsidRPr="00E51F97">
        <w:t>(Mesa T, Jugador* Jugadores</w:t>
      </w:r>
      <w:r>
        <w:t>, Mazo C</w:t>
      </w:r>
      <w:r w:rsidRPr="00E51F97">
        <w:t>)</w:t>
      </w:r>
      <w:r>
        <w:t xml:space="preserve">, </w:t>
      </w:r>
      <w:proofErr w:type="spellStart"/>
      <w:r w:rsidRPr="00E51F97">
        <w:t>void</w:t>
      </w:r>
      <w:proofErr w:type="spellEnd"/>
      <w:r w:rsidRPr="00E51F97">
        <w:t xml:space="preserve"> </w:t>
      </w:r>
      <w:proofErr w:type="spellStart"/>
      <w:r w:rsidRPr="00E51F97">
        <w:t>subirApuesta</w:t>
      </w:r>
      <w:proofErr w:type="spellEnd"/>
      <w:r w:rsidRPr="00E51F97">
        <w:t>(</w:t>
      </w:r>
      <w:proofErr w:type="spellStart"/>
      <w:r w:rsidRPr="00E51F97">
        <w:t>float</w:t>
      </w:r>
      <w:proofErr w:type="spellEnd"/>
      <w:r w:rsidRPr="00E51F97">
        <w:t xml:space="preserve"> </w:t>
      </w:r>
      <w:proofErr w:type="spellStart"/>
      <w:r w:rsidRPr="00E51F97">
        <w:t>qty</w:t>
      </w:r>
      <w:proofErr w:type="spellEnd"/>
      <w:r w:rsidRPr="00E51F97">
        <w:t>, Mesa T, Jugador* Jugadores)</w:t>
      </w:r>
      <w:r>
        <w:t xml:space="preserve"> y </w:t>
      </w:r>
      <w:proofErr w:type="spellStart"/>
      <w:r w:rsidRPr="00E51F97">
        <w:t>void</w:t>
      </w:r>
      <w:proofErr w:type="spellEnd"/>
      <w:r w:rsidRPr="00E51F97">
        <w:t xml:space="preserve"> </w:t>
      </w:r>
      <w:proofErr w:type="spellStart"/>
      <w:r w:rsidRPr="00E51F97">
        <w:t>verApuesta</w:t>
      </w:r>
      <w:proofErr w:type="spellEnd"/>
      <w:r w:rsidRPr="00E51F97">
        <w:t>(Mesa T, Jugador* Jugadores)</w:t>
      </w:r>
      <w:r>
        <w:t xml:space="preserve"> y las tres funciones para el objeto Algoritmo son </w:t>
      </w:r>
      <w:proofErr w:type="spellStart"/>
      <w:r>
        <w:t>boolpasarApuestaAlg</w:t>
      </w:r>
      <w:proofErr w:type="spellEnd"/>
      <w:r>
        <w:t>(</w:t>
      </w:r>
      <w:r w:rsidRPr="00FF5496">
        <w:t xml:space="preserve">Mesa T, Jugador* Jugadores, Mazo c, Algoritmo alg1, Algoritmo alg2, </w:t>
      </w:r>
      <w:proofErr w:type="spellStart"/>
      <w:r w:rsidRPr="00FF5496">
        <w:t>int</w:t>
      </w:r>
      <w:proofErr w:type="spellEnd"/>
      <w:r w:rsidRPr="00FF5496">
        <w:t xml:space="preserve"> </w:t>
      </w:r>
      <w:proofErr w:type="spellStart"/>
      <w:r w:rsidRPr="00FF5496">
        <w:t>n_actual</w:t>
      </w:r>
      <w:proofErr w:type="spellEnd"/>
      <w:r w:rsidRPr="00FF5496">
        <w:t xml:space="preserve">, </w:t>
      </w:r>
      <w:proofErr w:type="spellStart"/>
      <w:r w:rsidRPr="00FF5496">
        <w:t>int</w:t>
      </w:r>
      <w:proofErr w:type="spellEnd"/>
      <w:r w:rsidRPr="00FF5496">
        <w:t xml:space="preserve"> </w:t>
      </w:r>
      <w:proofErr w:type="spellStart"/>
      <w:r w:rsidRPr="00FF5496">
        <w:t>n_total</w:t>
      </w:r>
      <w:proofErr w:type="spellEnd"/>
      <w:r>
        <w:t xml:space="preserve">), </w:t>
      </w:r>
      <w:proofErr w:type="spellStart"/>
      <w:r>
        <w:t>void</w:t>
      </w:r>
      <w:proofErr w:type="spellEnd"/>
      <w:r>
        <w:t xml:space="preserve"> </w:t>
      </w:r>
      <w:proofErr w:type="spellStart"/>
      <w:r>
        <w:t>verApuestaAlg</w:t>
      </w:r>
      <w:proofErr w:type="spellEnd"/>
      <w:r>
        <w:t xml:space="preserve">(Mesa T, Jugador* Jugadores) y </w:t>
      </w:r>
      <w:proofErr w:type="spellStart"/>
      <w:r>
        <w:t>void</w:t>
      </w:r>
      <w:proofErr w:type="spellEnd"/>
      <w:r>
        <w:t xml:space="preserve"> </w:t>
      </w:r>
      <w:proofErr w:type="spellStart"/>
      <w:r>
        <w:t>subirApuestaAlg</w:t>
      </w:r>
      <w:proofErr w:type="spellEnd"/>
      <w:r>
        <w:t>(</w:t>
      </w:r>
      <w:proofErr w:type="spellStart"/>
      <w:r>
        <w:t>float</w:t>
      </w:r>
      <w:proofErr w:type="spellEnd"/>
      <w:r>
        <w:t xml:space="preserve"> </w:t>
      </w:r>
      <w:proofErr w:type="spellStart"/>
      <w:r>
        <w:t>qty</w:t>
      </w:r>
      <w:proofErr w:type="spellEnd"/>
      <w:r>
        <w:t>, Mesa T, Jugador* Jugadores).</w:t>
      </w:r>
    </w:p>
    <w:p w14:paraId="41DC2BF9" w14:textId="77777777" w:rsidR="00707605" w:rsidRPr="00D01E93" w:rsidRDefault="00707605" w:rsidP="00707605">
      <w:pPr>
        <w:ind w:firstLine="0"/>
      </w:pPr>
      <w:r>
        <w:t xml:space="preserve">Cabe destacar que la función </w:t>
      </w:r>
      <w:proofErr w:type="spellStart"/>
      <w:r>
        <w:t>pasarApuestaAlg</w:t>
      </w:r>
      <w:proofErr w:type="spellEnd"/>
      <w:r>
        <w:t xml:space="preserve"> se usa exclusivamente en el modo Algoritmo vs Algoritmo.</w:t>
      </w:r>
    </w:p>
    <w:p w14:paraId="368FD97B" w14:textId="77777777" w:rsidR="00707605" w:rsidRDefault="00707605" w:rsidP="00707605">
      <w:pPr>
        <w:numPr>
          <w:ilvl w:val="0"/>
          <w:numId w:val="42"/>
        </w:numPr>
        <w:rPr>
          <w:b/>
        </w:rPr>
      </w:pPr>
      <w:proofErr w:type="spellStart"/>
      <w:r w:rsidRPr="00E51F97">
        <w:rPr>
          <w:b/>
        </w:rPr>
        <w:t>bool</w:t>
      </w:r>
      <w:proofErr w:type="spellEnd"/>
      <w:r w:rsidRPr="00E51F97">
        <w:rPr>
          <w:b/>
        </w:rPr>
        <w:t xml:space="preserve"> </w:t>
      </w:r>
      <w:proofErr w:type="spellStart"/>
      <w:proofErr w:type="gramStart"/>
      <w:r w:rsidRPr="00E51F97">
        <w:rPr>
          <w:b/>
        </w:rPr>
        <w:t>pasarApuesta</w:t>
      </w:r>
      <w:proofErr w:type="spellEnd"/>
      <w:r w:rsidRPr="00E51F97">
        <w:rPr>
          <w:b/>
        </w:rPr>
        <w:t>(</w:t>
      </w:r>
      <w:proofErr w:type="gramEnd"/>
      <w:r w:rsidRPr="00E51F97">
        <w:rPr>
          <w:b/>
        </w:rPr>
        <w:t>Mesa T, Jugador* Jugadores)</w:t>
      </w:r>
    </w:p>
    <w:p w14:paraId="47971E59" w14:textId="77777777" w:rsidR="00707605" w:rsidRDefault="00707605" w:rsidP="00707605">
      <w:pPr>
        <w:ind w:left="792" w:firstLine="0"/>
      </w:pPr>
      <w:r>
        <w:t xml:space="preserve">Esta función </w:t>
      </w:r>
      <w:proofErr w:type="spellStart"/>
      <w:r>
        <w:t>efectua</w:t>
      </w:r>
      <w:proofErr w:type="spellEnd"/>
      <w:r>
        <w:t xml:space="preserve"> la acción de Pasar la apuesta, es decir, rendirse en esa ronda y abandonar dicha ronda de juego. Como son partidas de dos jugadores, la ronda finaliza automáticamente en el momento en que un jugador pasa la apuesta. </w:t>
      </w:r>
    </w:p>
    <w:p w14:paraId="0B740DEF" w14:textId="77777777" w:rsidR="00707605" w:rsidRDefault="00707605" w:rsidP="00707605">
      <w:pPr>
        <w:ind w:left="792" w:firstLine="0"/>
      </w:pPr>
      <w:r>
        <w:t xml:space="preserve">En esta función se da el dinero de la apuesta total al oponente (primero obteniendo el dinero que le queda y sumándole el valor de las dos apuestas) y se ejecuta </w:t>
      </w:r>
      <w:proofErr w:type="spellStart"/>
      <w:proofErr w:type="gramStart"/>
      <w:r>
        <w:t>setDinero</w:t>
      </w:r>
      <w:proofErr w:type="spellEnd"/>
      <w:r>
        <w:t>(</w:t>
      </w:r>
      <w:proofErr w:type="gramEnd"/>
      <w:r>
        <w:t>) con esa cantidad.</w:t>
      </w:r>
    </w:p>
    <w:p w14:paraId="7E4735E1" w14:textId="77777777" w:rsidR="00707605" w:rsidRDefault="00707605" w:rsidP="00707605">
      <w:pPr>
        <w:ind w:left="792" w:firstLine="0"/>
      </w:pPr>
      <w:r>
        <w:t xml:space="preserve">Tras eso, se produce el reseteo de las apuestas, se ejecuta </w:t>
      </w:r>
      <w:proofErr w:type="spellStart"/>
      <w:proofErr w:type="gramStart"/>
      <w:r>
        <w:t>T.finRonda</w:t>
      </w:r>
      <w:proofErr w:type="spellEnd"/>
      <w:proofErr w:type="gramEnd"/>
      <w:r>
        <w:t xml:space="preserve">(), se imprimen la cantidad de dinero actual tras esta apuesta de cada jugador y se ejecuta </w:t>
      </w:r>
      <w:proofErr w:type="spellStart"/>
      <w:r>
        <w:t>T.continuar</w:t>
      </w:r>
      <w:proofErr w:type="spellEnd"/>
      <w:r>
        <w:t>, cuya salida se devuelve como salida de la función.</w:t>
      </w:r>
    </w:p>
    <w:p w14:paraId="0CEAF174" w14:textId="77777777" w:rsidR="00707605" w:rsidRDefault="00707605" w:rsidP="00707605">
      <w:pPr>
        <w:numPr>
          <w:ilvl w:val="0"/>
          <w:numId w:val="42"/>
        </w:numPr>
        <w:rPr>
          <w:b/>
        </w:rPr>
      </w:pPr>
      <w:proofErr w:type="spellStart"/>
      <w:r w:rsidRPr="00E51F97">
        <w:rPr>
          <w:b/>
        </w:rPr>
        <w:t>void</w:t>
      </w:r>
      <w:proofErr w:type="spellEnd"/>
      <w:r w:rsidRPr="00E51F97">
        <w:rPr>
          <w:b/>
        </w:rPr>
        <w:t xml:space="preserve"> </w:t>
      </w:r>
      <w:proofErr w:type="spellStart"/>
      <w:proofErr w:type="gramStart"/>
      <w:r w:rsidRPr="00E51F97">
        <w:rPr>
          <w:b/>
        </w:rPr>
        <w:t>subirApuesta</w:t>
      </w:r>
      <w:proofErr w:type="spellEnd"/>
      <w:r w:rsidRPr="00E51F97">
        <w:rPr>
          <w:b/>
        </w:rPr>
        <w:t>(</w:t>
      </w:r>
      <w:proofErr w:type="spellStart"/>
      <w:proofErr w:type="gramEnd"/>
      <w:r w:rsidRPr="00E51F97">
        <w:rPr>
          <w:b/>
        </w:rPr>
        <w:t>float</w:t>
      </w:r>
      <w:proofErr w:type="spellEnd"/>
      <w:r w:rsidRPr="00E51F97">
        <w:rPr>
          <w:b/>
        </w:rPr>
        <w:t xml:space="preserve"> </w:t>
      </w:r>
      <w:proofErr w:type="spellStart"/>
      <w:r w:rsidRPr="00E51F97">
        <w:rPr>
          <w:b/>
        </w:rPr>
        <w:t>qty</w:t>
      </w:r>
      <w:proofErr w:type="spellEnd"/>
      <w:r w:rsidRPr="00E51F97">
        <w:rPr>
          <w:b/>
        </w:rPr>
        <w:t>, Mesa T, Jugador* Jugadores)</w:t>
      </w:r>
    </w:p>
    <w:p w14:paraId="2C3D943B" w14:textId="77777777" w:rsidR="00707605" w:rsidRDefault="00707605" w:rsidP="00707605">
      <w:r>
        <w:t xml:space="preserve">Esta función </w:t>
      </w:r>
      <w:proofErr w:type="spellStart"/>
      <w:r>
        <w:t>efectua</w:t>
      </w:r>
      <w:proofErr w:type="spellEnd"/>
      <w:r>
        <w:t xml:space="preserve"> la acción de Subir la apuesta, asignando el valor de </w:t>
      </w:r>
      <w:proofErr w:type="spellStart"/>
      <w:r>
        <w:t>qty</w:t>
      </w:r>
      <w:proofErr w:type="spellEnd"/>
      <w:r>
        <w:t xml:space="preserve"> a la apuesta con jugador[0</w:t>
      </w:r>
      <w:proofErr w:type="gramStart"/>
      <w:r>
        <w:t>].</w:t>
      </w:r>
      <w:proofErr w:type="spellStart"/>
      <w:r>
        <w:t>setApuesta</w:t>
      </w:r>
      <w:proofErr w:type="spellEnd"/>
      <w:proofErr w:type="gramEnd"/>
      <w:r>
        <w:t>(</w:t>
      </w:r>
      <w:proofErr w:type="spellStart"/>
      <w:r>
        <w:t>qty</w:t>
      </w:r>
      <w:proofErr w:type="spellEnd"/>
      <w:r>
        <w:t>), pues es el elemento que representa al jugador frente al algoritmo.</w:t>
      </w:r>
    </w:p>
    <w:p w14:paraId="516C71E6" w14:textId="77777777" w:rsidR="00707605" w:rsidRDefault="00707605" w:rsidP="00707605">
      <w:pPr>
        <w:numPr>
          <w:ilvl w:val="0"/>
          <w:numId w:val="42"/>
        </w:numPr>
        <w:rPr>
          <w:b/>
        </w:rPr>
      </w:pPr>
      <w:proofErr w:type="spellStart"/>
      <w:r>
        <w:rPr>
          <w:b/>
        </w:rPr>
        <w:t>Void</w:t>
      </w:r>
      <w:proofErr w:type="spellEnd"/>
      <w:r>
        <w:rPr>
          <w:b/>
        </w:rPr>
        <w:t xml:space="preserve"> </w:t>
      </w:r>
      <w:proofErr w:type="spellStart"/>
      <w:proofErr w:type="gramStart"/>
      <w:r>
        <w:rPr>
          <w:b/>
        </w:rPr>
        <w:t>verApuesta</w:t>
      </w:r>
      <w:proofErr w:type="spellEnd"/>
      <w:r>
        <w:rPr>
          <w:b/>
        </w:rPr>
        <w:t>(</w:t>
      </w:r>
      <w:proofErr w:type="gramEnd"/>
      <w:r w:rsidRPr="00E51F97">
        <w:rPr>
          <w:b/>
        </w:rPr>
        <w:t>Mesa T, Jugador* Jugadores</w:t>
      </w:r>
      <w:r>
        <w:rPr>
          <w:b/>
        </w:rPr>
        <w:t>)</w:t>
      </w:r>
    </w:p>
    <w:p w14:paraId="485A75EC" w14:textId="77777777" w:rsidR="00707605" w:rsidRDefault="00707605" w:rsidP="00707605">
      <w:r>
        <w:t>Esta última función para el jugador se encarga de la acción de Ver la apuesta, donde se iguala la apuesta actual a la mayor apuesta en mesa. En este caso particular, al solo haber dos jugadores, iguala la apuesta a la del oponente.</w:t>
      </w:r>
    </w:p>
    <w:p w14:paraId="516AB1C1" w14:textId="77777777" w:rsidR="00707605" w:rsidRDefault="00707605" w:rsidP="00707605">
      <w:r>
        <w:lastRenderedPageBreak/>
        <w:t xml:space="preserve">Lo primero comprueba si la apuesta del oponente es mayor que el dinero restante del jugador. En ese caso, el jugador hace </w:t>
      </w:r>
      <w:proofErr w:type="spellStart"/>
      <w:r>
        <w:t>All</w:t>
      </w:r>
      <w:proofErr w:type="spellEnd"/>
      <w:r>
        <w:t xml:space="preserve"> In, apostando todo el dinero que le quede, aun siendo menor que la cantidad apostada por el oponente. En caso de que tenga suficiente dinero, el jugador iguala la apuesta del oponente.</w:t>
      </w:r>
    </w:p>
    <w:p w14:paraId="05321CD9" w14:textId="77777777" w:rsidR="00707605" w:rsidRDefault="00707605" w:rsidP="00707605">
      <w:pPr>
        <w:numPr>
          <w:ilvl w:val="0"/>
          <w:numId w:val="42"/>
        </w:numPr>
        <w:rPr>
          <w:b/>
        </w:rPr>
      </w:pPr>
      <w:proofErr w:type="spellStart"/>
      <w:proofErr w:type="gramStart"/>
      <w:r w:rsidRPr="00FF5496">
        <w:rPr>
          <w:b/>
        </w:rPr>
        <w:t>boolpasarApuestaAlg</w:t>
      </w:r>
      <w:proofErr w:type="spellEnd"/>
      <w:r w:rsidRPr="00FF5496">
        <w:rPr>
          <w:b/>
        </w:rPr>
        <w:t>(</w:t>
      </w:r>
      <w:proofErr w:type="gramEnd"/>
      <w:r w:rsidRPr="00FF5496">
        <w:rPr>
          <w:b/>
        </w:rPr>
        <w:t xml:space="preserve">Mesa T, Jugador* Jugadores, Mazo c, Algoritmo alg1, Algoritmo alg2, </w:t>
      </w:r>
      <w:proofErr w:type="spellStart"/>
      <w:r w:rsidRPr="00FF5496">
        <w:rPr>
          <w:b/>
        </w:rPr>
        <w:t>int</w:t>
      </w:r>
      <w:proofErr w:type="spellEnd"/>
      <w:r w:rsidRPr="00FF5496">
        <w:rPr>
          <w:b/>
        </w:rPr>
        <w:t xml:space="preserve"> </w:t>
      </w:r>
      <w:proofErr w:type="spellStart"/>
      <w:r w:rsidRPr="00FF5496">
        <w:rPr>
          <w:b/>
        </w:rPr>
        <w:t>n_actual</w:t>
      </w:r>
      <w:proofErr w:type="spellEnd"/>
      <w:r w:rsidRPr="00FF5496">
        <w:rPr>
          <w:b/>
        </w:rPr>
        <w:t xml:space="preserve">, </w:t>
      </w:r>
      <w:proofErr w:type="spellStart"/>
      <w:r w:rsidRPr="00FF5496">
        <w:rPr>
          <w:b/>
        </w:rPr>
        <w:t>int</w:t>
      </w:r>
      <w:proofErr w:type="spellEnd"/>
      <w:r w:rsidRPr="00FF5496">
        <w:rPr>
          <w:b/>
        </w:rPr>
        <w:t xml:space="preserve"> </w:t>
      </w:r>
      <w:proofErr w:type="spellStart"/>
      <w:r w:rsidRPr="00FF5496">
        <w:rPr>
          <w:b/>
        </w:rPr>
        <w:t>n_total</w:t>
      </w:r>
      <w:proofErr w:type="spellEnd"/>
      <w:r w:rsidRPr="00FF5496">
        <w:rPr>
          <w:b/>
        </w:rPr>
        <w:t>)</w:t>
      </w:r>
    </w:p>
    <w:p w14:paraId="6E895B3D" w14:textId="77777777" w:rsidR="00707605" w:rsidRDefault="00707605" w:rsidP="00707605">
      <w:pPr>
        <w:rPr>
          <w:bCs/>
        </w:rPr>
      </w:pPr>
      <w:r>
        <w:rPr>
          <w:bCs/>
        </w:rPr>
        <w:t>Esta función gestiona cuando uno de los algoritmos pasa durante el modo Algoritmo vs Algoritmo.</w:t>
      </w:r>
    </w:p>
    <w:p w14:paraId="267E2C05" w14:textId="77777777" w:rsidR="00707605" w:rsidRDefault="00707605" w:rsidP="00707605">
      <w:pPr>
        <w:rPr>
          <w:bCs/>
        </w:rPr>
      </w:pPr>
      <w:r>
        <w:rPr>
          <w:bCs/>
        </w:rPr>
        <w:t xml:space="preserve">Se entrega el dinero al algoritmo que no haya pasado con la función </w:t>
      </w:r>
      <w:proofErr w:type="spellStart"/>
      <w:proofErr w:type="gramStart"/>
      <w:r>
        <w:rPr>
          <w:bCs/>
        </w:rPr>
        <w:t>setDinero</w:t>
      </w:r>
      <w:proofErr w:type="spellEnd"/>
      <w:r>
        <w:rPr>
          <w:bCs/>
        </w:rPr>
        <w:t>(</w:t>
      </w:r>
      <w:proofErr w:type="gramEnd"/>
      <w:r>
        <w:rPr>
          <w:bCs/>
        </w:rPr>
        <w:t xml:space="preserve">) de la cantidad que resulta de sumar la apuesta total y el dinero de ese algoritmo. Tras eso, se reinicia el valor de Apuesta de cada uno de los algoritmos con la función </w:t>
      </w:r>
      <w:proofErr w:type="spellStart"/>
      <w:proofErr w:type="gramStart"/>
      <w:r>
        <w:rPr>
          <w:bCs/>
        </w:rPr>
        <w:t>resetApuesta</w:t>
      </w:r>
      <w:proofErr w:type="spellEnd"/>
      <w:r>
        <w:rPr>
          <w:bCs/>
        </w:rPr>
        <w:t>(</w:t>
      </w:r>
      <w:proofErr w:type="gramEnd"/>
      <w:r>
        <w:rPr>
          <w:bCs/>
        </w:rPr>
        <w:t>) de ambos.</w:t>
      </w:r>
    </w:p>
    <w:p w14:paraId="516B9535" w14:textId="77777777" w:rsidR="00707605" w:rsidRDefault="00707605" w:rsidP="00707605">
      <w:pPr>
        <w:rPr>
          <w:bCs/>
        </w:rPr>
      </w:pPr>
      <w:r>
        <w:rPr>
          <w:bCs/>
        </w:rPr>
        <w:t xml:space="preserve">Por último, para determinar la salida, se comprueba si el </w:t>
      </w:r>
      <w:proofErr w:type="spellStart"/>
      <w:r>
        <w:rPr>
          <w:bCs/>
        </w:rPr>
        <w:t>n_actual</w:t>
      </w:r>
      <w:proofErr w:type="spellEnd"/>
      <w:r>
        <w:rPr>
          <w:bCs/>
        </w:rPr>
        <w:t xml:space="preserve"> (que es el número de la iteración actual) es mayor o igual a </w:t>
      </w:r>
      <w:proofErr w:type="spellStart"/>
      <w:r>
        <w:rPr>
          <w:bCs/>
        </w:rPr>
        <w:t>n_total</w:t>
      </w:r>
      <w:proofErr w:type="spellEnd"/>
      <w:r>
        <w:rPr>
          <w:bCs/>
        </w:rPr>
        <w:t xml:space="preserve"> (número total de iteraciones solicitadas). En caso de que lo sea, se devolverá false; en caso de que sea menor se devolverá true.</w:t>
      </w:r>
    </w:p>
    <w:p w14:paraId="2747E07B" w14:textId="77777777" w:rsidR="00707605" w:rsidRDefault="00707605" w:rsidP="00707605">
      <w:pPr>
        <w:numPr>
          <w:ilvl w:val="0"/>
          <w:numId w:val="42"/>
        </w:numPr>
        <w:rPr>
          <w:b/>
        </w:rPr>
      </w:pPr>
      <w:proofErr w:type="spellStart"/>
      <w:r w:rsidRPr="00E51F97">
        <w:rPr>
          <w:b/>
        </w:rPr>
        <w:t>void</w:t>
      </w:r>
      <w:proofErr w:type="spellEnd"/>
      <w:r w:rsidRPr="00E51F97">
        <w:rPr>
          <w:b/>
        </w:rPr>
        <w:t xml:space="preserve"> </w:t>
      </w:r>
      <w:proofErr w:type="spellStart"/>
      <w:proofErr w:type="gramStart"/>
      <w:r w:rsidRPr="00E51F97">
        <w:rPr>
          <w:b/>
        </w:rPr>
        <w:t>subirApuesta</w:t>
      </w:r>
      <w:r>
        <w:rPr>
          <w:b/>
        </w:rPr>
        <w:t>Alg</w:t>
      </w:r>
      <w:proofErr w:type="spellEnd"/>
      <w:r w:rsidRPr="00E51F97">
        <w:rPr>
          <w:b/>
        </w:rPr>
        <w:t>(</w:t>
      </w:r>
      <w:proofErr w:type="spellStart"/>
      <w:proofErr w:type="gramEnd"/>
      <w:r w:rsidRPr="00E51F97">
        <w:rPr>
          <w:b/>
        </w:rPr>
        <w:t>float</w:t>
      </w:r>
      <w:proofErr w:type="spellEnd"/>
      <w:r w:rsidRPr="00E51F97">
        <w:rPr>
          <w:b/>
        </w:rPr>
        <w:t xml:space="preserve"> </w:t>
      </w:r>
      <w:proofErr w:type="spellStart"/>
      <w:r w:rsidRPr="00E51F97">
        <w:rPr>
          <w:b/>
        </w:rPr>
        <w:t>qty</w:t>
      </w:r>
      <w:proofErr w:type="spellEnd"/>
      <w:r w:rsidRPr="00E51F97">
        <w:rPr>
          <w:b/>
        </w:rPr>
        <w:t>, Mesa T, Jugador Jugador)</w:t>
      </w:r>
    </w:p>
    <w:p w14:paraId="0B7B9A71" w14:textId="77777777" w:rsidR="00707605" w:rsidRDefault="00707605" w:rsidP="00707605">
      <w:r>
        <w:t xml:space="preserve">Esta función </w:t>
      </w:r>
      <w:proofErr w:type="spellStart"/>
      <w:r>
        <w:t>efectua</w:t>
      </w:r>
      <w:proofErr w:type="spellEnd"/>
      <w:r>
        <w:t xml:space="preserve"> la acción de Subir la apuesta, asignando el valor de </w:t>
      </w:r>
      <w:proofErr w:type="spellStart"/>
      <w:r>
        <w:t>qty</w:t>
      </w:r>
      <w:proofErr w:type="spellEnd"/>
      <w:r>
        <w:t xml:space="preserve"> a la apuesta con </w:t>
      </w:r>
      <w:proofErr w:type="spellStart"/>
      <w:proofErr w:type="gramStart"/>
      <w:r>
        <w:t>jugador.setApuesta</w:t>
      </w:r>
      <w:proofErr w:type="spellEnd"/>
      <w:proofErr w:type="gramEnd"/>
      <w:r>
        <w:t>(</w:t>
      </w:r>
      <w:proofErr w:type="spellStart"/>
      <w:r>
        <w:t>qty</w:t>
      </w:r>
      <w:proofErr w:type="spellEnd"/>
      <w:r>
        <w:t>) del jugador correspondiente.</w:t>
      </w:r>
    </w:p>
    <w:p w14:paraId="1FE086AB" w14:textId="77777777" w:rsidR="00707605" w:rsidRDefault="00707605" w:rsidP="00707605">
      <w:pPr>
        <w:numPr>
          <w:ilvl w:val="0"/>
          <w:numId w:val="42"/>
        </w:numPr>
        <w:rPr>
          <w:b/>
        </w:rPr>
      </w:pPr>
      <w:proofErr w:type="spellStart"/>
      <w:r>
        <w:rPr>
          <w:b/>
        </w:rPr>
        <w:t>Void</w:t>
      </w:r>
      <w:proofErr w:type="spellEnd"/>
      <w:r>
        <w:rPr>
          <w:b/>
        </w:rPr>
        <w:t xml:space="preserve"> </w:t>
      </w:r>
      <w:proofErr w:type="spellStart"/>
      <w:proofErr w:type="gramStart"/>
      <w:r>
        <w:rPr>
          <w:b/>
        </w:rPr>
        <w:t>verApuestaAlg</w:t>
      </w:r>
      <w:proofErr w:type="spellEnd"/>
      <w:r>
        <w:rPr>
          <w:b/>
        </w:rPr>
        <w:t>(</w:t>
      </w:r>
      <w:proofErr w:type="gramEnd"/>
      <w:r w:rsidRPr="00E51F97">
        <w:rPr>
          <w:b/>
        </w:rPr>
        <w:t>Mesa T, Jugador* Jugadores</w:t>
      </w:r>
      <w:r>
        <w:rPr>
          <w:b/>
        </w:rPr>
        <w:t>)</w:t>
      </w:r>
    </w:p>
    <w:p w14:paraId="039B08A5" w14:textId="77777777" w:rsidR="00707605" w:rsidRDefault="00707605" w:rsidP="00707605">
      <w:r>
        <w:t>Esta función se encarga de la acción de Ver la apuesta para el algoritmo, donde se iguala la apuesta actual a la mayor apuesta en mesa. En este caso particular, al solo haber dos jugadores, iguala la apuesta a la del oponente.</w:t>
      </w:r>
    </w:p>
    <w:p w14:paraId="6DA75018" w14:textId="77777777" w:rsidR="00707605" w:rsidRDefault="00707605" w:rsidP="00707605">
      <w:r>
        <w:t xml:space="preserve">Lo primero comprueba qué elemento de Jugadores </w:t>
      </w:r>
      <w:proofErr w:type="gramStart"/>
      <w:r>
        <w:t>tiene  la</w:t>
      </w:r>
      <w:proofErr w:type="gramEnd"/>
      <w:r>
        <w:t xml:space="preserve"> apuesta mayor. Esto está pensado para el modo Algoritmo vs Algoritmo, ya que en el modo Algoritmo vs Jugador, el algoritmo siempre utilizará el objeto </w:t>
      </w:r>
      <w:proofErr w:type="gramStart"/>
      <w:r>
        <w:t>Jugadores[</w:t>
      </w:r>
      <w:proofErr w:type="gramEnd"/>
      <w:r>
        <w:t>1].</w:t>
      </w:r>
    </w:p>
    <w:p w14:paraId="46B8A4BA" w14:textId="77777777" w:rsidR="00707605" w:rsidRDefault="00707605" w:rsidP="00707605">
      <w:r>
        <w:t xml:space="preserve">Después, comprueba si el incremento de apuesta es mayor que el dinero restante del algoritmo correspondiente. En ese caso, el algoritmo hace </w:t>
      </w:r>
      <w:proofErr w:type="spellStart"/>
      <w:r>
        <w:t>All</w:t>
      </w:r>
      <w:proofErr w:type="spellEnd"/>
      <w:r>
        <w:t xml:space="preserve"> In, apostando todo el dinero que le quede, aun siendo menor que la cantidad apostada por el oponente. En caso de que tenga suficiente dinero, el algoritmo iguala la apuesta del oponente.</w:t>
      </w:r>
    </w:p>
    <w:p w14:paraId="34943EB9" w14:textId="77777777" w:rsidR="00707605" w:rsidRPr="00D01E93" w:rsidRDefault="00707605" w:rsidP="00707605">
      <w:pPr>
        <w:ind w:firstLine="0"/>
        <w:rPr>
          <w:bCs/>
        </w:rPr>
      </w:pPr>
    </w:p>
    <w:p w14:paraId="3637202A" w14:textId="77777777" w:rsidR="00707605" w:rsidRDefault="00707605">
      <w:pPr>
        <w:pStyle w:val="Ttulo3"/>
      </w:pPr>
      <w:proofErr w:type="spellStart"/>
      <w:r w:rsidRPr="00E93C47">
        <w:t>bool</w:t>
      </w:r>
      <w:proofErr w:type="spellEnd"/>
      <w:r w:rsidRPr="00E93C47">
        <w:t xml:space="preserve"> </w:t>
      </w:r>
      <w:proofErr w:type="spellStart"/>
      <w:proofErr w:type="gramStart"/>
      <w:r w:rsidRPr="00E93C47">
        <w:t>comprobarDinero</w:t>
      </w:r>
      <w:proofErr w:type="spellEnd"/>
      <w:r w:rsidRPr="00E93C47">
        <w:t>(</w:t>
      </w:r>
      <w:proofErr w:type="gramEnd"/>
      <w:r w:rsidRPr="00E93C47">
        <w:t>Jugador* J)</w:t>
      </w:r>
    </w:p>
    <w:p w14:paraId="7BD9C6BE" w14:textId="77777777" w:rsidR="00707605" w:rsidRDefault="00707605" w:rsidP="00707605">
      <w:pPr>
        <w:pStyle w:val="EstiloPrimeralnea0cm"/>
      </w:pPr>
      <w:r>
        <w:t xml:space="preserve">Esta función, que se llama en tanto en </w:t>
      </w:r>
      <w:proofErr w:type="gramStart"/>
      <w:r>
        <w:t>apostar(</w:t>
      </w:r>
      <w:proofErr w:type="gramEnd"/>
      <w:r>
        <w:t xml:space="preserve">) como en </w:t>
      </w:r>
      <w:proofErr w:type="spellStart"/>
      <w:r>
        <w:t>subirApuesta</w:t>
      </w:r>
      <w:proofErr w:type="spellEnd"/>
      <w:r>
        <w:t>(), tiene una funcionalidad simple: comprobar que la fase de apuestas ha terminado.</w:t>
      </w:r>
    </w:p>
    <w:p w14:paraId="6CAA5EE8" w14:textId="77777777" w:rsidR="00707605" w:rsidRDefault="00707605" w:rsidP="00707605">
      <w:r>
        <w:lastRenderedPageBreak/>
        <w:t xml:space="preserve">¿Cómo se puede comprobar esto? Pues hay dos posibilidades: que todos los jugadores tengan la misma apuesta o que uno de los jugadores haya hecho un </w:t>
      </w:r>
      <w:proofErr w:type="spellStart"/>
      <w:r>
        <w:t>All</w:t>
      </w:r>
      <w:proofErr w:type="spellEnd"/>
      <w:r>
        <w:t xml:space="preserve"> In.</w:t>
      </w:r>
    </w:p>
    <w:p w14:paraId="5F07DC19" w14:textId="77777777" w:rsidR="00707605" w:rsidRDefault="00707605" w:rsidP="00707605">
      <w:r>
        <w:t>En caso de que se cumpla una de esas dos posibilidades, la función devuelve true, si no, devuelve false.</w:t>
      </w:r>
    </w:p>
    <w:p w14:paraId="4B9381A0" w14:textId="77777777" w:rsidR="00707605" w:rsidRDefault="00707605">
      <w:pPr>
        <w:pStyle w:val="Ttulo3"/>
      </w:pPr>
      <w:r>
        <w:t xml:space="preserve">jugada y </w:t>
      </w:r>
      <w:proofErr w:type="spellStart"/>
      <w:r>
        <w:t>jugadorGana</w:t>
      </w:r>
      <w:proofErr w:type="spellEnd"/>
    </w:p>
    <w:p w14:paraId="74E0A918" w14:textId="77777777" w:rsidR="00707605" w:rsidRDefault="00707605" w:rsidP="00707605">
      <w:pPr>
        <w:pStyle w:val="EstiloPrimeralnea0cm"/>
      </w:pPr>
      <w:r>
        <w:t xml:space="preserve">Por último, tenemos estas dos funciones para determinar el ganador de cada ronda en el caso del </w:t>
      </w:r>
      <w:proofErr w:type="spellStart"/>
      <w:r>
        <w:t>showdown</w:t>
      </w:r>
      <w:proofErr w:type="spellEnd"/>
      <w:r>
        <w:t>.</w:t>
      </w:r>
    </w:p>
    <w:p w14:paraId="69C3F2FB" w14:textId="77777777" w:rsidR="00707605" w:rsidRDefault="00707605" w:rsidP="00707605">
      <w:pPr>
        <w:pStyle w:val="EstiloPrimeralnea0cm"/>
      </w:pPr>
      <w:proofErr w:type="spellStart"/>
      <w:r w:rsidRPr="00B52D0B">
        <w:t>float</w:t>
      </w:r>
      <w:proofErr w:type="spellEnd"/>
      <w:r w:rsidRPr="00B52D0B">
        <w:t xml:space="preserve"> </w:t>
      </w:r>
      <w:proofErr w:type="gramStart"/>
      <w:r w:rsidRPr="00B52D0B">
        <w:t>jugada(</w:t>
      </w:r>
      <w:proofErr w:type="gramEnd"/>
      <w:r w:rsidRPr="00B52D0B">
        <w:t>Mesa T, Jugador j)</w:t>
      </w:r>
      <w:r>
        <w:t xml:space="preserve"> es una función que devuelve el valor de la jugada del jugador j con </w:t>
      </w:r>
      <w:proofErr w:type="spellStart"/>
      <w:r>
        <w:t>j.getValor</w:t>
      </w:r>
      <w:proofErr w:type="spellEnd"/>
      <w:r>
        <w:t>().</w:t>
      </w:r>
    </w:p>
    <w:p w14:paraId="1D4D6B5D" w14:textId="77777777" w:rsidR="00707605" w:rsidRDefault="00707605" w:rsidP="00707605">
      <w:pPr>
        <w:pStyle w:val="EstiloPrimeralnea0cm"/>
      </w:pPr>
      <w:proofErr w:type="spellStart"/>
      <w:r w:rsidRPr="00B52D0B">
        <w:t>int</w:t>
      </w:r>
      <w:proofErr w:type="spellEnd"/>
      <w:r w:rsidRPr="00B52D0B">
        <w:t xml:space="preserve"> </w:t>
      </w:r>
      <w:proofErr w:type="spellStart"/>
      <w:proofErr w:type="gramStart"/>
      <w:r w:rsidRPr="00B52D0B">
        <w:t>jugadorGana</w:t>
      </w:r>
      <w:proofErr w:type="spellEnd"/>
      <w:r w:rsidRPr="00B52D0B">
        <w:t>(</w:t>
      </w:r>
      <w:proofErr w:type="gramEnd"/>
      <w:r w:rsidRPr="00B52D0B">
        <w:t>Mesa T, Jugador* Jugadores)</w:t>
      </w:r>
      <w:r>
        <w:t xml:space="preserve"> es una función que ejecuta jugada para cada uno de los jugadores y compara cuál de los dos valores es mayor.</w:t>
      </w:r>
    </w:p>
    <w:p w14:paraId="3E1CA301" w14:textId="77777777" w:rsidR="00707605" w:rsidRDefault="00707605" w:rsidP="00707605">
      <w:pPr>
        <w:numPr>
          <w:ilvl w:val="0"/>
          <w:numId w:val="42"/>
        </w:numPr>
      </w:pPr>
      <w:r>
        <w:t xml:space="preserve">Si Jug &gt; </w:t>
      </w:r>
      <w:proofErr w:type="spellStart"/>
      <w:r>
        <w:t>opo</w:t>
      </w:r>
      <w:proofErr w:type="spellEnd"/>
      <w:r>
        <w:t>, el jugador ha ganado y devuelve 1.</w:t>
      </w:r>
    </w:p>
    <w:p w14:paraId="6BA63D7E" w14:textId="77777777" w:rsidR="00707605" w:rsidRDefault="00707605" w:rsidP="00707605">
      <w:pPr>
        <w:numPr>
          <w:ilvl w:val="0"/>
          <w:numId w:val="42"/>
        </w:numPr>
      </w:pPr>
      <w:r>
        <w:t xml:space="preserve">Si Jug &lt; </w:t>
      </w:r>
      <w:proofErr w:type="spellStart"/>
      <w:r>
        <w:t>opo</w:t>
      </w:r>
      <w:proofErr w:type="spellEnd"/>
      <w:r>
        <w:t>, el jugador ha perdido y devuelve 2.</w:t>
      </w:r>
    </w:p>
    <w:p w14:paraId="63920CB2" w14:textId="77777777" w:rsidR="00707605" w:rsidRPr="00B52D0B" w:rsidRDefault="00707605" w:rsidP="00707605">
      <w:pPr>
        <w:numPr>
          <w:ilvl w:val="0"/>
          <w:numId w:val="42"/>
        </w:numPr>
      </w:pPr>
      <w:r>
        <w:t xml:space="preserve">Si Jug == </w:t>
      </w:r>
      <w:proofErr w:type="spellStart"/>
      <w:r>
        <w:t>opo</w:t>
      </w:r>
      <w:proofErr w:type="spellEnd"/>
      <w:r>
        <w:t>, ha ocurrido un empate y devuelve 0.</w:t>
      </w:r>
    </w:p>
    <w:p w14:paraId="74FE07AA" w14:textId="77777777" w:rsidR="00707605" w:rsidRDefault="00707605" w:rsidP="00B177E7">
      <w:pPr>
        <w:pStyle w:val="Ttulo2"/>
      </w:pPr>
      <w:commentRangeStart w:id="600"/>
      <w:commentRangeStart w:id="601"/>
      <w:commentRangeStart w:id="602"/>
      <w:r>
        <w:t>Desarrollo de los Algoritmos</w:t>
      </w:r>
      <w:commentRangeEnd w:id="600"/>
      <w:r w:rsidR="00924691">
        <w:rPr>
          <w:rStyle w:val="Refdecomentario"/>
          <w:b w:val="0"/>
          <w:smallCaps w:val="0"/>
          <w:lang w:val="en-US" w:eastAsia="en-US" w:bidi="en-US"/>
        </w:rPr>
        <w:commentReference w:id="600"/>
      </w:r>
      <w:commentRangeEnd w:id="601"/>
      <w:r w:rsidR="00924691">
        <w:rPr>
          <w:rStyle w:val="Refdecomentario"/>
          <w:b w:val="0"/>
          <w:smallCaps w:val="0"/>
          <w:lang w:val="en-US" w:eastAsia="en-US" w:bidi="en-US"/>
        </w:rPr>
        <w:commentReference w:id="601"/>
      </w:r>
      <w:commentRangeEnd w:id="602"/>
      <w:r w:rsidR="00924691">
        <w:rPr>
          <w:rStyle w:val="Refdecomentario"/>
          <w:b w:val="0"/>
          <w:smallCaps w:val="0"/>
          <w:lang w:val="en-US" w:eastAsia="en-US" w:bidi="en-US"/>
        </w:rPr>
        <w:commentReference w:id="602"/>
      </w:r>
    </w:p>
    <w:p w14:paraId="50790064" w14:textId="55776ECF" w:rsidR="00707605" w:rsidRDefault="00707605" w:rsidP="00707605">
      <w:pPr>
        <w:pStyle w:val="EstiloPrimeralnea0cm"/>
      </w:pPr>
      <w:r>
        <w:t xml:space="preserve">Para poder desarrollar el algoritmo óptimo de toma de decisiones a la hora de apostar, es necesario también plantearnos “ante qué queremos que reaccione el algoritmo”. Tal y como hemos comentado en el apartado anterior, hay dos modos de juego: uno contra el jugador y otro contra patrones predefinidos. Estos patrones, que explica Bill Chen en su libro </w:t>
      </w:r>
      <w:proofErr w:type="spellStart"/>
      <w:r>
        <w:t>The</w:t>
      </w:r>
      <w:proofErr w:type="spellEnd"/>
      <w:r>
        <w:t xml:space="preserve"> </w:t>
      </w:r>
      <w:proofErr w:type="spellStart"/>
      <w:r>
        <w:t>Mathematics</w:t>
      </w:r>
      <w:proofErr w:type="spellEnd"/>
      <w:r>
        <w:t xml:space="preserve"> </w:t>
      </w:r>
      <w:proofErr w:type="spellStart"/>
      <w:r>
        <w:t>of</w:t>
      </w:r>
      <w:proofErr w:type="spellEnd"/>
      <w:r>
        <w:t xml:space="preserve"> </w:t>
      </w:r>
      <w:del w:id="603" w:author="Álvaro Gonzalez" w:date="2020-06-16T22:12:00Z">
        <w:r w:rsidDel="000B0FB3">
          <w:delText>Poker</w:delText>
        </w:r>
      </w:del>
      <w:ins w:id="604" w:author="Álvaro Gonzalez" w:date="2020-06-16T22:12:00Z">
        <w:r w:rsidR="000B0FB3">
          <w:t>Póker</w:t>
        </w:r>
      </w:ins>
      <w:r>
        <w:t xml:space="preserve">, son unos patrones fácilmente identificables a partir de cierto número de partidas jugadas, especialmente si se aplica el teorema de Bayes (ver apartado </w:t>
      </w:r>
      <w:r w:rsidR="0043057B">
        <w:fldChar w:fldCharType="begin"/>
      </w:r>
      <w:r>
        <w:instrText xml:space="preserve"> REF _Ref29394541 \r \h </w:instrText>
      </w:r>
      <w:r w:rsidR="0043057B">
        <w:fldChar w:fldCharType="separate"/>
      </w:r>
      <w:r>
        <w:t>2.2.4</w:t>
      </w:r>
      <w:r w:rsidR="0043057B">
        <w:fldChar w:fldCharType="end"/>
      </w:r>
      <w:r>
        <w:t>).</w:t>
      </w:r>
    </w:p>
    <w:p w14:paraId="4D10CB14" w14:textId="77777777" w:rsidR="00707605" w:rsidRDefault="00707605" w:rsidP="00707605">
      <w:pPr>
        <w:pStyle w:val="EstiloPrimeralnea0cm"/>
      </w:pPr>
      <w:r>
        <w:t xml:space="preserve">Estos patrones genéricos, o predefinidos, son a los que se enfrentará el algoritmo óptimo en el caso de elegir el modo de juego de Algoritmos. </w:t>
      </w:r>
    </w:p>
    <w:p w14:paraId="184B9470" w14:textId="77777777" w:rsidR="00707605" w:rsidRDefault="00707605" w:rsidP="00707605">
      <w:pPr>
        <w:ind w:firstLine="0"/>
      </w:pPr>
      <w:r>
        <w:t xml:space="preserve">Cabe destacar que, tanto los algoritmos predefinidos como el algoritmo óptimo en verdad consiste en dos algoritmos (ya que el tratamiento de la información en la fase de </w:t>
      </w:r>
      <w:proofErr w:type="spellStart"/>
      <w:r>
        <w:t>Preflop</w:t>
      </w:r>
      <w:proofErr w:type="spellEnd"/>
      <w:r>
        <w:t xml:space="preserve"> es distinta a la del resto de fases posteriores), por lo que tenemos que considerar cada algoritmo para cada tipo de fase.</w:t>
      </w:r>
    </w:p>
    <w:p w14:paraId="268A3BD2" w14:textId="77777777" w:rsidR="009063BC" w:rsidRDefault="009063BC" w:rsidP="009063BC">
      <w:pPr>
        <w:pStyle w:val="Ttulo2"/>
        <w:numPr>
          <w:ilvl w:val="2"/>
          <w:numId w:val="13"/>
        </w:numPr>
      </w:pPr>
      <w:r>
        <w:lastRenderedPageBreak/>
        <w:t>Patrones predefinidos.</w:t>
      </w:r>
    </w:p>
    <w:p w14:paraId="2025A46F" w14:textId="77777777" w:rsidR="009063BC" w:rsidRDefault="009063BC" w:rsidP="009063BC">
      <w:pPr>
        <w:ind w:firstLine="0"/>
      </w:pPr>
      <w:r>
        <w:t>Como hemos mencionado anteriormente, hemos programado un algoritmo con intención de que sea un algoritmo de juego óptimo, pero lo que hemos programado, por decirlo de alguna manera, ha sido la base de dicho algoritmo. Para convertirse en un algoritmo óptimo, el algoritmo tiene que “Entrenarse”, jugando contra otros algoritmos y contra jugadores. En este apartado, vamos a tratar la parte del comportamiento de los algoritmos Predefinidos explicados previamente</w:t>
      </w:r>
    </w:p>
    <w:p w14:paraId="5F21F231" w14:textId="6C605C41" w:rsidR="009063BC" w:rsidRDefault="009063BC" w:rsidP="009063BC">
      <w:pPr>
        <w:ind w:firstLine="0"/>
        <w:rPr>
          <w:ins w:id="605" w:author="Álvaro Gonzalez" w:date="2020-06-16T13:45:00Z"/>
        </w:rPr>
      </w:pPr>
      <w:r>
        <w:t xml:space="preserve">Para ello, </w:t>
      </w:r>
      <w:del w:id="606" w:author="Álvaro Gonzalez" w:date="2020-06-16T13:46:00Z">
        <w:r w:rsidDel="001138AE">
          <w:delText xml:space="preserve">vamos </w:delText>
        </w:r>
      </w:del>
      <w:ins w:id="607" w:author="Álvaro Gonzalez" w:date="2020-06-16T13:46:00Z">
        <w:r w:rsidR="001138AE">
          <w:t xml:space="preserve">se van </w:t>
        </w:r>
      </w:ins>
      <w:r>
        <w:t xml:space="preserve">a crear 3 algoritmos predefinidos, basados en 3 de los patrones más comunes, como menciona Bill Chen en su libro: Maniaco, Roca y </w:t>
      </w:r>
      <w:proofErr w:type="spellStart"/>
      <w:r>
        <w:t>Calling</w:t>
      </w:r>
      <w:proofErr w:type="spellEnd"/>
      <w:r>
        <w:t xml:space="preserve"> </w:t>
      </w:r>
      <w:proofErr w:type="spellStart"/>
      <w:r>
        <w:t>Station</w:t>
      </w:r>
      <w:proofErr w:type="spellEnd"/>
      <w:r>
        <w:t>.</w:t>
      </w:r>
    </w:p>
    <w:p w14:paraId="236F77FE" w14:textId="7A5E1C4E" w:rsidR="001138AE" w:rsidRDefault="001138AE" w:rsidP="009063BC">
      <w:pPr>
        <w:ind w:firstLine="0"/>
        <w:rPr>
          <w:ins w:id="608" w:author="Álvaro Gonzalez" w:date="2020-06-16T13:46:00Z"/>
        </w:rPr>
      </w:pPr>
      <w:ins w:id="609" w:author="Álvaro Gonzalez" w:date="2020-06-16T13:45:00Z">
        <w:r>
          <w:t xml:space="preserve">Estos tres patrones </w:t>
        </w:r>
      </w:ins>
      <w:ins w:id="610" w:author="Álvaro Gonzalez" w:date="2020-06-16T13:46:00Z">
        <w:r>
          <w:t>se van a desarrollar de la siguiente manera:</w:t>
        </w:r>
      </w:ins>
    </w:p>
    <w:p w14:paraId="5AEDF79C" w14:textId="40DFF479" w:rsidR="001138AE" w:rsidRDefault="001138AE" w:rsidP="001138AE">
      <w:pPr>
        <w:numPr>
          <w:ilvl w:val="0"/>
          <w:numId w:val="74"/>
        </w:numPr>
        <w:rPr>
          <w:ins w:id="611" w:author="Álvaro Gonzalez" w:date="2020-06-16T13:47:00Z"/>
        </w:rPr>
      </w:pPr>
      <w:ins w:id="612" w:author="Álvaro Gonzalez" w:date="2020-06-16T13:46:00Z">
        <w:r>
          <w:t xml:space="preserve">Cada uno de los 3 patrones </w:t>
        </w:r>
      </w:ins>
      <w:ins w:id="613" w:author="Álvaro Gonzalez" w:date="2020-06-16T13:47:00Z">
        <w:r>
          <w:t>tendrá siempre una de las 3 acciones posibles como acción predominante:</w:t>
        </w:r>
      </w:ins>
    </w:p>
    <w:p w14:paraId="6AB2A231" w14:textId="10367C88" w:rsidR="001138AE" w:rsidRDefault="001138AE" w:rsidP="001138AE">
      <w:pPr>
        <w:numPr>
          <w:ilvl w:val="1"/>
          <w:numId w:val="74"/>
        </w:numPr>
        <w:rPr>
          <w:ins w:id="614" w:author="Álvaro Gonzalez" w:date="2020-06-16T13:54:00Z"/>
        </w:rPr>
      </w:pPr>
      <w:ins w:id="615" w:author="Álvaro Gonzalez" w:date="2020-06-16T13:47:00Z">
        <w:r>
          <w:t>Maniaco: Su</w:t>
        </w:r>
      </w:ins>
      <w:ins w:id="616" w:author="Álvaro Gonzalez" w:date="2020-06-16T13:54:00Z">
        <w:r>
          <w:t>bir</w:t>
        </w:r>
      </w:ins>
    </w:p>
    <w:p w14:paraId="08E52588" w14:textId="26F80E4D" w:rsidR="001138AE" w:rsidRDefault="001138AE" w:rsidP="001138AE">
      <w:pPr>
        <w:numPr>
          <w:ilvl w:val="1"/>
          <w:numId w:val="74"/>
        </w:numPr>
        <w:rPr>
          <w:ins w:id="617" w:author="Álvaro Gonzalez" w:date="2020-06-16T13:54:00Z"/>
        </w:rPr>
      </w:pPr>
      <w:ins w:id="618" w:author="Álvaro Gonzalez" w:date="2020-06-16T13:54:00Z">
        <w:r>
          <w:t>Roca: Pasar</w:t>
        </w:r>
      </w:ins>
    </w:p>
    <w:p w14:paraId="22D69725" w14:textId="7AEF85C1" w:rsidR="001138AE" w:rsidRDefault="001138AE" w:rsidP="001138AE">
      <w:pPr>
        <w:numPr>
          <w:ilvl w:val="1"/>
          <w:numId w:val="74"/>
        </w:numPr>
        <w:rPr>
          <w:ins w:id="619" w:author="Álvaro Gonzalez" w:date="2020-06-16T13:54:00Z"/>
        </w:rPr>
      </w:pPr>
      <w:proofErr w:type="spellStart"/>
      <w:ins w:id="620" w:author="Álvaro Gonzalez" w:date="2020-06-16T13:54:00Z">
        <w:r>
          <w:t>Calling</w:t>
        </w:r>
        <w:proofErr w:type="spellEnd"/>
        <w:r>
          <w:t xml:space="preserve"> </w:t>
        </w:r>
        <w:proofErr w:type="spellStart"/>
        <w:r>
          <w:t>Station</w:t>
        </w:r>
        <w:proofErr w:type="spellEnd"/>
        <w:r>
          <w:t>: Ver</w:t>
        </w:r>
      </w:ins>
    </w:p>
    <w:p w14:paraId="51EB23EA" w14:textId="4F36FADF" w:rsidR="001138AE" w:rsidRDefault="001138AE" w:rsidP="001138AE">
      <w:pPr>
        <w:numPr>
          <w:ilvl w:val="0"/>
          <w:numId w:val="74"/>
        </w:numPr>
        <w:rPr>
          <w:ins w:id="621" w:author="Álvaro Gonzalez" w:date="2020-06-16T14:06:00Z"/>
        </w:rPr>
      </w:pPr>
      <w:ins w:id="622" w:author="Álvaro Gonzalez" w:date="2020-06-16T13:55:00Z">
        <w:r>
          <w:t xml:space="preserve">Cada uno de los 3 patrones tendrá un comportamiento similar </w:t>
        </w:r>
        <w:r w:rsidR="00DE594D">
          <w:t xml:space="preserve">durante el </w:t>
        </w:r>
        <w:proofErr w:type="spellStart"/>
        <w:r w:rsidR="00DE594D">
          <w:t>preflop</w:t>
        </w:r>
        <w:proofErr w:type="spellEnd"/>
        <w:r w:rsidR="00DE594D">
          <w:t xml:space="preserve"> (únicamente con la fórmula de Chen como valor de referencia) como después del </w:t>
        </w:r>
        <w:proofErr w:type="spellStart"/>
        <w:r w:rsidR="00DE594D">
          <w:t>flop</w:t>
        </w:r>
        <w:proofErr w:type="spellEnd"/>
        <w:r w:rsidR="00DE594D">
          <w:t xml:space="preserve"> (con valor </w:t>
        </w:r>
      </w:ins>
      <w:ins w:id="623" w:author="Álvaro Gonzalez" w:date="2020-06-16T13:56:00Z">
        <w:r w:rsidR="00DE594D">
          <w:t>de jugada).</w:t>
        </w:r>
      </w:ins>
    </w:p>
    <w:p w14:paraId="0B431162" w14:textId="6415AD8B" w:rsidR="009746EA" w:rsidRDefault="009746EA" w:rsidP="001138AE">
      <w:pPr>
        <w:numPr>
          <w:ilvl w:val="0"/>
          <w:numId w:val="74"/>
        </w:numPr>
        <w:rPr>
          <w:ins w:id="624" w:author="Álvaro Gonzalez" w:date="2020-06-16T14:07:00Z"/>
        </w:rPr>
      </w:pPr>
      <w:ins w:id="625" w:author="Álvaro Gonzalez" w:date="2020-06-16T14:06:00Z">
        <w:r>
          <w:t>Cada uno de los 3 patrones tendrá una triple probabilidad para cada una de las jugadas de referencia</w:t>
        </w:r>
      </w:ins>
      <w:ins w:id="626" w:author="Álvaro Gonzalez" w:date="2020-06-16T14:07:00Z">
        <w:r>
          <w:t xml:space="preserve"> </w:t>
        </w:r>
      </w:ins>
      <w:ins w:id="627" w:author="Álvaro Gonzalez" w:date="2020-06-16T14:06:00Z">
        <w:r>
          <w:t>posibles</w:t>
        </w:r>
      </w:ins>
      <w:ins w:id="628" w:author="Álvaro Gonzalez" w:date="2020-06-16T14:07:00Z">
        <w:r>
          <w:t>:</w:t>
        </w:r>
      </w:ins>
    </w:p>
    <w:p w14:paraId="2EAF8F5B" w14:textId="0C361FFB" w:rsidR="009746EA" w:rsidRDefault="009746EA" w:rsidP="009746EA">
      <w:pPr>
        <w:numPr>
          <w:ilvl w:val="1"/>
          <w:numId w:val="74"/>
        </w:numPr>
        <w:rPr>
          <w:ins w:id="629" w:author="Álvaro Gonzalez" w:date="2020-06-16T14:15:00Z"/>
        </w:rPr>
      </w:pPr>
      <w:ins w:id="630" w:author="Álvaro Gonzalez" w:date="2020-06-16T14:07:00Z">
        <w:r>
          <w:t xml:space="preserve">Durante el </w:t>
        </w:r>
        <w:proofErr w:type="spellStart"/>
        <w:r>
          <w:t>preflop</w:t>
        </w:r>
        <w:proofErr w:type="spellEnd"/>
        <w:r>
          <w:t xml:space="preserve">: si la mano pertenece a uno de los 8 grupos </w:t>
        </w:r>
      </w:ins>
      <w:ins w:id="631" w:author="Álvaro Gonzalez" w:date="2020-06-16T14:16:00Z">
        <w:r w:rsidR="006A7643">
          <w:t xml:space="preserve">de </w:t>
        </w:r>
        <w:proofErr w:type="spellStart"/>
        <w:r w:rsidR="006A7643">
          <w:t>Sklansky-Malmuth</w:t>
        </w:r>
        <w:proofErr w:type="spellEnd"/>
        <w:r w:rsidR="006A7643">
          <w:t xml:space="preserve"> </w:t>
        </w:r>
      </w:ins>
      <w:ins w:id="632" w:author="Álvaro Gonzalez" w:date="2020-06-16T14:15:00Z">
        <w:r>
          <w:t>o si no pertenece a ninguno de ellos. Esto genera un total de 9 probabilidades triples de acción.</w:t>
        </w:r>
      </w:ins>
    </w:p>
    <w:p w14:paraId="6E5F0BAA" w14:textId="567A56CD" w:rsidR="009746EA" w:rsidRPr="00971451" w:rsidRDefault="009746EA">
      <w:pPr>
        <w:numPr>
          <w:ilvl w:val="1"/>
          <w:numId w:val="74"/>
        </w:numPr>
        <w:pPrChange w:id="633" w:author="Álvaro Gonzalez" w:date="2020-06-16T14:07:00Z">
          <w:pPr>
            <w:ind w:firstLine="0"/>
          </w:pPr>
        </w:pPrChange>
      </w:pPr>
      <w:ins w:id="634" w:author="Álvaro Gonzalez" w:date="2020-06-16T14:15:00Z">
        <w:r>
          <w:t xml:space="preserve">Después del </w:t>
        </w:r>
        <w:proofErr w:type="spellStart"/>
        <w:r>
          <w:t>preflop</w:t>
        </w:r>
        <w:proofErr w:type="spellEnd"/>
        <w:r>
          <w:t>:</w:t>
        </w:r>
        <w:r w:rsidR="006A7643">
          <w:t xml:space="preserve"> </w:t>
        </w:r>
      </w:ins>
      <w:ins w:id="635" w:author="Álvaro Gonzalez" w:date="2020-06-16T14:16:00Z">
        <w:r w:rsidR="006A7643">
          <w:t>en función de cada una de las 10 posibles jugadas.</w:t>
        </w:r>
      </w:ins>
    </w:p>
    <w:p w14:paraId="345520A9" w14:textId="77777777" w:rsidR="009063BC" w:rsidRDefault="009063BC">
      <w:pPr>
        <w:pStyle w:val="Ttulo3"/>
        <w:numPr>
          <w:ilvl w:val="3"/>
          <w:numId w:val="49"/>
        </w:numPr>
      </w:pPr>
      <w:r>
        <w:t>Maniaco</w:t>
      </w:r>
    </w:p>
    <w:p w14:paraId="40D2CB96" w14:textId="372D1A1B" w:rsidR="009063BC" w:rsidRDefault="009063BC" w:rsidP="009063BC">
      <w:pPr>
        <w:rPr>
          <w:ins w:id="636" w:author="Álvaro Gonzalez" w:date="2020-06-16T14:16:00Z"/>
        </w:rPr>
      </w:pPr>
      <w:r>
        <w:t xml:space="preserve">Para definir el comportamiento del patrón maniaco, </w:t>
      </w:r>
      <w:del w:id="637" w:author="Álvaro Gonzalez" w:date="2020-06-16T13:56:00Z">
        <w:r w:rsidDel="00DE594D">
          <w:delText>vamos a estimar su comportamiento según la fase en la que se juegue: en este caso, vamos a hacer distinción entre preflop y postflop</w:delText>
        </w:r>
      </w:del>
      <w:ins w:id="638" w:author="Álvaro Gonzalez" w:date="2020-06-16T13:56:00Z">
        <w:r w:rsidR="00DE594D">
          <w:t xml:space="preserve">se va a </w:t>
        </w:r>
      </w:ins>
      <w:ins w:id="639" w:author="Álvaro Gonzalez" w:date="2020-06-16T13:57:00Z">
        <w:r w:rsidR="00DE594D">
          <w:t xml:space="preserve">estimar el comportamiento </w:t>
        </w:r>
      </w:ins>
      <w:ins w:id="640" w:author="Álvaro Gonzalez" w:date="2020-06-16T13:58:00Z">
        <w:r w:rsidR="00DE594D">
          <w:t>agresivo de este patrón presentando siempre una gran probabilidad de subir comparado con las demás acciones posibles.</w:t>
        </w:r>
      </w:ins>
      <w:del w:id="641" w:author="Álvaro Gonzalez" w:date="2020-06-16T13:56:00Z">
        <w:r w:rsidDel="00DE594D">
          <w:delText>.</w:delText>
        </w:r>
      </w:del>
      <w:ins w:id="642" w:author="Álvaro Gonzalez" w:date="2020-06-16T14:16:00Z">
        <w:r w:rsidR="006A7643">
          <w:t xml:space="preserve"> </w:t>
        </w:r>
      </w:ins>
    </w:p>
    <w:p w14:paraId="584F4750" w14:textId="20FC760E" w:rsidR="006A7643" w:rsidRDefault="006A7643" w:rsidP="009063BC">
      <w:pPr>
        <w:rPr>
          <w:ins w:id="643" w:author="Álvaro Gonzalez" w:date="2020-06-16T13:59:00Z"/>
        </w:rPr>
      </w:pPr>
      <w:ins w:id="644" w:author="Álvaro Gonzalez" w:date="2020-06-16T14:16:00Z">
        <w:r>
          <w:t xml:space="preserve">Para </w:t>
        </w:r>
      </w:ins>
      <w:ins w:id="645" w:author="Álvaro Gonzalez" w:date="2020-06-16T14:17:00Z">
        <w:r>
          <w:t>estimarlo, se va a considerar que el comportamiento de e</w:t>
        </w:r>
      </w:ins>
      <w:ins w:id="646" w:author="Álvaro Gonzalez" w:date="2020-06-16T14:28:00Z">
        <w:r>
          <w:t xml:space="preserve">ste </w:t>
        </w:r>
        <w:r w:rsidR="00CE2FC7">
          <w:t>patrón será un comportamiento lineal.</w:t>
        </w:r>
      </w:ins>
    </w:p>
    <w:p w14:paraId="0BA801D7" w14:textId="689179E3" w:rsidR="00DE594D" w:rsidRDefault="00DE594D" w:rsidP="009063BC">
      <w:pPr>
        <w:rPr>
          <w:ins w:id="647" w:author="Álvaro Gonzalez" w:date="2020-06-16T14:03:00Z"/>
        </w:rPr>
      </w:pPr>
      <w:ins w:id="648" w:author="Álvaro Gonzalez" w:date="2020-06-16T14:03:00Z">
        <w:r>
          <w:lastRenderedPageBreak/>
          <w:t>En este caso, se van a definir los siguientes valores:</w:t>
        </w:r>
      </w:ins>
    </w:p>
    <w:p w14:paraId="15F710B8" w14:textId="4C0962F4" w:rsidR="00DE594D" w:rsidRDefault="00DE594D" w:rsidP="00DE594D">
      <w:pPr>
        <w:numPr>
          <w:ilvl w:val="0"/>
          <w:numId w:val="76"/>
        </w:numPr>
        <w:rPr>
          <w:ins w:id="649" w:author="Álvaro Gonzalez" w:date="2020-06-16T14:05:00Z"/>
        </w:rPr>
      </w:pPr>
      <w:ins w:id="650" w:author="Álvaro Gonzalez" w:date="2020-06-16T14:03:00Z">
        <w:r>
          <w:t>Probabilidad</w:t>
        </w:r>
      </w:ins>
      <w:ins w:id="651" w:author="Álvaro Gonzalez" w:date="2020-06-16T14:04:00Z">
        <w:r>
          <w:t xml:space="preserve"> en caso de mejor jugada: [</w:t>
        </w:r>
        <w:proofErr w:type="spellStart"/>
        <w:proofErr w:type="gramStart"/>
        <w:r>
          <w:t>p,v</w:t>
        </w:r>
        <w:proofErr w:type="gramEnd"/>
        <w:r>
          <w:t>,s</w:t>
        </w:r>
        <w:proofErr w:type="spellEnd"/>
        <w:r>
          <w:t>]=[</w:t>
        </w:r>
      </w:ins>
      <w:ins w:id="652" w:author="Álvaro Gonzalez" w:date="2020-06-16T14:05:00Z">
        <w:r>
          <w:t>0,0.05,0.95]</w:t>
        </w:r>
      </w:ins>
    </w:p>
    <w:p w14:paraId="1F2605FB" w14:textId="50371783" w:rsidR="00DE594D" w:rsidRDefault="009746EA" w:rsidP="00DE594D">
      <w:pPr>
        <w:numPr>
          <w:ilvl w:val="0"/>
          <w:numId w:val="76"/>
        </w:numPr>
        <w:rPr>
          <w:ins w:id="653" w:author="Álvaro Gonzalez" w:date="2020-06-16T14:29:00Z"/>
        </w:rPr>
      </w:pPr>
      <w:ins w:id="654" w:author="Álvaro Gonzalez" w:date="2020-06-16T14:05:00Z">
        <w:r>
          <w:t>De</w:t>
        </w:r>
      </w:ins>
      <w:ins w:id="655" w:author="Álvaro Gonzalez" w:date="2020-06-16T14:06:00Z">
        <w:r>
          <w:t>cremento de s</w:t>
        </w:r>
      </w:ins>
      <w:ins w:id="656" w:author="Álvaro Gonzalez" w:date="2020-06-16T14:29:00Z">
        <w:r w:rsidR="00CE2FC7">
          <w:t>: -0.05 x escalón.</w:t>
        </w:r>
      </w:ins>
    </w:p>
    <w:p w14:paraId="47240962" w14:textId="7B266025" w:rsidR="00CE2FC7" w:rsidRDefault="00CE2FC7" w:rsidP="00DE594D">
      <w:pPr>
        <w:numPr>
          <w:ilvl w:val="0"/>
          <w:numId w:val="76"/>
        </w:numPr>
        <w:rPr>
          <w:ins w:id="657" w:author="Álvaro Gonzalez" w:date="2020-06-16T14:30:00Z"/>
        </w:rPr>
      </w:pPr>
      <w:ins w:id="658" w:author="Álvaro Gonzalez" w:date="2020-06-16T14:29:00Z">
        <w:r>
          <w:t xml:space="preserve">Incremento de p: </w:t>
        </w:r>
      </w:ins>
      <w:ins w:id="659" w:author="Álvaro Gonzalez" w:date="2020-06-16T14:30:00Z">
        <w:r>
          <w:t>+0.025 x escalón.</w:t>
        </w:r>
      </w:ins>
    </w:p>
    <w:p w14:paraId="0A4372C4" w14:textId="706E9F6B" w:rsidR="00CE2FC7" w:rsidRDefault="00CE2FC7" w:rsidP="00DE594D">
      <w:pPr>
        <w:numPr>
          <w:ilvl w:val="0"/>
          <w:numId w:val="76"/>
        </w:numPr>
        <w:rPr>
          <w:ins w:id="660" w:author="Álvaro Gonzalez" w:date="2020-06-16T14:31:00Z"/>
        </w:rPr>
      </w:pPr>
      <w:ins w:id="661" w:author="Álvaro Gonzalez" w:date="2020-06-16T14:30:00Z">
        <w:r>
          <w:t>El valor de v=1-(</w:t>
        </w:r>
        <w:proofErr w:type="spellStart"/>
        <w:r>
          <w:t>s+p</w:t>
        </w:r>
        <w:proofErr w:type="spellEnd"/>
        <w:r>
          <w:t xml:space="preserve">) en este caso </w:t>
        </w:r>
      </w:ins>
      <w:ins w:id="662" w:author="Álvaro Gonzalez" w:date="2020-06-16T14:31:00Z">
        <w:r>
          <w:t>significa que v irá en incremento por escalón de +0.025 x escalón.</w:t>
        </w:r>
      </w:ins>
    </w:p>
    <w:p w14:paraId="5EE6B6CB" w14:textId="0DDFECBE" w:rsidR="00CE2FC7" w:rsidRDefault="00CE2FC7">
      <w:pPr>
        <w:ind w:firstLine="0"/>
        <w:pPrChange w:id="663" w:author="Álvaro Gonzalez" w:date="2020-06-16T14:31:00Z">
          <w:pPr/>
        </w:pPrChange>
      </w:pPr>
      <w:ins w:id="664" w:author="Álvaro Gonzalez" w:date="2020-06-16T14:31:00Z">
        <w:r>
          <w:t>Una vez definido esto, se crean las tablas para cada una de las</w:t>
        </w:r>
      </w:ins>
      <w:ins w:id="665" w:author="Álvaro Gonzalez" w:date="2020-06-16T14:32:00Z">
        <w:r>
          <w:t xml:space="preserve"> rondas</w:t>
        </w:r>
      </w:ins>
    </w:p>
    <w:p w14:paraId="71D90B50" w14:textId="77777777" w:rsidR="009063BC" w:rsidRPr="00A2515D" w:rsidRDefault="009063BC" w:rsidP="009063BC">
      <w:pPr>
        <w:ind w:firstLine="0"/>
        <w:rPr>
          <w:b/>
        </w:rPr>
      </w:pPr>
      <w:proofErr w:type="spellStart"/>
      <w:r>
        <w:rPr>
          <w:b/>
        </w:rPr>
        <w:t>Preflop</w:t>
      </w:r>
      <w:proofErr w:type="spellEnd"/>
    </w:p>
    <w:p w14:paraId="2E93E364" w14:textId="6A4A5CA6" w:rsidR="009063BC" w:rsidDel="00DE594D" w:rsidRDefault="009063BC" w:rsidP="009063BC">
      <w:pPr>
        <w:rPr>
          <w:del w:id="666" w:author="Álvaro Gonzalez" w:date="2020-06-16T13:59:00Z"/>
        </w:rPr>
      </w:pPr>
      <w:del w:id="667" w:author="Álvaro Gonzalez" w:date="2020-06-16T13:59:00Z">
        <w:r w:rsidDel="00DE594D">
          <w:delText xml:space="preserve">En este caso, vamos a comprobar el comportamiento únicamente conociendo la mano inicial. Durante esta fase, debido a que las manos pueden varíar mucho una vez se produzca el flop, considero que un farol tiene menos contundencia que una vez se revela, ya que una buena mano durante el Preflop no tiene garantías de seguir siendo la mejor mano. </w:delText>
        </w:r>
      </w:del>
    </w:p>
    <w:p w14:paraId="7A873962" w14:textId="1AC43646" w:rsidR="009063BC" w:rsidDel="00DE594D" w:rsidRDefault="009063BC" w:rsidP="009063BC">
      <w:pPr>
        <w:rPr>
          <w:del w:id="668" w:author="Álvaro Gonzalez" w:date="2020-06-16T13:59:00Z"/>
        </w:rPr>
      </w:pPr>
      <w:del w:id="669" w:author="Álvaro Gonzalez" w:date="2020-06-16T13:59:00Z">
        <w:r w:rsidDel="00DE594D">
          <w:delText>Si, según lo que hemos programado en el algoritmo, se jugaría cerca del 35% de las manos, en el caso de un jugador maniaco vamos a suponer que juegue prácticamente siempre cualquier mano incluida en el criterio de Sklansky-Malmuth, es decir, cualquier combinación con al menos una puntuación en la fórmula de Chen de 3,5. (47% de las manos). Para el resto, se le va a dar una probabilidad mayor de pasar, pero siempre tendrá probabilidades de jugarla de manera agresiva.</w:delText>
        </w:r>
      </w:del>
    </w:p>
    <w:p w14:paraId="08DD29DA" w14:textId="4C336CAF" w:rsidR="00DE594D" w:rsidRDefault="009063BC">
      <w:del w:id="670" w:author="Álvaro Gonzalez" w:date="2020-06-16T13:59:00Z">
        <w:r w:rsidDel="00DE594D">
          <w:delText>De esta manera, he decidido estimar la probabilidad triple de acción de esta manera:</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Change w:id="671">
          <w:tblGrid>
            <w:gridCol w:w="2123"/>
            <w:gridCol w:w="2123"/>
            <w:gridCol w:w="2124"/>
            <w:gridCol w:w="2124"/>
          </w:tblGrid>
        </w:tblGridChange>
      </w:tblGrid>
      <w:tr w:rsidR="009063BC" w14:paraId="0CEF0769" w14:textId="77777777" w:rsidTr="003C1E52">
        <w:tc>
          <w:tcPr>
            <w:tcW w:w="2123" w:type="dxa"/>
            <w:shd w:val="clear" w:color="auto" w:fill="auto"/>
          </w:tcPr>
          <w:p w14:paraId="1F80AFA7" w14:textId="7515DD56" w:rsidR="009063BC" w:rsidRPr="00086708" w:rsidRDefault="00CE2FC7" w:rsidP="003C1E52">
            <w:pPr>
              <w:ind w:firstLine="0"/>
              <w:rPr>
                <w:rFonts w:eastAsia="MS Mincho"/>
              </w:rPr>
            </w:pPr>
            <w:ins w:id="672" w:author="Álvaro Gonzalez" w:date="2020-06-16T14:34:00Z">
              <w:r>
                <w:rPr>
                  <w:rFonts w:eastAsia="MS Mincho"/>
                </w:rPr>
                <w:t xml:space="preserve">Grupo </w:t>
              </w:r>
              <w:proofErr w:type="spellStart"/>
              <w:r>
                <w:rPr>
                  <w:rFonts w:eastAsia="MS Mincho"/>
                </w:rPr>
                <w:t>Sklansky</w:t>
              </w:r>
              <w:proofErr w:type="spellEnd"/>
              <w:r>
                <w:rPr>
                  <w:rFonts w:eastAsia="MS Mincho"/>
                </w:rPr>
                <w:t xml:space="preserve"> - </w:t>
              </w:r>
              <w:proofErr w:type="spellStart"/>
              <w:r>
                <w:rPr>
                  <w:rFonts w:eastAsia="MS Mincho"/>
                </w:rPr>
                <w:t>Malmuth</w:t>
              </w:r>
              <w:proofErr w:type="spellEnd"/>
              <w:r>
                <w:rPr>
                  <w:rFonts w:eastAsia="MS Mincho"/>
                </w:rPr>
                <w:t xml:space="preserve"> </w:t>
              </w:r>
            </w:ins>
            <w:del w:id="673" w:author="Álvaro Gonzalez" w:date="2020-06-16T14:34:00Z">
              <w:r w:rsidR="009063BC" w:rsidRPr="00086708" w:rsidDel="00CE2FC7">
                <w:rPr>
                  <w:rFonts w:eastAsia="MS Mincho"/>
                </w:rPr>
                <w:delText>Puntuación Chen</w:delText>
              </w:r>
            </w:del>
          </w:p>
        </w:tc>
        <w:tc>
          <w:tcPr>
            <w:tcW w:w="2123" w:type="dxa"/>
            <w:shd w:val="clear" w:color="auto" w:fill="auto"/>
          </w:tcPr>
          <w:p w14:paraId="26DF5FA7" w14:textId="77777777" w:rsidR="009063BC" w:rsidRPr="00086708" w:rsidRDefault="009063BC" w:rsidP="003C1E52">
            <w:pPr>
              <w:rPr>
                <w:rFonts w:eastAsia="MS Mincho"/>
              </w:rPr>
            </w:pPr>
            <w:r w:rsidRPr="00086708">
              <w:rPr>
                <w:rFonts w:eastAsia="MS Mincho"/>
              </w:rPr>
              <w:t>%pasar</w:t>
            </w:r>
          </w:p>
        </w:tc>
        <w:tc>
          <w:tcPr>
            <w:tcW w:w="2124" w:type="dxa"/>
            <w:shd w:val="clear" w:color="auto" w:fill="auto"/>
          </w:tcPr>
          <w:p w14:paraId="6265562B" w14:textId="77777777" w:rsidR="009063BC" w:rsidRPr="00086708" w:rsidRDefault="009063BC" w:rsidP="003C1E52">
            <w:pPr>
              <w:rPr>
                <w:rFonts w:eastAsia="MS Mincho"/>
              </w:rPr>
            </w:pPr>
            <w:r w:rsidRPr="00086708">
              <w:rPr>
                <w:rFonts w:eastAsia="MS Mincho"/>
              </w:rPr>
              <w:t>%ver</w:t>
            </w:r>
          </w:p>
        </w:tc>
        <w:tc>
          <w:tcPr>
            <w:tcW w:w="2124" w:type="dxa"/>
            <w:shd w:val="clear" w:color="auto" w:fill="auto"/>
          </w:tcPr>
          <w:p w14:paraId="64A79AEB" w14:textId="77777777" w:rsidR="009063BC" w:rsidRPr="00086708" w:rsidRDefault="009063BC" w:rsidP="003C1E52">
            <w:pPr>
              <w:rPr>
                <w:rFonts w:eastAsia="MS Mincho"/>
              </w:rPr>
            </w:pPr>
            <w:r w:rsidRPr="00086708">
              <w:rPr>
                <w:rFonts w:eastAsia="MS Mincho"/>
              </w:rPr>
              <w:t>%subir</w:t>
            </w:r>
          </w:p>
        </w:tc>
      </w:tr>
      <w:tr w:rsidR="00CE2FC7" w14:paraId="181038C3"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674"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23" w:type="dxa"/>
            <w:shd w:val="clear" w:color="auto" w:fill="auto"/>
            <w:tcPrChange w:id="675" w:author="Álvaro Gonzalez" w:date="2020-06-16T14:33:00Z">
              <w:tcPr>
                <w:tcW w:w="2123" w:type="dxa"/>
                <w:shd w:val="clear" w:color="auto" w:fill="auto"/>
              </w:tcPr>
            </w:tcPrChange>
          </w:tcPr>
          <w:p w14:paraId="48FBF90C" w14:textId="476DAE6E" w:rsidR="00CE2FC7" w:rsidRPr="00086708" w:rsidRDefault="00CE2FC7" w:rsidP="00CE2FC7">
            <w:pPr>
              <w:rPr>
                <w:rFonts w:eastAsia="MS Mincho"/>
              </w:rPr>
            </w:pPr>
            <w:del w:id="676" w:author="Álvaro Gonzalez" w:date="2020-06-16T14:34:00Z">
              <w:r w:rsidRPr="00086708" w:rsidDel="00CE2FC7">
                <w:rPr>
                  <w:rFonts w:eastAsia="MS Mincho"/>
                </w:rPr>
                <w:delText>3,5-20</w:delText>
              </w:r>
            </w:del>
            <w:ins w:id="677" w:author="Álvaro Gonzalez" w:date="2020-06-16T14:34:00Z">
              <w:r>
                <w:rPr>
                  <w:rFonts w:eastAsia="MS Mincho"/>
                </w:rPr>
                <w:t>Grupo 1</w:t>
              </w:r>
            </w:ins>
          </w:p>
        </w:tc>
        <w:tc>
          <w:tcPr>
            <w:tcW w:w="2123" w:type="dxa"/>
            <w:shd w:val="clear" w:color="auto" w:fill="auto"/>
            <w:vAlign w:val="bottom"/>
            <w:tcPrChange w:id="678" w:author="Álvaro Gonzalez" w:date="2020-06-16T14:33:00Z">
              <w:tcPr>
                <w:tcW w:w="2123" w:type="dxa"/>
                <w:shd w:val="clear" w:color="auto" w:fill="auto"/>
              </w:tcPr>
            </w:tcPrChange>
          </w:tcPr>
          <w:p w14:paraId="058E1A27" w14:textId="77BE87AD" w:rsidR="00CE2FC7" w:rsidRPr="00086708" w:rsidRDefault="00CE2FC7" w:rsidP="00CE2FC7">
            <w:pPr>
              <w:rPr>
                <w:rFonts w:eastAsia="MS Mincho"/>
              </w:rPr>
            </w:pPr>
            <w:ins w:id="679" w:author="Álvaro Gonzalez" w:date="2020-06-16T14:33:00Z">
              <w:r>
                <w:rPr>
                  <w:rFonts w:ascii="Calibri" w:hAnsi="Calibri"/>
                  <w:color w:val="000000"/>
                  <w:szCs w:val="22"/>
                </w:rPr>
                <w:t>0</w:t>
              </w:r>
            </w:ins>
            <w:del w:id="680" w:author="Álvaro Gonzalez" w:date="2020-06-16T14:33:00Z">
              <w:r w:rsidRPr="00086708" w:rsidDel="00060580">
                <w:rPr>
                  <w:rFonts w:eastAsia="MS Mincho"/>
                </w:rPr>
                <w:delText>0,05</w:delText>
              </w:r>
            </w:del>
          </w:p>
        </w:tc>
        <w:tc>
          <w:tcPr>
            <w:tcW w:w="2124" w:type="dxa"/>
            <w:shd w:val="clear" w:color="auto" w:fill="auto"/>
            <w:vAlign w:val="bottom"/>
            <w:tcPrChange w:id="681" w:author="Álvaro Gonzalez" w:date="2020-06-16T14:33:00Z">
              <w:tcPr>
                <w:tcW w:w="2124" w:type="dxa"/>
                <w:shd w:val="clear" w:color="auto" w:fill="auto"/>
              </w:tcPr>
            </w:tcPrChange>
          </w:tcPr>
          <w:p w14:paraId="378E0703" w14:textId="778AD347" w:rsidR="00CE2FC7" w:rsidRPr="00086708" w:rsidRDefault="00CE2FC7" w:rsidP="00CE2FC7">
            <w:pPr>
              <w:rPr>
                <w:rFonts w:eastAsia="MS Mincho"/>
              </w:rPr>
            </w:pPr>
            <w:ins w:id="682" w:author="Álvaro Gonzalez" w:date="2020-06-16T14:33:00Z">
              <w:r>
                <w:rPr>
                  <w:rFonts w:ascii="Calibri" w:hAnsi="Calibri"/>
                  <w:color w:val="000000"/>
                  <w:szCs w:val="22"/>
                </w:rPr>
                <w:t>0,05</w:t>
              </w:r>
            </w:ins>
            <w:del w:id="683" w:author="Álvaro Gonzalez" w:date="2020-06-16T14:33:00Z">
              <w:r w:rsidRPr="00086708" w:rsidDel="00060580">
                <w:rPr>
                  <w:rFonts w:eastAsia="MS Mincho"/>
                </w:rPr>
                <w:delText>0,</w:delText>
              </w:r>
              <w:r w:rsidDel="00060580">
                <w:rPr>
                  <w:rFonts w:eastAsia="MS Mincho"/>
                </w:rPr>
                <w:delText>10</w:delText>
              </w:r>
            </w:del>
          </w:p>
        </w:tc>
        <w:tc>
          <w:tcPr>
            <w:tcW w:w="2124" w:type="dxa"/>
            <w:shd w:val="clear" w:color="auto" w:fill="auto"/>
            <w:vAlign w:val="bottom"/>
            <w:tcPrChange w:id="684" w:author="Álvaro Gonzalez" w:date="2020-06-16T14:33:00Z">
              <w:tcPr>
                <w:tcW w:w="2124" w:type="dxa"/>
                <w:shd w:val="clear" w:color="auto" w:fill="auto"/>
              </w:tcPr>
            </w:tcPrChange>
          </w:tcPr>
          <w:p w14:paraId="5EAFC472" w14:textId="646E13ED" w:rsidR="00CE2FC7" w:rsidRPr="00086708" w:rsidRDefault="00CE2FC7" w:rsidP="00CE2FC7">
            <w:pPr>
              <w:rPr>
                <w:rFonts w:eastAsia="MS Mincho"/>
              </w:rPr>
            </w:pPr>
            <w:ins w:id="685" w:author="Álvaro Gonzalez" w:date="2020-06-16T14:33:00Z">
              <w:r>
                <w:rPr>
                  <w:rFonts w:ascii="Calibri" w:hAnsi="Calibri"/>
                  <w:color w:val="000000"/>
                  <w:szCs w:val="22"/>
                </w:rPr>
                <w:t>0,95</w:t>
              </w:r>
            </w:ins>
            <w:del w:id="686" w:author="Álvaro Gonzalez" w:date="2020-06-16T14:33:00Z">
              <w:r w:rsidRPr="00086708" w:rsidDel="00060580">
                <w:rPr>
                  <w:rFonts w:eastAsia="MS Mincho"/>
                </w:rPr>
                <w:delText>0,</w:delText>
              </w:r>
              <w:r w:rsidDel="00060580">
                <w:rPr>
                  <w:rFonts w:eastAsia="MS Mincho"/>
                </w:rPr>
                <w:delText>8</w:delText>
              </w:r>
              <w:r w:rsidRPr="00086708" w:rsidDel="00060580">
                <w:rPr>
                  <w:rFonts w:eastAsia="MS Mincho"/>
                </w:rPr>
                <w:delText>5</w:delText>
              </w:r>
            </w:del>
          </w:p>
        </w:tc>
      </w:tr>
      <w:tr w:rsidR="00CE2FC7" w14:paraId="20035655"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687"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23" w:type="dxa"/>
            <w:shd w:val="clear" w:color="auto" w:fill="auto"/>
            <w:tcPrChange w:id="688" w:author="Álvaro Gonzalez" w:date="2020-06-16T14:33:00Z">
              <w:tcPr>
                <w:tcW w:w="2123" w:type="dxa"/>
                <w:shd w:val="clear" w:color="auto" w:fill="auto"/>
              </w:tcPr>
            </w:tcPrChange>
          </w:tcPr>
          <w:p w14:paraId="415E412B" w14:textId="24F2C710" w:rsidR="00CE2FC7" w:rsidRPr="00086708" w:rsidRDefault="00CE2FC7" w:rsidP="00CE2FC7">
            <w:pPr>
              <w:rPr>
                <w:rFonts w:eastAsia="MS Mincho"/>
              </w:rPr>
            </w:pPr>
            <w:del w:id="689" w:author="Álvaro Gonzalez" w:date="2020-06-16T14:34:00Z">
              <w:r w:rsidRPr="00086708" w:rsidDel="00CE2FC7">
                <w:rPr>
                  <w:rFonts w:eastAsia="MS Mincho"/>
                </w:rPr>
                <w:delText>Menor de 3,5</w:delText>
              </w:r>
            </w:del>
            <w:ins w:id="690" w:author="Álvaro Gonzalez" w:date="2020-06-16T14:34:00Z">
              <w:r>
                <w:rPr>
                  <w:rFonts w:eastAsia="MS Mincho"/>
                </w:rPr>
                <w:t>Grupo 2</w:t>
              </w:r>
            </w:ins>
          </w:p>
        </w:tc>
        <w:tc>
          <w:tcPr>
            <w:tcW w:w="2123" w:type="dxa"/>
            <w:shd w:val="clear" w:color="auto" w:fill="auto"/>
            <w:vAlign w:val="bottom"/>
            <w:tcPrChange w:id="691" w:author="Álvaro Gonzalez" w:date="2020-06-16T14:33:00Z">
              <w:tcPr>
                <w:tcW w:w="2123" w:type="dxa"/>
                <w:shd w:val="clear" w:color="auto" w:fill="auto"/>
              </w:tcPr>
            </w:tcPrChange>
          </w:tcPr>
          <w:p w14:paraId="57F6EE87" w14:textId="1AC4C859" w:rsidR="00CE2FC7" w:rsidRPr="00086708" w:rsidRDefault="00CE2FC7" w:rsidP="00CE2FC7">
            <w:pPr>
              <w:rPr>
                <w:rFonts w:eastAsia="MS Mincho"/>
              </w:rPr>
            </w:pPr>
            <w:ins w:id="692" w:author="Álvaro Gonzalez" w:date="2020-06-16T14:33:00Z">
              <w:r>
                <w:rPr>
                  <w:rFonts w:ascii="Calibri" w:hAnsi="Calibri"/>
                  <w:color w:val="000000"/>
                  <w:szCs w:val="22"/>
                </w:rPr>
                <w:t>0,025</w:t>
              </w:r>
            </w:ins>
            <w:del w:id="693" w:author="Álvaro Gonzalez" w:date="2020-06-16T14:33:00Z">
              <w:r w:rsidRPr="00086708" w:rsidDel="00060580">
                <w:rPr>
                  <w:rFonts w:eastAsia="MS Mincho"/>
                </w:rPr>
                <w:delText>0,</w:delText>
              </w:r>
              <w:r w:rsidDel="00060580">
                <w:rPr>
                  <w:rFonts w:eastAsia="MS Mincho"/>
                </w:rPr>
                <w:delText>20</w:delText>
              </w:r>
            </w:del>
          </w:p>
        </w:tc>
        <w:tc>
          <w:tcPr>
            <w:tcW w:w="2124" w:type="dxa"/>
            <w:shd w:val="clear" w:color="auto" w:fill="auto"/>
            <w:vAlign w:val="bottom"/>
            <w:tcPrChange w:id="694" w:author="Álvaro Gonzalez" w:date="2020-06-16T14:33:00Z">
              <w:tcPr>
                <w:tcW w:w="2124" w:type="dxa"/>
                <w:shd w:val="clear" w:color="auto" w:fill="auto"/>
              </w:tcPr>
            </w:tcPrChange>
          </w:tcPr>
          <w:p w14:paraId="37299E11" w14:textId="1376DF6A" w:rsidR="00CE2FC7" w:rsidRPr="00086708" w:rsidRDefault="00CE2FC7" w:rsidP="00CE2FC7">
            <w:pPr>
              <w:rPr>
                <w:rFonts w:eastAsia="MS Mincho"/>
              </w:rPr>
            </w:pPr>
            <w:ins w:id="695" w:author="Álvaro Gonzalez" w:date="2020-06-16T14:33:00Z">
              <w:r>
                <w:rPr>
                  <w:rFonts w:ascii="Calibri" w:hAnsi="Calibri"/>
                  <w:color w:val="000000"/>
                  <w:szCs w:val="22"/>
                </w:rPr>
                <w:t>0,075</w:t>
              </w:r>
            </w:ins>
            <w:del w:id="696" w:author="Álvaro Gonzalez" w:date="2020-06-16T14:33:00Z">
              <w:r w:rsidRPr="00086708" w:rsidDel="00060580">
                <w:rPr>
                  <w:rFonts w:eastAsia="MS Mincho"/>
                </w:rPr>
                <w:delText>0,</w:delText>
              </w:r>
              <w:r w:rsidDel="00060580">
                <w:rPr>
                  <w:rFonts w:eastAsia="MS Mincho"/>
                </w:rPr>
                <w:delText>25</w:delText>
              </w:r>
            </w:del>
          </w:p>
        </w:tc>
        <w:tc>
          <w:tcPr>
            <w:tcW w:w="2124" w:type="dxa"/>
            <w:shd w:val="clear" w:color="auto" w:fill="auto"/>
            <w:vAlign w:val="bottom"/>
            <w:tcPrChange w:id="697" w:author="Álvaro Gonzalez" w:date="2020-06-16T14:33:00Z">
              <w:tcPr>
                <w:tcW w:w="2124" w:type="dxa"/>
                <w:shd w:val="clear" w:color="auto" w:fill="auto"/>
              </w:tcPr>
            </w:tcPrChange>
          </w:tcPr>
          <w:p w14:paraId="52A1B0AA" w14:textId="067DBD01" w:rsidR="00CE2FC7" w:rsidRPr="00086708" w:rsidRDefault="00CE2FC7" w:rsidP="00CE2FC7">
            <w:pPr>
              <w:rPr>
                <w:rFonts w:eastAsia="MS Mincho"/>
              </w:rPr>
            </w:pPr>
            <w:ins w:id="698" w:author="Álvaro Gonzalez" w:date="2020-06-16T14:33:00Z">
              <w:r>
                <w:rPr>
                  <w:rFonts w:ascii="Calibri" w:hAnsi="Calibri"/>
                  <w:color w:val="000000"/>
                  <w:szCs w:val="22"/>
                </w:rPr>
                <w:t>0,9</w:t>
              </w:r>
            </w:ins>
            <w:del w:id="699" w:author="Álvaro Gonzalez" w:date="2020-06-16T14:33:00Z">
              <w:r w:rsidRPr="00086708" w:rsidDel="00060580">
                <w:rPr>
                  <w:rFonts w:eastAsia="MS Mincho"/>
                </w:rPr>
                <w:delText>0,</w:delText>
              </w:r>
              <w:r w:rsidDel="00060580">
                <w:rPr>
                  <w:rFonts w:eastAsia="MS Mincho"/>
                </w:rPr>
                <w:delText>5</w:delText>
              </w:r>
              <w:r w:rsidRPr="00086708" w:rsidDel="00060580">
                <w:rPr>
                  <w:rFonts w:eastAsia="MS Mincho"/>
                </w:rPr>
                <w:delText>5</w:delText>
              </w:r>
            </w:del>
          </w:p>
        </w:tc>
      </w:tr>
      <w:tr w:rsidR="00CE2FC7" w14:paraId="2B37BFEF"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00"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01" w:author="Álvaro Gonzalez" w:date="2020-06-16T14:32:00Z"/>
        </w:trPr>
        <w:tc>
          <w:tcPr>
            <w:tcW w:w="2123" w:type="dxa"/>
            <w:shd w:val="clear" w:color="auto" w:fill="auto"/>
            <w:tcPrChange w:id="702" w:author="Álvaro Gonzalez" w:date="2020-06-16T14:33:00Z">
              <w:tcPr>
                <w:tcW w:w="2123" w:type="dxa"/>
                <w:shd w:val="clear" w:color="auto" w:fill="auto"/>
              </w:tcPr>
            </w:tcPrChange>
          </w:tcPr>
          <w:p w14:paraId="186DD9AA" w14:textId="7983D2A1" w:rsidR="00CE2FC7" w:rsidRPr="00086708" w:rsidRDefault="00CE2FC7" w:rsidP="00CE2FC7">
            <w:pPr>
              <w:rPr>
                <w:ins w:id="703" w:author="Álvaro Gonzalez" w:date="2020-06-16T14:32:00Z"/>
                <w:rFonts w:eastAsia="MS Mincho"/>
              </w:rPr>
            </w:pPr>
            <w:ins w:id="704" w:author="Álvaro Gonzalez" w:date="2020-06-16T14:34:00Z">
              <w:r>
                <w:rPr>
                  <w:rFonts w:eastAsia="MS Mincho"/>
                </w:rPr>
                <w:t>Grupo 3</w:t>
              </w:r>
            </w:ins>
          </w:p>
        </w:tc>
        <w:tc>
          <w:tcPr>
            <w:tcW w:w="2123" w:type="dxa"/>
            <w:shd w:val="clear" w:color="auto" w:fill="auto"/>
            <w:vAlign w:val="bottom"/>
            <w:tcPrChange w:id="705" w:author="Álvaro Gonzalez" w:date="2020-06-16T14:33:00Z">
              <w:tcPr>
                <w:tcW w:w="2123" w:type="dxa"/>
                <w:shd w:val="clear" w:color="auto" w:fill="auto"/>
              </w:tcPr>
            </w:tcPrChange>
          </w:tcPr>
          <w:p w14:paraId="49441172" w14:textId="20C890B4" w:rsidR="00CE2FC7" w:rsidRPr="00086708" w:rsidRDefault="00CE2FC7" w:rsidP="00CE2FC7">
            <w:pPr>
              <w:rPr>
                <w:ins w:id="706" w:author="Álvaro Gonzalez" w:date="2020-06-16T14:32:00Z"/>
                <w:rFonts w:eastAsia="MS Mincho"/>
              </w:rPr>
            </w:pPr>
            <w:ins w:id="707" w:author="Álvaro Gonzalez" w:date="2020-06-16T14:33:00Z">
              <w:r>
                <w:rPr>
                  <w:rFonts w:ascii="Calibri" w:hAnsi="Calibri"/>
                  <w:color w:val="000000"/>
                  <w:szCs w:val="22"/>
                </w:rPr>
                <w:t>0,05</w:t>
              </w:r>
            </w:ins>
          </w:p>
        </w:tc>
        <w:tc>
          <w:tcPr>
            <w:tcW w:w="2124" w:type="dxa"/>
            <w:shd w:val="clear" w:color="auto" w:fill="auto"/>
            <w:vAlign w:val="bottom"/>
            <w:tcPrChange w:id="708" w:author="Álvaro Gonzalez" w:date="2020-06-16T14:33:00Z">
              <w:tcPr>
                <w:tcW w:w="2124" w:type="dxa"/>
                <w:shd w:val="clear" w:color="auto" w:fill="auto"/>
              </w:tcPr>
            </w:tcPrChange>
          </w:tcPr>
          <w:p w14:paraId="535E0F37" w14:textId="49640BDA" w:rsidR="00CE2FC7" w:rsidRPr="00086708" w:rsidRDefault="00CE2FC7" w:rsidP="00CE2FC7">
            <w:pPr>
              <w:rPr>
                <w:ins w:id="709" w:author="Álvaro Gonzalez" w:date="2020-06-16T14:32:00Z"/>
                <w:rFonts w:eastAsia="MS Mincho"/>
              </w:rPr>
            </w:pPr>
            <w:ins w:id="710" w:author="Álvaro Gonzalez" w:date="2020-06-16T14:33:00Z">
              <w:r>
                <w:rPr>
                  <w:rFonts w:ascii="Calibri" w:hAnsi="Calibri"/>
                  <w:color w:val="000000"/>
                  <w:szCs w:val="22"/>
                </w:rPr>
                <w:t>0,1</w:t>
              </w:r>
            </w:ins>
          </w:p>
        </w:tc>
        <w:tc>
          <w:tcPr>
            <w:tcW w:w="2124" w:type="dxa"/>
            <w:shd w:val="clear" w:color="auto" w:fill="auto"/>
            <w:vAlign w:val="bottom"/>
            <w:tcPrChange w:id="711" w:author="Álvaro Gonzalez" w:date="2020-06-16T14:33:00Z">
              <w:tcPr>
                <w:tcW w:w="2124" w:type="dxa"/>
                <w:shd w:val="clear" w:color="auto" w:fill="auto"/>
              </w:tcPr>
            </w:tcPrChange>
          </w:tcPr>
          <w:p w14:paraId="5A7A91C9" w14:textId="1E278875" w:rsidR="00CE2FC7" w:rsidRPr="00086708" w:rsidRDefault="00CE2FC7" w:rsidP="00CE2FC7">
            <w:pPr>
              <w:rPr>
                <w:ins w:id="712" w:author="Álvaro Gonzalez" w:date="2020-06-16T14:32:00Z"/>
                <w:rFonts w:eastAsia="MS Mincho"/>
              </w:rPr>
            </w:pPr>
            <w:ins w:id="713" w:author="Álvaro Gonzalez" w:date="2020-06-16T14:33:00Z">
              <w:r>
                <w:rPr>
                  <w:rFonts w:ascii="Calibri" w:hAnsi="Calibri"/>
                  <w:color w:val="000000"/>
                  <w:szCs w:val="22"/>
                </w:rPr>
                <w:t>0,85</w:t>
              </w:r>
            </w:ins>
          </w:p>
        </w:tc>
      </w:tr>
      <w:tr w:rsidR="00CE2FC7" w:rsidRPr="00086708" w14:paraId="71012E20"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14"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15"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716"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E647B20" w14:textId="7CEE8A37" w:rsidR="00CE2FC7" w:rsidRPr="00086708" w:rsidRDefault="00CE2FC7" w:rsidP="00CE2FC7">
            <w:pPr>
              <w:rPr>
                <w:ins w:id="717" w:author="Álvaro Gonzalez" w:date="2020-06-16T14:33:00Z"/>
                <w:rFonts w:eastAsia="MS Mincho"/>
              </w:rPr>
            </w:pPr>
            <w:ins w:id="718" w:author="Álvaro Gonzalez" w:date="2020-06-16T14:34:00Z">
              <w:r>
                <w:rPr>
                  <w:rFonts w:eastAsia="MS Mincho"/>
                </w:rPr>
                <w:t>Grupo 4</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719"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FD44448" w14:textId="6DAAB74F" w:rsidR="00CE2FC7" w:rsidRPr="00086708" w:rsidRDefault="00CE2FC7" w:rsidP="00CE2FC7">
            <w:pPr>
              <w:rPr>
                <w:ins w:id="720" w:author="Álvaro Gonzalez" w:date="2020-06-16T14:33:00Z"/>
                <w:rFonts w:eastAsia="MS Mincho"/>
              </w:rPr>
            </w:pPr>
            <w:ins w:id="721" w:author="Álvaro Gonzalez" w:date="2020-06-16T14:33:00Z">
              <w:r>
                <w:rPr>
                  <w:rFonts w:ascii="Calibri" w:hAnsi="Calibri"/>
                  <w:color w:val="000000"/>
                  <w:szCs w:val="22"/>
                </w:rPr>
                <w:t>0,075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22"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D4C46D6" w14:textId="4947447D" w:rsidR="00CE2FC7" w:rsidRPr="00086708" w:rsidRDefault="00CE2FC7" w:rsidP="00CE2FC7">
            <w:pPr>
              <w:rPr>
                <w:ins w:id="723" w:author="Álvaro Gonzalez" w:date="2020-06-16T14:33:00Z"/>
                <w:rFonts w:eastAsia="MS Mincho"/>
              </w:rPr>
            </w:pPr>
            <w:ins w:id="724" w:author="Álvaro Gonzalez" w:date="2020-06-16T14:33:00Z">
              <w:r>
                <w:rPr>
                  <w:rFonts w:ascii="Calibri" w:hAnsi="Calibri"/>
                  <w:color w:val="000000"/>
                  <w:szCs w:val="22"/>
                </w:rPr>
                <w:t>0,125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25"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24660EC" w14:textId="4E1B53BD" w:rsidR="00CE2FC7" w:rsidRPr="00086708" w:rsidRDefault="00CE2FC7" w:rsidP="00CE2FC7">
            <w:pPr>
              <w:rPr>
                <w:ins w:id="726" w:author="Álvaro Gonzalez" w:date="2020-06-16T14:33:00Z"/>
                <w:rFonts w:eastAsia="MS Mincho"/>
              </w:rPr>
            </w:pPr>
            <w:ins w:id="727" w:author="Álvaro Gonzalez" w:date="2020-06-16T14:33:00Z">
              <w:r>
                <w:rPr>
                  <w:rFonts w:ascii="Calibri" w:hAnsi="Calibri"/>
                  <w:color w:val="000000"/>
                  <w:szCs w:val="22"/>
                </w:rPr>
                <w:t>0,8</w:t>
              </w:r>
            </w:ins>
          </w:p>
        </w:tc>
      </w:tr>
      <w:tr w:rsidR="00CE2FC7" w:rsidRPr="00086708" w14:paraId="1EDE2509"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28"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29"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730"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6AE1C073" w14:textId="713AE0F2" w:rsidR="00CE2FC7" w:rsidRPr="00086708" w:rsidRDefault="00CE2FC7" w:rsidP="00CE2FC7">
            <w:pPr>
              <w:rPr>
                <w:ins w:id="731" w:author="Álvaro Gonzalez" w:date="2020-06-16T14:33:00Z"/>
                <w:rFonts w:eastAsia="MS Mincho"/>
              </w:rPr>
            </w:pPr>
            <w:ins w:id="732" w:author="Álvaro Gonzalez" w:date="2020-06-16T14:34:00Z">
              <w:r>
                <w:rPr>
                  <w:rFonts w:eastAsia="MS Mincho"/>
                </w:rPr>
                <w:t>Grupo 5</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733"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71A0F828" w14:textId="09685BD2" w:rsidR="00CE2FC7" w:rsidRPr="00086708" w:rsidRDefault="00CE2FC7" w:rsidP="00CE2FC7">
            <w:pPr>
              <w:rPr>
                <w:ins w:id="734" w:author="Álvaro Gonzalez" w:date="2020-06-16T14:33:00Z"/>
                <w:rFonts w:eastAsia="MS Mincho"/>
              </w:rPr>
            </w:pPr>
            <w:ins w:id="735" w:author="Álvaro Gonzalez" w:date="2020-06-16T14:33:00Z">
              <w:r>
                <w:rPr>
                  <w:rFonts w:ascii="Calibri" w:hAnsi="Calibri"/>
                  <w:color w:val="000000"/>
                  <w:szCs w:val="22"/>
                </w:rPr>
                <w:t>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36"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475D0473" w14:textId="039738D2" w:rsidR="00CE2FC7" w:rsidRPr="00086708" w:rsidRDefault="00CE2FC7" w:rsidP="00CE2FC7">
            <w:pPr>
              <w:rPr>
                <w:ins w:id="737" w:author="Álvaro Gonzalez" w:date="2020-06-16T14:33:00Z"/>
                <w:rFonts w:eastAsia="MS Mincho"/>
              </w:rPr>
            </w:pPr>
            <w:ins w:id="738" w:author="Álvaro Gonzalez" w:date="2020-06-16T14:33: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39"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6809B99" w14:textId="5B6B863C" w:rsidR="00CE2FC7" w:rsidRPr="00086708" w:rsidRDefault="00CE2FC7" w:rsidP="00CE2FC7">
            <w:pPr>
              <w:rPr>
                <w:ins w:id="740" w:author="Álvaro Gonzalez" w:date="2020-06-16T14:33:00Z"/>
                <w:rFonts w:eastAsia="MS Mincho"/>
              </w:rPr>
            </w:pPr>
            <w:ins w:id="741" w:author="Álvaro Gonzalez" w:date="2020-06-16T14:33:00Z">
              <w:r>
                <w:rPr>
                  <w:rFonts w:ascii="Calibri" w:hAnsi="Calibri"/>
                  <w:color w:val="000000"/>
                  <w:szCs w:val="22"/>
                </w:rPr>
                <w:t>0,75</w:t>
              </w:r>
            </w:ins>
          </w:p>
        </w:tc>
      </w:tr>
      <w:tr w:rsidR="00CE2FC7" w:rsidRPr="00086708" w14:paraId="3B2C4F0C"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42"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43"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744"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58BAFDBF" w14:textId="419907E1" w:rsidR="00CE2FC7" w:rsidRPr="00086708" w:rsidRDefault="00CE2FC7" w:rsidP="00CE2FC7">
            <w:pPr>
              <w:rPr>
                <w:ins w:id="745" w:author="Álvaro Gonzalez" w:date="2020-06-16T14:33:00Z"/>
                <w:rFonts w:eastAsia="MS Mincho"/>
              </w:rPr>
            </w:pPr>
            <w:ins w:id="746" w:author="Álvaro Gonzalez" w:date="2020-06-16T14:34:00Z">
              <w:r>
                <w:rPr>
                  <w:rFonts w:eastAsia="MS Mincho"/>
                </w:rPr>
                <w:t>Grupo 6</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747"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8A5654D" w14:textId="4709A39B" w:rsidR="00CE2FC7" w:rsidRPr="00086708" w:rsidRDefault="00CE2FC7" w:rsidP="00CE2FC7">
            <w:pPr>
              <w:rPr>
                <w:ins w:id="748" w:author="Álvaro Gonzalez" w:date="2020-06-16T14:33:00Z"/>
                <w:rFonts w:eastAsia="MS Mincho"/>
              </w:rPr>
            </w:pPr>
            <w:ins w:id="749" w:author="Álvaro Gonzalez" w:date="2020-06-16T14:33:00Z">
              <w:r>
                <w:rPr>
                  <w:rFonts w:ascii="Calibri" w:hAnsi="Calibri"/>
                  <w:color w:val="000000"/>
                  <w:szCs w:val="22"/>
                </w:rPr>
                <w:t>0,125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50"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1C2BF771" w14:textId="57D65C28" w:rsidR="00CE2FC7" w:rsidRPr="00086708" w:rsidRDefault="00CE2FC7" w:rsidP="00CE2FC7">
            <w:pPr>
              <w:rPr>
                <w:ins w:id="751" w:author="Álvaro Gonzalez" w:date="2020-06-16T14:33:00Z"/>
                <w:rFonts w:eastAsia="MS Mincho"/>
              </w:rPr>
            </w:pPr>
            <w:ins w:id="752" w:author="Álvaro Gonzalez" w:date="2020-06-16T14:33:00Z">
              <w:r>
                <w:rPr>
                  <w:rFonts w:ascii="Calibri" w:hAnsi="Calibri"/>
                  <w:color w:val="000000"/>
                  <w:szCs w:val="22"/>
                </w:rPr>
                <w:t>0,175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53"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DC073EE" w14:textId="559A451E" w:rsidR="00CE2FC7" w:rsidRPr="00086708" w:rsidRDefault="00CE2FC7" w:rsidP="00CE2FC7">
            <w:pPr>
              <w:rPr>
                <w:ins w:id="754" w:author="Álvaro Gonzalez" w:date="2020-06-16T14:33:00Z"/>
                <w:rFonts w:eastAsia="MS Mincho"/>
              </w:rPr>
            </w:pPr>
            <w:ins w:id="755" w:author="Álvaro Gonzalez" w:date="2020-06-16T14:33:00Z">
              <w:r>
                <w:rPr>
                  <w:rFonts w:ascii="Calibri" w:hAnsi="Calibri"/>
                  <w:color w:val="000000"/>
                  <w:szCs w:val="22"/>
                </w:rPr>
                <w:t>0,7</w:t>
              </w:r>
            </w:ins>
          </w:p>
        </w:tc>
      </w:tr>
      <w:tr w:rsidR="00CE2FC7" w:rsidRPr="00086708" w14:paraId="03DC2657"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56"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57"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758"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37E006D" w14:textId="78273D89" w:rsidR="00CE2FC7" w:rsidRPr="00086708" w:rsidRDefault="00CE2FC7" w:rsidP="00CE2FC7">
            <w:pPr>
              <w:rPr>
                <w:ins w:id="759" w:author="Álvaro Gonzalez" w:date="2020-06-16T14:33:00Z"/>
                <w:rFonts w:eastAsia="MS Mincho"/>
              </w:rPr>
            </w:pPr>
            <w:ins w:id="760" w:author="Álvaro Gonzalez" w:date="2020-06-16T14:34:00Z">
              <w:r>
                <w:rPr>
                  <w:rFonts w:eastAsia="MS Mincho"/>
                </w:rPr>
                <w:t>Grupo 7</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761"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3E3289F" w14:textId="1A5A80E5" w:rsidR="00CE2FC7" w:rsidRPr="00086708" w:rsidRDefault="00CE2FC7" w:rsidP="00CE2FC7">
            <w:pPr>
              <w:rPr>
                <w:ins w:id="762" w:author="Álvaro Gonzalez" w:date="2020-06-16T14:33:00Z"/>
                <w:rFonts w:eastAsia="MS Mincho"/>
              </w:rPr>
            </w:pPr>
            <w:ins w:id="763" w:author="Álvaro Gonzalez" w:date="2020-06-16T14:33: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64"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2C9A1921" w14:textId="1D0F815F" w:rsidR="00CE2FC7" w:rsidRPr="00086708" w:rsidRDefault="00CE2FC7" w:rsidP="00CE2FC7">
            <w:pPr>
              <w:rPr>
                <w:ins w:id="765" w:author="Álvaro Gonzalez" w:date="2020-06-16T14:33:00Z"/>
                <w:rFonts w:eastAsia="MS Mincho"/>
              </w:rPr>
            </w:pPr>
            <w:ins w:id="766" w:author="Álvaro Gonzalez" w:date="2020-06-16T14:33:00Z">
              <w:r>
                <w:rPr>
                  <w:rFonts w:ascii="Calibri" w:hAnsi="Calibri"/>
                  <w:color w:val="000000"/>
                  <w:szCs w:val="22"/>
                </w:rPr>
                <w:t>0,2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67"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2EC2D7C3" w14:textId="76E2EB7B" w:rsidR="00CE2FC7" w:rsidRPr="00086708" w:rsidRDefault="00CE2FC7" w:rsidP="00CE2FC7">
            <w:pPr>
              <w:rPr>
                <w:ins w:id="768" w:author="Álvaro Gonzalez" w:date="2020-06-16T14:33:00Z"/>
                <w:rFonts w:eastAsia="MS Mincho"/>
              </w:rPr>
            </w:pPr>
            <w:ins w:id="769" w:author="Álvaro Gonzalez" w:date="2020-06-16T14:33:00Z">
              <w:r>
                <w:rPr>
                  <w:rFonts w:ascii="Calibri" w:hAnsi="Calibri"/>
                  <w:color w:val="000000"/>
                  <w:szCs w:val="22"/>
                </w:rPr>
                <w:t>0,65</w:t>
              </w:r>
            </w:ins>
          </w:p>
        </w:tc>
      </w:tr>
      <w:tr w:rsidR="00CE2FC7" w:rsidRPr="00086708" w14:paraId="0F36836B"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70"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71"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772"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4DC6A56" w14:textId="69AECF14" w:rsidR="00CE2FC7" w:rsidRPr="00086708" w:rsidRDefault="00CE2FC7" w:rsidP="00CE2FC7">
            <w:pPr>
              <w:rPr>
                <w:ins w:id="773" w:author="Álvaro Gonzalez" w:date="2020-06-16T14:33:00Z"/>
                <w:rFonts w:eastAsia="MS Mincho"/>
              </w:rPr>
            </w:pPr>
            <w:ins w:id="774" w:author="Álvaro Gonzalez" w:date="2020-06-16T14:34:00Z">
              <w:r>
                <w:rPr>
                  <w:rFonts w:eastAsia="MS Mincho"/>
                </w:rPr>
                <w:t>Grupo 8</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775"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6E82EF9" w14:textId="7A70C2F1" w:rsidR="00CE2FC7" w:rsidRPr="00086708" w:rsidRDefault="00CE2FC7" w:rsidP="00CE2FC7">
            <w:pPr>
              <w:rPr>
                <w:ins w:id="776" w:author="Álvaro Gonzalez" w:date="2020-06-16T14:33:00Z"/>
                <w:rFonts w:eastAsia="MS Mincho"/>
              </w:rPr>
            </w:pPr>
            <w:ins w:id="777" w:author="Álvaro Gonzalez" w:date="2020-06-16T14:33:00Z">
              <w:r>
                <w:rPr>
                  <w:rFonts w:ascii="Calibri" w:hAnsi="Calibri"/>
                  <w:color w:val="000000"/>
                  <w:szCs w:val="22"/>
                </w:rPr>
                <w:t>0,175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78"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045ED61C" w14:textId="52F3A218" w:rsidR="00CE2FC7" w:rsidRPr="00086708" w:rsidRDefault="00CE2FC7" w:rsidP="00CE2FC7">
            <w:pPr>
              <w:rPr>
                <w:ins w:id="779" w:author="Álvaro Gonzalez" w:date="2020-06-16T14:33:00Z"/>
                <w:rFonts w:eastAsia="MS Mincho"/>
              </w:rPr>
            </w:pPr>
            <w:ins w:id="780" w:author="Álvaro Gonzalez" w:date="2020-06-16T14:33:00Z">
              <w:r>
                <w:rPr>
                  <w:rFonts w:ascii="Calibri" w:hAnsi="Calibri"/>
                  <w:color w:val="000000"/>
                  <w:szCs w:val="22"/>
                </w:rPr>
                <w:t>0,225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81"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4548A6DF" w14:textId="679E4703" w:rsidR="00CE2FC7" w:rsidRPr="00086708" w:rsidRDefault="00CE2FC7" w:rsidP="00CE2FC7">
            <w:pPr>
              <w:rPr>
                <w:ins w:id="782" w:author="Álvaro Gonzalez" w:date="2020-06-16T14:33:00Z"/>
                <w:rFonts w:eastAsia="MS Mincho"/>
              </w:rPr>
            </w:pPr>
            <w:ins w:id="783" w:author="Álvaro Gonzalez" w:date="2020-06-16T14:33:00Z">
              <w:r>
                <w:rPr>
                  <w:rFonts w:ascii="Calibri" w:hAnsi="Calibri"/>
                  <w:color w:val="000000"/>
                  <w:szCs w:val="22"/>
                </w:rPr>
                <w:t>0,6</w:t>
              </w:r>
            </w:ins>
          </w:p>
        </w:tc>
      </w:tr>
      <w:tr w:rsidR="00CE2FC7" w:rsidRPr="00086708" w14:paraId="3B7780C9"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784" w:author="Álvaro Gonzalez" w:date="2020-06-16T14: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785" w:author="Álvaro Gonzalez" w:date="2020-06-16T14:33: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786"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BF9489E" w14:textId="520CB2C7" w:rsidR="00CE2FC7" w:rsidRPr="00086708" w:rsidRDefault="00CE2FC7" w:rsidP="00CE2FC7">
            <w:pPr>
              <w:rPr>
                <w:ins w:id="787" w:author="Álvaro Gonzalez" w:date="2020-06-16T14:33:00Z"/>
                <w:rFonts w:eastAsia="MS Mincho"/>
              </w:rPr>
            </w:pPr>
            <w:ins w:id="788" w:author="Álvaro Gonzalez" w:date="2020-06-16T14:34:00Z">
              <w:r>
                <w:rPr>
                  <w:rFonts w:eastAsia="MS Mincho"/>
                </w:rPr>
                <w:t>Sin Grupo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789" w:author="Álvaro Gonzalez" w:date="2020-06-16T14: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75637A7C" w14:textId="3E172531" w:rsidR="00CE2FC7" w:rsidRPr="00086708" w:rsidRDefault="00CE2FC7" w:rsidP="00CE2FC7">
            <w:pPr>
              <w:rPr>
                <w:ins w:id="790" w:author="Álvaro Gonzalez" w:date="2020-06-16T14:33:00Z"/>
                <w:rFonts w:eastAsia="MS Mincho"/>
              </w:rPr>
            </w:pPr>
            <w:ins w:id="791" w:author="Álvaro Gonzalez" w:date="2020-06-16T14:33:00Z">
              <w:r>
                <w:rPr>
                  <w:rFonts w:ascii="Calibri" w:hAnsi="Calibri"/>
                  <w:color w:val="000000"/>
                  <w:szCs w:val="22"/>
                </w:rPr>
                <w:t>0,2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92"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045EE3E2" w14:textId="18FAA03F" w:rsidR="00CE2FC7" w:rsidRPr="00086708" w:rsidRDefault="00CE2FC7" w:rsidP="00CE2FC7">
            <w:pPr>
              <w:rPr>
                <w:ins w:id="793" w:author="Álvaro Gonzalez" w:date="2020-06-16T14:33:00Z"/>
                <w:rFonts w:eastAsia="MS Mincho"/>
              </w:rPr>
            </w:pPr>
            <w:ins w:id="794" w:author="Álvaro Gonzalez" w:date="2020-06-16T14:33:00Z">
              <w:r>
                <w:rPr>
                  <w:rFonts w:ascii="Calibri" w:hAnsi="Calibri"/>
                  <w:color w:val="000000"/>
                  <w:szCs w:val="22"/>
                </w:rPr>
                <w:t>0,25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795" w:author="Álvaro Gonzalez" w:date="2020-06-16T14: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4758F9E4" w14:textId="61E24363" w:rsidR="00CE2FC7" w:rsidRPr="00086708" w:rsidRDefault="00CE2FC7" w:rsidP="00CE2FC7">
            <w:pPr>
              <w:rPr>
                <w:ins w:id="796" w:author="Álvaro Gonzalez" w:date="2020-06-16T14:33:00Z"/>
                <w:rFonts w:eastAsia="MS Mincho"/>
              </w:rPr>
            </w:pPr>
            <w:ins w:id="797" w:author="Álvaro Gonzalez" w:date="2020-06-16T14:33:00Z">
              <w:r>
                <w:rPr>
                  <w:rFonts w:ascii="Calibri" w:hAnsi="Calibri"/>
                  <w:color w:val="000000"/>
                  <w:szCs w:val="22"/>
                </w:rPr>
                <w:t>0,55</w:t>
              </w:r>
            </w:ins>
          </w:p>
        </w:tc>
      </w:tr>
    </w:tbl>
    <w:p w14:paraId="3B13B5EC" w14:textId="77777777" w:rsidR="009063BC" w:rsidRPr="00703550" w:rsidRDefault="009063BC" w:rsidP="009063BC"/>
    <w:p w14:paraId="2A3E9F5E" w14:textId="77777777" w:rsidR="00CE2FC7" w:rsidRDefault="00CE2FC7" w:rsidP="009063BC">
      <w:pPr>
        <w:ind w:firstLine="0"/>
        <w:rPr>
          <w:ins w:id="798" w:author="Álvaro Gonzalez" w:date="2020-06-16T14:37:00Z"/>
          <w:b/>
        </w:rPr>
      </w:pPr>
    </w:p>
    <w:p w14:paraId="78A200FF" w14:textId="77777777" w:rsidR="00CE2FC7" w:rsidRDefault="00CE2FC7" w:rsidP="009063BC">
      <w:pPr>
        <w:ind w:firstLine="0"/>
        <w:rPr>
          <w:ins w:id="799" w:author="Álvaro Gonzalez" w:date="2020-06-16T14:37:00Z"/>
          <w:b/>
        </w:rPr>
      </w:pPr>
    </w:p>
    <w:p w14:paraId="669EF7A1" w14:textId="77777777" w:rsidR="00CE2FC7" w:rsidRDefault="00CE2FC7" w:rsidP="009063BC">
      <w:pPr>
        <w:ind w:firstLine="0"/>
        <w:rPr>
          <w:ins w:id="800" w:author="Álvaro Gonzalez" w:date="2020-06-16T14:37:00Z"/>
          <w:b/>
        </w:rPr>
      </w:pPr>
    </w:p>
    <w:p w14:paraId="2E6756D3" w14:textId="77777777" w:rsidR="00CE2FC7" w:rsidRDefault="00CE2FC7" w:rsidP="009063BC">
      <w:pPr>
        <w:ind w:firstLine="0"/>
        <w:rPr>
          <w:ins w:id="801" w:author="Álvaro Gonzalez" w:date="2020-06-16T14:37:00Z"/>
          <w:b/>
        </w:rPr>
      </w:pPr>
    </w:p>
    <w:p w14:paraId="7630E308" w14:textId="77777777" w:rsidR="00CE2FC7" w:rsidRDefault="00CE2FC7" w:rsidP="009063BC">
      <w:pPr>
        <w:ind w:firstLine="0"/>
        <w:rPr>
          <w:ins w:id="802" w:author="Álvaro Gonzalez" w:date="2020-06-16T14:37:00Z"/>
          <w:b/>
        </w:rPr>
      </w:pPr>
    </w:p>
    <w:p w14:paraId="7E36FDAA" w14:textId="5E8687EC" w:rsidR="009063BC" w:rsidDel="00CE2FC7" w:rsidRDefault="009063BC" w:rsidP="009063BC">
      <w:pPr>
        <w:ind w:firstLine="0"/>
        <w:rPr>
          <w:del w:id="803" w:author="Álvaro Gonzalez" w:date="2020-06-16T14:37:00Z"/>
          <w:b/>
        </w:rPr>
      </w:pPr>
      <w:del w:id="804" w:author="Álvaro Gonzalez" w:date="2020-06-16T14:43:00Z">
        <w:r w:rsidDel="007C0B93">
          <w:rPr>
            <w:b/>
          </w:rPr>
          <w:lastRenderedPageBreak/>
          <w:delText>Postflop</w:delText>
        </w:r>
      </w:del>
      <w:ins w:id="805" w:author="Álvaro Gonzalez" w:date="2020-06-16T14:43:00Z">
        <w:r w:rsidR="007C0B93">
          <w:rPr>
            <w:b/>
          </w:rPr>
          <w:t xml:space="preserve">Después del </w:t>
        </w:r>
        <w:proofErr w:type="spellStart"/>
        <w:r w:rsidR="007C0B93">
          <w:rPr>
            <w:b/>
          </w:rPr>
          <w:t>preflop</w:t>
        </w:r>
        <w:proofErr w:type="spellEnd"/>
        <w:r w:rsidR="007C0B93">
          <w:rPr>
            <w:b/>
          </w:rPr>
          <w:t xml:space="preserve"> (</w:t>
        </w:r>
        <w:proofErr w:type="spellStart"/>
        <w:r w:rsidR="007C0B93">
          <w:rPr>
            <w:b/>
          </w:rPr>
          <w:t>Flop</w:t>
        </w:r>
        <w:proofErr w:type="spellEnd"/>
        <w:r w:rsidR="007C0B93">
          <w:rPr>
            <w:b/>
          </w:rPr>
          <w:t xml:space="preserve">, </w:t>
        </w:r>
        <w:proofErr w:type="spellStart"/>
        <w:r w:rsidR="007C0B93">
          <w:rPr>
            <w:b/>
          </w:rPr>
          <w:t>Turn</w:t>
        </w:r>
        <w:proofErr w:type="spellEnd"/>
        <w:r w:rsidR="007C0B93">
          <w:rPr>
            <w:b/>
          </w:rPr>
          <w:t xml:space="preserve"> y </w:t>
        </w:r>
        <w:proofErr w:type="spellStart"/>
        <w:r w:rsidR="007C0B93">
          <w:rPr>
            <w:b/>
          </w:rPr>
          <w:t>River</w:t>
        </w:r>
        <w:proofErr w:type="spellEnd"/>
        <w:r w:rsidR="007C0B93">
          <w:rPr>
            <w:b/>
          </w:rPr>
          <w:t>)</w:t>
        </w:r>
      </w:ins>
    </w:p>
    <w:p w14:paraId="13D0663B" w14:textId="4974A08F" w:rsidR="00CE2FC7" w:rsidDel="00CE2FC7" w:rsidRDefault="009063BC" w:rsidP="009063BC">
      <w:pPr>
        <w:ind w:firstLine="0"/>
        <w:rPr>
          <w:ins w:id="806" w:author="Álvaro Gonzalez" w:date="2020-06-16T14:35:00Z"/>
        </w:rPr>
      </w:pPr>
      <w:del w:id="807" w:author="Álvaro Gonzalez" w:date="2020-06-16T14:37:00Z">
        <w:r w:rsidDel="00CE2FC7">
          <w:tab/>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Change w:id="808">
          <w:tblGrid>
            <w:gridCol w:w="2123"/>
            <w:gridCol w:w="2123"/>
            <w:gridCol w:w="2124"/>
            <w:gridCol w:w="2124"/>
          </w:tblGrid>
        </w:tblGridChange>
      </w:tblGrid>
      <w:tr w:rsidR="00CE2FC7" w14:paraId="08CF9282" w14:textId="77777777" w:rsidTr="00315BF7">
        <w:trPr>
          <w:ins w:id="809" w:author="Álvaro Gonzalez" w:date="2020-06-16T14:35:00Z"/>
        </w:trPr>
        <w:tc>
          <w:tcPr>
            <w:tcW w:w="2123" w:type="dxa"/>
            <w:shd w:val="clear" w:color="auto" w:fill="auto"/>
          </w:tcPr>
          <w:p w14:paraId="06DF5DCC" w14:textId="32832CBB" w:rsidR="00CE2FC7" w:rsidRPr="00086708" w:rsidRDefault="00CE2FC7" w:rsidP="00315BF7">
            <w:pPr>
              <w:ind w:firstLine="0"/>
              <w:rPr>
                <w:ins w:id="810" w:author="Álvaro Gonzalez" w:date="2020-06-16T14:35:00Z"/>
                <w:rFonts w:eastAsia="MS Mincho"/>
              </w:rPr>
            </w:pPr>
            <w:ins w:id="811" w:author="Álvaro Gonzalez" w:date="2020-06-16T14:35:00Z">
              <w:r>
                <w:rPr>
                  <w:rFonts w:eastAsia="MS Mincho"/>
                </w:rPr>
                <w:t xml:space="preserve">Jugada </w:t>
              </w:r>
            </w:ins>
          </w:p>
        </w:tc>
        <w:tc>
          <w:tcPr>
            <w:tcW w:w="2123" w:type="dxa"/>
            <w:shd w:val="clear" w:color="auto" w:fill="auto"/>
          </w:tcPr>
          <w:p w14:paraId="421E0DD6" w14:textId="77777777" w:rsidR="00CE2FC7" w:rsidRPr="00086708" w:rsidRDefault="00CE2FC7" w:rsidP="00315BF7">
            <w:pPr>
              <w:rPr>
                <w:ins w:id="812" w:author="Álvaro Gonzalez" w:date="2020-06-16T14:35:00Z"/>
                <w:rFonts w:eastAsia="MS Mincho"/>
              </w:rPr>
            </w:pPr>
            <w:ins w:id="813" w:author="Álvaro Gonzalez" w:date="2020-06-16T14:35:00Z">
              <w:r w:rsidRPr="00086708">
                <w:rPr>
                  <w:rFonts w:eastAsia="MS Mincho"/>
                </w:rPr>
                <w:t>%pasar</w:t>
              </w:r>
            </w:ins>
          </w:p>
        </w:tc>
        <w:tc>
          <w:tcPr>
            <w:tcW w:w="2124" w:type="dxa"/>
            <w:shd w:val="clear" w:color="auto" w:fill="auto"/>
          </w:tcPr>
          <w:p w14:paraId="1605A376" w14:textId="77777777" w:rsidR="00CE2FC7" w:rsidRPr="00086708" w:rsidRDefault="00CE2FC7" w:rsidP="00315BF7">
            <w:pPr>
              <w:rPr>
                <w:ins w:id="814" w:author="Álvaro Gonzalez" w:date="2020-06-16T14:35:00Z"/>
                <w:rFonts w:eastAsia="MS Mincho"/>
              </w:rPr>
            </w:pPr>
            <w:ins w:id="815" w:author="Álvaro Gonzalez" w:date="2020-06-16T14:35:00Z">
              <w:r w:rsidRPr="00086708">
                <w:rPr>
                  <w:rFonts w:eastAsia="MS Mincho"/>
                </w:rPr>
                <w:t>%ver</w:t>
              </w:r>
            </w:ins>
          </w:p>
        </w:tc>
        <w:tc>
          <w:tcPr>
            <w:tcW w:w="2124" w:type="dxa"/>
            <w:shd w:val="clear" w:color="auto" w:fill="auto"/>
          </w:tcPr>
          <w:p w14:paraId="715C9BBD" w14:textId="77777777" w:rsidR="00CE2FC7" w:rsidRPr="00086708" w:rsidRDefault="00CE2FC7" w:rsidP="00315BF7">
            <w:pPr>
              <w:rPr>
                <w:ins w:id="816" w:author="Álvaro Gonzalez" w:date="2020-06-16T14:35:00Z"/>
                <w:rFonts w:eastAsia="MS Mincho"/>
              </w:rPr>
            </w:pPr>
            <w:ins w:id="817" w:author="Álvaro Gonzalez" w:date="2020-06-16T14:35:00Z">
              <w:r w:rsidRPr="00086708">
                <w:rPr>
                  <w:rFonts w:eastAsia="MS Mincho"/>
                </w:rPr>
                <w:t>%subir</w:t>
              </w:r>
            </w:ins>
          </w:p>
        </w:tc>
      </w:tr>
      <w:tr w:rsidR="00CE2FC7" w14:paraId="35073585"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818"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19" w:author="Álvaro Gonzalez" w:date="2020-06-16T14:35:00Z"/>
        </w:trPr>
        <w:tc>
          <w:tcPr>
            <w:tcW w:w="2123" w:type="dxa"/>
            <w:shd w:val="clear" w:color="auto" w:fill="auto"/>
            <w:vAlign w:val="center"/>
            <w:tcPrChange w:id="820" w:author="Álvaro Gonzalez" w:date="2020-06-16T14:37:00Z">
              <w:tcPr>
                <w:tcW w:w="2123" w:type="dxa"/>
                <w:shd w:val="clear" w:color="auto" w:fill="auto"/>
              </w:tcPr>
            </w:tcPrChange>
          </w:tcPr>
          <w:p w14:paraId="1E34279F" w14:textId="538854D2" w:rsidR="00CE2FC7" w:rsidRPr="00CE2FC7" w:rsidRDefault="00CE2FC7">
            <w:pPr>
              <w:ind w:firstLine="0"/>
              <w:jc w:val="left"/>
              <w:rPr>
                <w:ins w:id="821" w:author="Álvaro Gonzalez" w:date="2020-06-16T14:35:00Z"/>
                <w:rFonts w:eastAsia="MS Mincho"/>
              </w:rPr>
              <w:pPrChange w:id="822" w:author="Álvaro Gonzalez" w:date="2020-06-16T14:37:00Z">
                <w:pPr/>
              </w:pPrChange>
            </w:pPr>
            <w:ins w:id="823" w:author="Álvaro Gonzalez" w:date="2020-06-16T14:36:00Z">
              <w:r w:rsidRPr="00CE2FC7">
                <w:rPr>
                  <w:rFonts w:eastAsia="MS Mincho"/>
                  <w:rPrChange w:id="824" w:author="Álvaro Gonzalez" w:date="2020-06-16T14:37:00Z">
                    <w:rPr>
                      <w:rFonts w:ascii="Arial Narrow" w:eastAsia="MS Mincho" w:hAnsi="Arial Narrow"/>
                      <w:sz w:val="20"/>
                    </w:rPr>
                  </w:rPrChange>
                </w:rPr>
                <w:t>Escalera real</w:t>
              </w:r>
            </w:ins>
          </w:p>
        </w:tc>
        <w:tc>
          <w:tcPr>
            <w:tcW w:w="2123" w:type="dxa"/>
            <w:shd w:val="clear" w:color="auto" w:fill="auto"/>
            <w:vAlign w:val="bottom"/>
            <w:tcPrChange w:id="825" w:author="Álvaro Gonzalez" w:date="2020-06-16T14:37:00Z">
              <w:tcPr>
                <w:tcW w:w="2123" w:type="dxa"/>
                <w:shd w:val="clear" w:color="auto" w:fill="auto"/>
                <w:vAlign w:val="bottom"/>
              </w:tcPr>
            </w:tcPrChange>
          </w:tcPr>
          <w:p w14:paraId="51E0C08C" w14:textId="5CF7924B" w:rsidR="00CE2FC7" w:rsidRPr="00086708" w:rsidRDefault="00CE2FC7" w:rsidP="00CE2FC7">
            <w:pPr>
              <w:rPr>
                <w:ins w:id="826" w:author="Álvaro Gonzalez" w:date="2020-06-16T14:35:00Z"/>
                <w:rFonts w:eastAsia="MS Mincho"/>
              </w:rPr>
            </w:pPr>
            <w:ins w:id="827" w:author="Álvaro Gonzalez" w:date="2020-06-16T14:37:00Z">
              <w:r>
                <w:rPr>
                  <w:rFonts w:ascii="Calibri" w:hAnsi="Calibri"/>
                  <w:color w:val="000000"/>
                  <w:szCs w:val="22"/>
                </w:rPr>
                <w:t>0</w:t>
              </w:r>
            </w:ins>
          </w:p>
        </w:tc>
        <w:tc>
          <w:tcPr>
            <w:tcW w:w="2124" w:type="dxa"/>
            <w:shd w:val="clear" w:color="auto" w:fill="auto"/>
            <w:vAlign w:val="bottom"/>
            <w:tcPrChange w:id="828" w:author="Álvaro Gonzalez" w:date="2020-06-16T14:37:00Z">
              <w:tcPr>
                <w:tcW w:w="2124" w:type="dxa"/>
                <w:shd w:val="clear" w:color="auto" w:fill="auto"/>
                <w:vAlign w:val="bottom"/>
              </w:tcPr>
            </w:tcPrChange>
          </w:tcPr>
          <w:p w14:paraId="3647A722" w14:textId="3C5FD865" w:rsidR="00CE2FC7" w:rsidRPr="00086708" w:rsidRDefault="00CE2FC7" w:rsidP="00CE2FC7">
            <w:pPr>
              <w:rPr>
                <w:ins w:id="829" w:author="Álvaro Gonzalez" w:date="2020-06-16T14:35:00Z"/>
                <w:rFonts w:eastAsia="MS Mincho"/>
              </w:rPr>
            </w:pPr>
            <w:ins w:id="830" w:author="Álvaro Gonzalez" w:date="2020-06-16T14:37:00Z">
              <w:r>
                <w:rPr>
                  <w:rFonts w:ascii="Calibri" w:hAnsi="Calibri"/>
                  <w:color w:val="000000"/>
                  <w:szCs w:val="22"/>
                </w:rPr>
                <w:t>0,05</w:t>
              </w:r>
            </w:ins>
          </w:p>
        </w:tc>
        <w:tc>
          <w:tcPr>
            <w:tcW w:w="2124" w:type="dxa"/>
            <w:shd w:val="clear" w:color="auto" w:fill="auto"/>
            <w:vAlign w:val="bottom"/>
            <w:tcPrChange w:id="831" w:author="Álvaro Gonzalez" w:date="2020-06-16T14:37:00Z">
              <w:tcPr>
                <w:tcW w:w="2124" w:type="dxa"/>
                <w:shd w:val="clear" w:color="auto" w:fill="auto"/>
                <w:vAlign w:val="bottom"/>
              </w:tcPr>
            </w:tcPrChange>
          </w:tcPr>
          <w:p w14:paraId="75E388E2" w14:textId="6AAC16C3" w:rsidR="00CE2FC7" w:rsidRPr="00086708" w:rsidRDefault="00CE2FC7" w:rsidP="00CE2FC7">
            <w:pPr>
              <w:rPr>
                <w:ins w:id="832" w:author="Álvaro Gonzalez" w:date="2020-06-16T14:35:00Z"/>
                <w:rFonts w:eastAsia="MS Mincho"/>
              </w:rPr>
            </w:pPr>
            <w:ins w:id="833" w:author="Álvaro Gonzalez" w:date="2020-06-16T14:37:00Z">
              <w:r>
                <w:rPr>
                  <w:rFonts w:ascii="Calibri" w:hAnsi="Calibri"/>
                  <w:color w:val="000000"/>
                  <w:szCs w:val="22"/>
                </w:rPr>
                <w:t>0,95</w:t>
              </w:r>
            </w:ins>
          </w:p>
        </w:tc>
      </w:tr>
      <w:tr w:rsidR="00CE2FC7" w14:paraId="6D707352"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834"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35" w:author="Álvaro Gonzalez" w:date="2020-06-16T14:35:00Z"/>
        </w:trPr>
        <w:tc>
          <w:tcPr>
            <w:tcW w:w="2123" w:type="dxa"/>
            <w:shd w:val="clear" w:color="auto" w:fill="auto"/>
            <w:vAlign w:val="center"/>
            <w:tcPrChange w:id="836" w:author="Álvaro Gonzalez" w:date="2020-06-16T14:37:00Z">
              <w:tcPr>
                <w:tcW w:w="2123" w:type="dxa"/>
                <w:shd w:val="clear" w:color="auto" w:fill="auto"/>
              </w:tcPr>
            </w:tcPrChange>
          </w:tcPr>
          <w:p w14:paraId="709D0D0D" w14:textId="7B6B0413" w:rsidR="00CE2FC7" w:rsidRPr="00CE2FC7" w:rsidRDefault="00CE2FC7">
            <w:pPr>
              <w:ind w:firstLine="0"/>
              <w:jc w:val="left"/>
              <w:rPr>
                <w:ins w:id="837" w:author="Álvaro Gonzalez" w:date="2020-06-16T14:35:00Z"/>
                <w:rFonts w:eastAsia="MS Mincho"/>
              </w:rPr>
              <w:pPrChange w:id="838" w:author="Álvaro Gonzalez" w:date="2020-06-16T14:37:00Z">
                <w:pPr/>
              </w:pPrChange>
            </w:pPr>
            <w:ins w:id="839" w:author="Álvaro Gonzalez" w:date="2020-06-16T14:36:00Z">
              <w:r w:rsidRPr="00CE2FC7">
                <w:rPr>
                  <w:rFonts w:eastAsia="MS Mincho"/>
                  <w:rPrChange w:id="840" w:author="Álvaro Gonzalez" w:date="2020-06-16T14:37:00Z">
                    <w:rPr>
                      <w:rFonts w:ascii="Arial Narrow" w:eastAsia="MS Mincho" w:hAnsi="Arial Narrow"/>
                      <w:sz w:val="20"/>
                    </w:rPr>
                  </w:rPrChange>
                </w:rPr>
                <w:t>Escalera de Colo</w:t>
              </w:r>
            </w:ins>
            <w:ins w:id="841" w:author="Álvaro Gonzalez" w:date="2020-06-16T14:37:00Z">
              <w:r w:rsidRPr="00CE2FC7">
                <w:rPr>
                  <w:rFonts w:eastAsia="MS Mincho"/>
                  <w:rPrChange w:id="842" w:author="Álvaro Gonzalez" w:date="2020-06-16T14:37:00Z">
                    <w:rPr>
                      <w:rFonts w:ascii="Arial Narrow" w:eastAsia="MS Mincho" w:hAnsi="Arial Narrow"/>
                      <w:sz w:val="20"/>
                    </w:rPr>
                  </w:rPrChange>
                </w:rPr>
                <w:t>r</w:t>
              </w:r>
            </w:ins>
          </w:p>
        </w:tc>
        <w:tc>
          <w:tcPr>
            <w:tcW w:w="2123" w:type="dxa"/>
            <w:shd w:val="clear" w:color="auto" w:fill="auto"/>
            <w:vAlign w:val="bottom"/>
            <w:tcPrChange w:id="843" w:author="Álvaro Gonzalez" w:date="2020-06-16T14:37:00Z">
              <w:tcPr>
                <w:tcW w:w="2123" w:type="dxa"/>
                <w:shd w:val="clear" w:color="auto" w:fill="auto"/>
                <w:vAlign w:val="bottom"/>
              </w:tcPr>
            </w:tcPrChange>
          </w:tcPr>
          <w:p w14:paraId="540A8E7A" w14:textId="713A0093" w:rsidR="00CE2FC7" w:rsidRPr="00086708" w:rsidRDefault="00CE2FC7" w:rsidP="00CE2FC7">
            <w:pPr>
              <w:rPr>
                <w:ins w:id="844" w:author="Álvaro Gonzalez" w:date="2020-06-16T14:35:00Z"/>
                <w:rFonts w:eastAsia="MS Mincho"/>
              </w:rPr>
            </w:pPr>
            <w:ins w:id="845" w:author="Álvaro Gonzalez" w:date="2020-06-16T14:37:00Z">
              <w:r>
                <w:rPr>
                  <w:rFonts w:ascii="Calibri" w:hAnsi="Calibri"/>
                  <w:color w:val="000000"/>
                  <w:szCs w:val="22"/>
                </w:rPr>
                <w:t>0,025</w:t>
              </w:r>
            </w:ins>
          </w:p>
        </w:tc>
        <w:tc>
          <w:tcPr>
            <w:tcW w:w="2124" w:type="dxa"/>
            <w:shd w:val="clear" w:color="auto" w:fill="auto"/>
            <w:vAlign w:val="bottom"/>
            <w:tcPrChange w:id="846" w:author="Álvaro Gonzalez" w:date="2020-06-16T14:37:00Z">
              <w:tcPr>
                <w:tcW w:w="2124" w:type="dxa"/>
                <w:shd w:val="clear" w:color="auto" w:fill="auto"/>
                <w:vAlign w:val="bottom"/>
              </w:tcPr>
            </w:tcPrChange>
          </w:tcPr>
          <w:p w14:paraId="3408C7BF" w14:textId="6326AEFB" w:rsidR="00CE2FC7" w:rsidRPr="00086708" w:rsidRDefault="00CE2FC7" w:rsidP="00CE2FC7">
            <w:pPr>
              <w:rPr>
                <w:ins w:id="847" w:author="Álvaro Gonzalez" w:date="2020-06-16T14:35:00Z"/>
                <w:rFonts w:eastAsia="MS Mincho"/>
              </w:rPr>
            </w:pPr>
            <w:ins w:id="848" w:author="Álvaro Gonzalez" w:date="2020-06-16T14:37:00Z">
              <w:r>
                <w:rPr>
                  <w:rFonts w:ascii="Calibri" w:hAnsi="Calibri"/>
                  <w:color w:val="000000"/>
                  <w:szCs w:val="22"/>
                </w:rPr>
                <w:t>0,075</w:t>
              </w:r>
            </w:ins>
          </w:p>
        </w:tc>
        <w:tc>
          <w:tcPr>
            <w:tcW w:w="2124" w:type="dxa"/>
            <w:shd w:val="clear" w:color="auto" w:fill="auto"/>
            <w:vAlign w:val="bottom"/>
            <w:tcPrChange w:id="849" w:author="Álvaro Gonzalez" w:date="2020-06-16T14:37:00Z">
              <w:tcPr>
                <w:tcW w:w="2124" w:type="dxa"/>
                <w:shd w:val="clear" w:color="auto" w:fill="auto"/>
                <w:vAlign w:val="bottom"/>
              </w:tcPr>
            </w:tcPrChange>
          </w:tcPr>
          <w:p w14:paraId="4FE3B3AA" w14:textId="373D0A2F" w:rsidR="00CE2FC7" w:rsidRPr="00086708" w:rsidRDefault="00CE2FC7" w:rsidP="00CE2FC7">
            <w:pPr>
              <w:rPr>
                <w:ins w:id="850" w:author="Álvaro Gonzalez" w:date="2020-06-16T14:35:00Z"/>
                <w:rFonts w:eastAsia="MS Mincho"/>
              </w:rPr>
            </w:pPr>
            <w:ins w:id="851" w:author="Álvaro Gonzalez" w:date="2020-06-16T14:37:00Z">
              <w:r>
                <w:rPr>
                  <w:rFonts w:ascii="Calibri" w:hAnsi="Calibri"/>
                  <w:color w:val="000000"/>
                  <w:szCs w:val="22"/>
                </w:rPr>
                <w:t>0,9</w:t>
              </w:r>
            </w:ins>
          </w:p>
        </w:tc>
      </w:tr>
      <w:tr w:rsidR="00CE2FC7" w14:paraId="71BE2F83"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852"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53" w:author="Álvaro Gonzalez" w:date="2020-06-16T14:35:00Z"/>
        </w:trPr>
        <w:tc>
          <w:tcPr>
            <w:tcW w:w="2123" w:type="dxa"/>
            <w:shd w:val="clear" w:color="auto" w:fill="auto"/>
            <w:vAlign w:val="center"/>
            <w:tcPrChange w:id="854" w:author="Álvaro Gonzalez" w:date="2020-06-16T14:37:00Z">
              <w:tcPr>
                <w:tcW w:w="2123" w:type="dxa"/>
                <w:shd w:val="clear" w:color="auto" w:fill="auto"/>
              </w:tcPr>
            </w:tcPrChange>
          </w:tcPr>
          <w:p w14:paraId="0E050694" w14:textId="578C415D" w:rsidR="00CE2FC7" w:rsidRPr="00CE2FC7" w:rsidRDefault="000B0FB3">
            <w:pPr>
              <w:ind w:firstLine="0"/>
              <w:jc w:val="left"/>
              <w:rPr>
                <w:ins w:id="855" w:author="Álvaro Gonzalez" w:date="2020-06-16T14:35:00Z"/>
                <w:rFonts w:eastAsia="MS Mincho"/>
              </w:rPr>
              <w:pPrChange w:id="856" w:author="Álvaro Gonzalez" w:date="2020-06-16T14:37:00Z">
                <w:pPr/>
              </w:pPrChange>
            </w:pPr>
            <w:ins w:id="857" w:author="Álvaro Gonzalez" w:date="2020-06-16T22:12:00Z">
              <w:r>
                <w:rPr>
                  <w:rFonts w:eastAsia="MS Mincho"/>
                </w:rPr>
                <w:t>Póker</w:t>
              </w:r>
            </w:ins>
          </w:p>
        </w:tc>
        <w:tc>
          <w:tcPr>
            <w:tcW w:w="2123" w:type="dxa"/>
            <w:shd w:val="clear" w:color="auto" w:fill="auto"/>
            <w:vAlign w:val="bottom"/>
            <w:tcPrChange w:id="858" w:author="Álvaro Gonzalez" w:date="2020-06-16T14:37:00Z">
              <w:tcPr>
                <w:tcW w:w="2123" w:type="dxa"/>
                <w:shd w:val="clear" w:color="auto" w:fill="auto"/>
                <w:vAlign w:val="bottom"/>
              </w:tcPr>
            </w:tcPrChange>
          </w:tcPr>
          <w:p w14:paraId="71DA23EB" w14:textId="49CFF958" w:rsidR="00CE2FC7" w:rsidRPr="00086708" w:rsidRDefault="00CE2FC7" w:rsidP="00CE2FC7">
            <w:pPr>
              <w:rPr>
                <w:ins w:id="859" w:author="Álvaro Gonzalez" w:date="2020-06-16T14:35:00Z"/>
                <w:rFonts w:eastAsia="MS Mincho"/>
              </w:rPr>
            </w:pPr>
            <w:ins w:id="860" w:author="Álvaro Gonzalez" w:date="2020-06-16T14:37:00Z">
              <w:r>
                <w:rPr>
                  <w:rFonts w:ascii="Calibri" w:hAnsi="Calibri"/>
                  <w:color w:val="000000"/>
                  <w:szCs w:val="22"/>
                </w:rPr>
                <w:t>0,05</w:t>
              </w:r>
            </w:ins>
          </w:p>
        </w:tc>
        <w:tc>
          <w:tcPr>
            <w:tcW w:w="2124" w:type="dxa"/>
            <w:shd w:val="clear" w:color="auto" w:fill="auto"/>
            <w:vAlign w:val="bottom"/>
            <w:tcPrChange w:id="861" w:author="Álvaro Gonzalez" w:date="2020-06-16T14:37:00Z">
              <w:tcPr>
                <w:tcW w:w="2124" w:type="dxa"/>
                <w:shd w:val="clear" w:color="auto" w:fill="auto"/>
                <w:vAlign w:val="bottom"/>
              </w:tcPr>
            </w:tcPrChange>
          </w:tcPr>
          <w:p w14:paraId="58A0EB80" w14:textId="1827B096" w:rsidR="00CE2FC7" w:rsidRPr="00086708" w:rsidRDefault="00CE2FC7" w:rsidP="00CE2FC7">
            <w:pPr>
              <w:rPr>
                <w:ins w:id="862" w:author="Álvaro Gonzalez" w:date="2020-06-16T14:35:00Z"/>
                <w:rFonts w:eastAsia="MS Mincho"/>
              </w:rPr>
            </w:pPr>
            <w:ins w:id="863" w:author="Álvaro Gonzalez" w:date="2020-06-16T14:37:00Z">
              <w:r>
                <w:rPr>
                  <w:rFonts w:ascii="Calibri" w:hAnsi="Calibri"/>
                  <w:color w:val="000000"/>
                  <w:szCs w:val="22"/>
                </w:rPr>
                <w:t>0,1</w:t>
              </w:r>
            </w:ins>
          </w:p>
        </w:tc>
        <w:tc>
          <w:tcPr>
            <w:tcW w:w="2124" w:type="dxa"/>
            <w:shd w:val="clear" w:color="auto" w:fill="auto"/>
            <w:vAlign w:val="bottom"/>
            <w:tcPrChange w:id="864" w:author="Álvaro Gonzalez" w:date="2020-06-16T14:37:00Z">
              <w:tcPr>
                <w:tcW w:w="2124" w:type="dxa"/>
                <w:shd w:val="clear" w:color="auto" w:fill="auto"/>
                <w:vAlign w:val="bottom"/>
              </w:tcPr>
            </w:tcPrChange>
          </w:tcPr>
          <w:p w14:paraId="30777487" w14:textId="484130E8" w:rsidR="00CE2FC7" w:rsidRPr="00086708" w:rsidRDefault="00CE2FC7" w:rsidP="00CE2FC7">
            <w:pPr>
              <w:rPr>
                <w:ins w:id="865" w:author="Álvaro Gonzalez" w:date="2020-06-16T14:35:00Z"/>
                <w:rFonts w:eastAsia="MS Mincho"/>
              </w:rPr>
            </w:pPr>
            <w:ins w:id="866" w:author="Álvaro Gonzalez" w:date="2020-06-16T14:37:00Z">
              <w:r>
                <w:rPr>
                  <w:rFonts w:ascii="Calibri" w:hAnsi="Calibri"/>
                  <w:color w:val="000000"/>
                  <w:szCs w:val="22"/>
                </w:rPr>
                <w:t>0,85</w:t>
              </w:r>
            </w:ins>
          </w:p>
        </w:tc>
      </w:tr>
      <w:tr w:rsidR="00CE2FC7" w:rsidRPr="00086708" w14:paraId="11363B22"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867"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68"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869"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831B7F1" w14:textId="3283255A" w:rsidR="00CE2FC7" w:rsidRPr="00CE2FC7" w:rsidRDefault="00CE2FC7">
            <w:pPr>
              <w:ind w:firstLine="0"/>
              <w:jc w:val="left"/>
              <w:rPr>
                <w:ins w:id="870" w:author="Álvaro Gonzalez" w:date="2020-06-16T14:35:00Z"/>
                <w:rFonts w:eastAsia="MS Mincho"/>
              </w:rPr>
              <w:pPrChange w:id="871" w:author="Álvaro Gonzalez" w:date="2020-06-16T14:37:00Z">
                <w:pPr/>
              </w:pPrChange>
            </w:pPr>
            <w:ins w:id="872" w:author="Álvaro Gonzalez" w:date="2020-06-16T14:36:00Z">
              <w:r w:rsidRPr="00CE2FC7">
                <w:rPr>
                  <w:rFonts w:eastAsia="MS Mincho"/>
                  <w:rPrChange w:id="873" w:author="Álvaro Gonzalez" w:date="2020-06-16T14:37:00Z">
                    <w:rPr>
                      <w:rFonts w:ascii="Arial Narrow" w:eastAsia="MS Mincho" w:hAnsi="Arial Narrow"/>
                      <w:sz w:val="20"/>
                    </w:rPr>
                  </w:rPrChange>
                </w:rPr>
                <w:t>Ful</w:t>
              </w:r>
            </w:ins>
            <w:ins w:id="874" w:author="Álvaro Gonzalez" w:date="2020-06-16T14:37:00Z">
              <w:r w:rsidRPr="00CE2FC7">
                <w:rPr>
                  <w:rFonts w:eastAsia="MS Mincho"/>
                  <w:rPrChange w:id="875" w:author="Álvaro Gonzalez" w:date="2020-06-16T14:37:00Z">
                    <w:rPr>
                      <w:rFonts w:ascii="Arial Narrow" w:eastAsia="MS Mincho" w:hAnsi="Arial Narrow"/>
                      <w:sz w:val="20"/>
                    </w:rPr>
                  </w:rPrChange>
                </w:rPr>
                <w:t>l</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876"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166A5C10" w14:textId="37EF32C1" w:rsidR="00CE2FC7" w:rsidRPr="00086708" w:rsidRDefault="00CE2FC7" w:rsidP="00CE2FC7">
            <w:pPr>
              <w:rPr>
                <w:ins w:id="877" w:author="Álvaro Gonzalez" w:date="2020-06-16T14:35:00Z"/>
                <w:rFonts w:eastAsia="MS Mincho"/>
              </w:rPr>
            </w:pPr>
            <w:ins w:id="878" w:author="Álvaro Gonzalez" w:date="2020-06-16T14:37:00Z">
              <w:r>
                <w:rPr>
                  <w:rFonts w:ascii="Calibri" w:hAnsi="Calibri"/>
                  <w:color w:val="000000"/>
                  <w:szCs w:val="22"/>
                </w:rPr>
                <w:t>0,075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879"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95A9E8B" w14:textId="7C4EA114" w:rsidR="00CE2FC7" w:rsidRPr="00086708" w:rsidRDefault="00CE2FC7" w:rsidP="00CE2FC7">
            <w:pPr>
              <w:rPr>
                <w:ins w:id="880" w:author="Álvaro Gonzalez" w:date="2020-06-16T14:35:00Z"/>
                <w:rFonts w:eastAsia="MS Mincho"/>
              </w:rPr>
            </w:pPr>
            <w:ins w:id="881" w:author="Álvaro Gonzalez" w:date="2020-06-16T14:37:00Z">
              <w:r>
                <w:rPr>
                  <w:rFonts w:ascii="Calibri" w:hAnsi="Calibri"/>
                  <w:color w:val="000000"/>
                  <w:szCs w:val="22"/>
                </w:rPr>
                <w:t>0,125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882"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7480EDF8" w14:textId="1408E8DD" w:rsidR="00CE2FC7" w:rsidRPr="00086708" w:rsidRDefault="00CE2FC7" w:rsidP="00CE2FC7">
            <w:pPr>
              <w:rPr>
                <w:ins w:id="883" w:author="Álvaro Gonzalez" w:date="2020-06-16T14:35:00Z"/>
                <w:rFonts w:eastAsia="MS Mincho"/>
              </w:rPr>
            </w:pPr>
            <w:ins w:id="884" w:author="Álvaro Gonzalez" w:date="2020-06-16T14:37:00Z">
              <w:r>
                <w:rPr>
                  <w:rFonts w:ascii="Calibri" w:hAnsi="Calibri"/>
                  <w:color w:val="000000"/>
                  <w:szCs w:val="22"/>
                </w:rPr>
                <w:t>0,8</w:t>
              </w:r>
            </w:ins>
          </w:p>
        </w:tc>
      </w:tr>
      <w:tr w:rsidR="00CE2FC7" w:rsidRPr="00086708" w14:paraId="6963444C"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885"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86"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887"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68873A87" w14:textId="02D1593B" w:rsidR="00CE2FC7" w:rsidRPr="00CE2FC7" w:rsidRDefault="00CE2FC7">
            <w:pPr>
              <w:ind w:firstLine="0"/>
              <w:jc w:val="left"/>
              <w:rPr>
                <w:ins w:id="888" w:author="Álvaro Gonzalez" w:date="2020-06-16T14:35:00Z"/>
                <w:rFonts w:eastAsia="MS Mincho"/>
              </w:rPr>
              <w:pPrChange w:id="889" w:author="Álvaro Gonzalez" w:date="2020-06-16T14:37:00Z">
                <w:pPr/>
              </w:pPrChange>
            </w:pPr>
            <w:ins w:id="890" w:author="Álvaro Gonzalez" w:date="2020-06-16T14:36:00Z">
              <w:r w:rsidRPr="00CE2FC7">
                <w:rPr>
                  <w:rFonts w:eastAsia="MS Mincho"/>
                  <w:rPrChange w:id="891" w:author="Álvaro Gonzalez" w:date="2020-06-16T14:37:00Z">
                    <w:rPr>
                      <w:rFonts w:ascii="Arial Narrow" w:eastAsia="MS Mincho" w:hAnsi="Arial Narrow"/>
                      <w:sz w:val="20"/>
                    </w:rPr>
                  </w:rPrChange>
                </w:rPr>
                <w:t>Colo</w:t>
              </w:r>
            </w:ins>
            <w:ins w:id="892" w:author="Álvaro Gonzalez" w:date="2020-06-16T14:37:00Z">
              <w:r w:rsidRPr="00CE2FC7">
                <w:rPr>
                  <w:rFonts w:eastAsia="MS Mincho"/>
                  <w:rPrChange w:id="893" w:author="Álvaro Gonzalez" w:date="2020-06-16T14:37:00Z">
                    <w:rPr>
                      <w:rFonts w:ascii="Arial Narrow" w:eastAsia="MS Mincho" w:hAnsi="Arial Narrow"/>
                      <w:sz w:val="20"/>
                    </w:rPr>
                  </w:rPrChange>
                </w:rPr>
                <w:t>r</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894"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6DD2935" w14:textId="2E771B60" w:rsidR="00CE2FC7" w:rsidRPr="00086708" w:rsidRDefault="00CE2FC7" w:rsidP="00CE2FC7">
            <w:pPr>
              <w:rPr>
                <w:ins w:id="895" w:author="Álvaro Gonzalez" w:date="2020-06-16T14:35:00Z"/>
                <w:rFonts w:eastAsia="MS Mincho"/>
              </w:rPr>
            </w:pPr>
            <w:ins w:id="896" w:author="Álvaro Gonzalez" w:date="2020-06-16T14:37:00Z">
              <w:r>
                <w:rPr>
                  <w:rFonts w:ascii="Calibri" w:hAnsi="Calibri"/>
                  <w:color w:val="000000"/>
                  <w:szCs w:val="22"/>
                </w:rPr>
                <w:t>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897"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D8299C5" w14:textId="0BD31AE7" w:rsidR="00CE2FC7" w:rsidRPr="00086708" w:rsidRDefault="00CE2FC7" w:rsidP="00CE2FC7">
            <w:pPr>
              <w:rPr>
                <w:ins w:id="898" w:author="Álvaro Gonzalez" w:date="2020-06-16T14:35:00Z"/>
                <w:rFonts w:eastAsia="MS Mincho"/>
              </w:rPr>
            </w:pPr>
            <w:ins w:id="899" w:author="Álvaro Gonzalez" w:date="2020-06-16T14:37: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00"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651C0ED" w14:textId="08835F8B" w:rsidR="00CE2FC7" w:rsidRPr="00086708" w:rsidRDefault="00CE2FC7" w:rsidP="00CE2FC7">
            <w:pPr>
              <w:rPr>
                <w:ins w:id="901" w:author="Álvaro Gonzalez" w:date="2020-06-16T14:35:00Z"/>
                <w:rFonts w:eastAsia="MS Mincho"/>
              </w:rPr>
            </w:pPr>
            <w:ins w:id="902" w:author="Álvaro Gonzalez" w:date="2020-06-16T14:37:00Z">
              <w:r>
                <w:rPr>
                  <w:rFonts w:ascii="Calibri" w:hAnsi="Calibri"/>
                  <w:color w:val="000000"/>
                  <w:szCs w:val="22"/>
                </w:rPr>
                <w:t>0,75</w:t>
              </w:r>
            </w:ins>
          </w:p>
        </w:tc>
      </w:tr>
      <w:tr w:rsidR="00CE2FC7" w:rsidRPr="00086708" w14:paraId="4DC0BC4A"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03"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04"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905"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0400FA6" w14:textId="7F1CCB9A" w:rsidR="00CE2FC7" w:rsidRPr="00CE2FC7" w:rsidRDefault="00CE2FC7">
            <w:pPr>
              <w:ind w:firstLine="0"/>
              <w:jc w:val="left"/>
              <w:rPr>
                <w:ins w:id="906" w:author="Álvaro Gonzalez" w:date="2020-06-16T14:35:00Z"/>
                <w:rFonts w:eastAsia="MS Mincho"/>
              </w:rPr>
              <w:pPrChange w:id="907" w:author="Álvaro Gonzalez" w:date="2020-06-16T14:37:00Z">
                <w:pPr/>
              </w:pPrChange>
            </w:pPr>
            <w:ins w:id="908" w:author="Álvaro Gonzalez" w:date="2020-06-16T14:36:00Z">
              <w:r w:rsidRPr="00CE2FC7">
                <w:rPr>
                  <w:rFonts w:eastAsia="MS Mincho"/>
                  <w:rPrChange w:id="909" w:author="Álvaro Gonzalez" w:date="2020-06-16T14:37:00Z">
                    <w:rPr>
                      <w:rFonts w:ascii="Arial Narrow" w:eastAsia="MS Mincho" w:hAnsi="Arial Narrow"/>
                      <w:sz w:val="20"/>
                    </w:rPr>
                  </w:rPrChange>
                </w:rPr>
                <w:t>Escalera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910"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54A50654" w14:textId="7C3D14F0" w:rsidR="00CE2FC7" w:rsidRPr="00086708" w:rsidRDefault="00CE2FC7" w:rsidP="00CE2FC7">
            <w:pPr>
              <w:rPr>
                <w:ins w:id="911" w:author="Álvaro Gonzalez" w:date="2020-06-16T14:35:00Z"/>
                <w:rFonts w:eastAsia="MS Mincho"/>
              </w:rPr>
            </w:pPr>
            <w:ins w:id="912" w:author="Álvaro Gonzalez" w:date="2020-06-16T14:37:00Z">
              <w:r>
                <w:rPr>
                  <w:rFonts w:ascii="Calibri" w:hAnsi="Calibri"/>
                  <w:color w:val="000000"/>
                  <w:szCs w:val="22"/>
                </w:rPr>
                <w:t>0,125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13"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59F0B91A" w14:textId="5003402E" w:rsidR="00CE2FC7" w:rsidRPr="00086708" w:rsidRDefault="00CE2FC7" w:rsidP="00CE2FC7">
            <w:pPr>
              <w:rPr>
                <w:ins w:id="914" w:author="Álvaro Gonzalez" w:date="2020-06-16T14:35:00Z"/>
                <w:rFonts w:eastAsia="MS Mincho"/>
              </w:rPr>
            </w:pPr>
            <w:ins w:id="915" w:author="Álvaro Gonzalez" w:date="2020-06-16T14:37:00Z">
              <w:r>
                <w:rPr>
                  <w:rFonts w:ascii="Calibri" w:hAnsi="Calibri"/>
                  <w:color w:val="000000"/>
                  <w:szCs w:val="22"/>
                </w:rPr>
                <w:t>0,175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16"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2FA0C91" w14:textId="56DC6994" w:rsidR="00CE2FC7" w:rsidRPr="00086708" w:rsidRDefault="00CE2FC7" w:rsidP="00CE2FC7">
            <w:pPr>
              <w:rPr>
                <w:ins w:id="917" w:author="Álvaro Gonzalez" w:date="2020-06-16T14:35:00Z"/>
                <w:rFonts w:eastAsia="MS Mincho"/>
              </w:rPr>
            </w:pPr>
            <w:ins w:id="918" w:author="Álvaro Gonzalez" w:date="2020-06-16T14:37:00Z">
              <w:r>
                <w:rPr>
                  <w:rFonts w:ascii="Calibri" w:hAnsi="Calibri"/>
                  <w:color w:val="000000"/>
                  <w:szCs w:val="22"/>
                </w:rPr>
                <w:t>0,7</w:t>
              </w:r>
            </w:ins>
          </w:p>
        </w:tc>
      </w:tr>
      <w:tr w:rsidR="00CE2FC7" w:rsidRPr="00086708" w14:paraId="4BB1FD8F"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19"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20"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921"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760443C4" w14:textId="56F7E1A5" w:rsidR="00CE2FC7" w:rsidRPr="00CE2FC7" w:rsidRDefault="00CE2FC7">
            <w:pPr>
              <w:ind w:firstLine="0"/>
              <w:jc w:val="left"/>
              <w:rPr>
                <w:ins w:id="922" w:author="Álvaro Gonzalez" w:date="2020-06-16T14:35:00Z"/>
                <w:rFonts w:eastAsia="MS Mincho"/>
              </w:rPr>
              <w:pPrChange w:id="923" w:author="Álvaro Gonzalez" w:date="2020-06-16T14:38:00Z">
                <w:pPr/>
              </w:pPrChange>
            </w:pPr>
            <w:ins w:id="924" w:author="Álvaro Gonzalez" w:date="2020-06-16T14:36:00Z">
              <w:r w:rsidRPr="00CE2FC7">
                <w:rPr>
                  <w:rFonts w:eastAsia="MS Mincho"/>
                  <w:rPrChange w:id="925" w:author="Álvaro Gonzalez" w:date="2020-06-16T14:37:00Z">
                    <w:rPr>
                      <w:rFonts w:ascii="Arial Narrow" w:eastAsia="MS Mincho" w:hAnsi="Arial Narrow"/>
                      <w:sz w:val="20"/>
                      <w:lang w:val="en-GB"/>
                    </w:rPr>
                  </w:rPrChange>
                </w:rPr>
                <w:t>Trio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926"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1CA8A1BA" w14:textId="6C97F232" w:rsidR="00CE2FC7" w:rsidRPr="00086708" w:rsidRDefault="00CE2FC7" w:rsidP="00CE2FC7">
            <w:pPr>
              <w:rPr>
                <w:ins w:id="927" w:author="Álvaro Gonzalez" w:date="2020-06-16T14:35:00Z"/>
                <w:rFonts w:eastAsia="MS Mincho"/>
              </w:rPr>
            </w:pPr>
            <w:ins w:id="928" w:author="Álvaro Gonzalez" w:date="2020-06-16T14:37: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29"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C51293A" w14:textId="783272C1" w:rsidR="00CE2FC7" w:rsidRPr="00086708" w:rsidRDefault="00CE2FC7" w:rsidP="00CE2FC7">
            <w:pPr>
              <w:rPr>
                <w:ins w:id="930" w:author="Álvaro Gonzalez" w:date="2020-06-16T14:35:00Z"/>
                <w:rFonts w:eastAsia="MS Mincho"/>
              </w:rPr>
            </w:pPr>
            <w:ins w:id="931" w:author="Álvaro Gonzalez" w:date="2020-06-16T14:37:00Z">
              <w:r>
                <w:rPr>
                  <w:rFonts w:ascii="Calibri" w:hAnsi="Calibri"/>
                  <w:color w:val="000000"/>
                  <w:szCs w:val="22"/>
                </w:rPr>
                <w:t>0,2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32"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0A74294" w14:textId="5F8E42D2" w:rsidR="00CE2FC7" w:rsidRPr="00086708" w:rsidRDefault="00CE2FC7" w:rsidP="00CE2FC7">
            <w:pPr>
              <w:rPr>
                <w:ins w:id="933" w:author="Álvaro Gonzalez" w:date="2020-06-16T14:35:00Z"/>
                <w:rFonts w:eastAsia="MS Mincho"/>
              </w:rPr>
            </w:pPr>
            <w:ins w:id="934" w:author="Álvaro Gonzalez" w:date="2020-06-16T14:37:00Z">
              <w:r>
                <w:rPr>
                  <w:rFonts w:ascii="Calibri" w:hAnsi="Calibri"/>
                  <w:color w:val="000000"/>
                  <w:szCs w:val="22"/>
                </w:rPr>
                <w:t>0,65</w:t>
              </w:r>
            </w:ins>
          </w:p>
        </w:tc>
      </w:tr>
      <w:tr w:rsidR="00CE2FC7" w:rsidRPr="00086708" w14:paraId="571D288D"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35"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36"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937"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6592FF8" w14:textId="3540103E" w:rsidR="00CE2FC7" w:rsidRPr="00CE2FC7" w:rsidRDefault="00CE2FC7">
            <w:pPr>
              <w:ind w:firstLine="0"/>
              <w:jc w:val="left"/>
              <w:rPr>
                <w:ins w:id="938" w:author="Álvaro Gonzalez" w:date="2020-06-16T14:35:00Z"/>
                <w:rFonts w:eastAsia="MS Mincho"/>
              </w:rPr>
              <w:pPrChange w:id="939" w:author="Álvaro Gonzalez" w:date="2020-06-16T14:38:00Z">
                <w:pPr/>
              </w:pPrChange>
            </w:pPr>
            <w:ins w:id="940" w:author="Álvaro Gonzalez" w:date="2020-06-16T14:36:00Z">
              <w:r w:rsidRPr="00CE2FC7">
                <w:rPr>
                  <w:rFonts w:eastAsia="MS Mincho"/>
                  <w:rPrChange w:id="941" w:author="Álvaro Gonzalez" w:date="2020-06-16T14:37:00Z">
                    <w:rPr>
                      <w:rFonts w:ascii="Arial Narrow" w:eastAsia="MS Mincho" w:hAnsi="Arial Narrow"/>
                      <w:sz w:val="20"/>
                    </w:rPr>
                  </w:rPrChange>
                </w:rPr>
                <w:t>Doble 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942"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691E87B" w14:textId="5DD6D0B7" w:rsidR="00CE2FC7" w:rsidRPr="00086708" w:rsidRDefault="00CE2FC7" w:rsidP="00CE2FC7">
            <w:pPr>
              <w:rPr>
                <w:ins w:id="943" w:author="Álvaro Gonzalez" w:date="2020-06-16T14:35:00Z"/>
                <w:rFonts w:eastAsia="MS Mincho"/>
              </w:rPr>
            </w:pPr>
            <w:ins w:id="944" w:author="Álvaro Gonzalez" w:date="2020-06-16T14:37:00Z">
              <w:r>
                <w:rPr>
                  <w:rFonts w:ascii="Calibri" w:hAnsi="Calibri"/>
                  <w:color w:val="000000"/>
                  <w:szCs w:val="22"/>
                </w:rPr>
                <w:t>0,175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45"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469070AE" w14:textId="685219B8" w:rsidR="00CE2FC7" w:rsidRPr="00086708" w:rsidRDefault="00CE2FC7" w:rsidP="00CE2FC7">
            <w:pPr>
              <w:rPr>
                <w:ins w:id="946" w:author="Álvaro Gonzalez" w:date="2020-06-16T14:35:00Z"/>
                <w:rFonts w:eastAsia="MS Mincho"/>
              </w:rPr>
            </w:pPr>
            <w:ins w:id="947" w:author="Álvaro Gonzalez" w:date="2020-06-16T14:37:00Z">
              <w:r>
                <w:rPr>
                  <w:rFonts w:ascii="Calibri" w:hAnsi="Calibri"/>
                  <w:color w:val="000000"/>
                  <w:szCs w:val="22"/>
                </w:rPr>
                <w:t>0,225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48"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E3F8D51" w14:textId="25F3DACC" w:rsidR="00CE2FC7" w:rsidRPr="00086708" w:rsidRDefault="00CE2FC7" w:rsidP="00CE2FC7">
            <w:pPr>
              <w:rPr>
                <w:ins w:id="949" w:author="Álvaro Gonzalez" w:date="2020-06-16T14:35:00Z"/>
                <w:rFonts w:eastAsia="MS Mincho"/>
              </w:rPr>
            </w:pPr>
            <w:ins w:id="950" w:author="Álvaro Gonzalez" w:date="2020-06-16T14:37:00Z">
              <w:r>
                <w:rPr>
                  <w:rFonts w:ascii="Calibri" w:hAnsi="Calibri"/>
                  <w:color w:val="000000"/>
                  <w:szCs w:val="22"/>
                </w:rPr>
                <w:t>0,6</w:t>
              </w:r>
            </w:ins>
          </w:p>
        </w:tc>
      </w:tr>
      <w:tr w:rsidR="00CE2FC7" w:rsidRPr="00086708" w14:paraId="5C5F4E14"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51"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52"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953"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4A9980B" w14:textId="445B7F52" w:rsidR="00CE2FC7" w:rsidRPr="00CE2FC7" w:rsidRDefault="00CE2FC7">
            <w:pPr>
              <w:ind w:firstLine="0"/>
              <w:jc w:val="left"/>
              <w:rPr>
                <w:ins w:id="954" w:author="Álvaro Gonzalez" w:date="2020-06-16T14:35:00Z"/>
                <w:rFonts w:eastAsia="MS Mincho"/>
              </w:rPr>
              <w:pPrChange w:id="955" w:author="Álvaro Gonzalez" w:date="2020-06-16T14:38:00Z">
                <w:pPr/>
              </w:pPrChange>
            </w:pPr>
            <w:ins w:id="956" w:author="Álvaro Gonzalez" w:date="2020-06-16T14:36:00Z">
              <w:r w:rsidRPr="00CE2FC7">
                <w:rPr>
                  <w:rFonts w:eastAsia="MS Mincho"/>
                  <w:rPrChange w:id="957" w:author="Álvaro Gonzalez" w:date="2020-06-16T14:37:00Z">
                    <w:rPr>
                      <w:rFonts w:ascii="Arial Narrow" w:eastAsia="MS Mincho" w:hAnsi="Arial Narrow"/>
                      <w:sz w:val="20"/>
                    </w:rPr>
                  </w:rPrChange>
                </w:rPr>
                <w:t>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958"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493AAA46" w14:textId="6533111B" w:rsidR="00CE2FC7" w:rsidRPr="00086708" w:rsidRDefault="00CE2FC7" w:rsidP="00CE2FC7">
            <w:pPr>
              <w:rPr>
                <w:ins w:id="959" w:author="Álvaro Gonzalez" w:date="2020-06-16T14:35:00Z"/>
                <w:rFonts w:eastAsia="MS Mincho"/>
              </w:rPr>
            </w:pPr>
            <w:ins w:id="960" w:author="Álvaro Gonzalez" w:date="2020-06-16T14:37:00Z">
              <w:r>
                <w:rPr>
                  <w:rFonts w:ascii="Calibri" w:hAnsi="Calibri"/>
                  <w:color w:val="000000"/>
                  <w:szCs w:val="22"/>
                </w:rPr>
                <w:t>0,2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61"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AA315D2" w14:textId="4A6AB649" w:rsidR="00CE2FC7" w:rsidRPr="00086708" w:rsidRDefault="00CE2FC7" w:rsidP="00CE2FC7">
            <w:pPr>
              <w:rPr>
                <w:ins w:id="962" w:author="Álvaro Gonzalez" w:date="2020-06-16T14:35:00Z"/>
                <w:rFonts w:eastAsia="MS Mincho"/>
              </w:rPr>
            </w:pPr>
            <w:ins w:id="963" w:author="Álvaro Gonzalez" w:date="2020-06-16T14:37:00Z">
              <w:r>
                <w:rPr>
                  <w:rFonts w:ascii="Calibri" w:hAnsi="Calibri"/>
                  <w:color w:val="000000"/>
                  <w:szCs w:val="22"/>
                </w:rPr>
                <w:t>0,25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64"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D8903B1" w14:textId="7C68D181" w:rsidR="00CE2FC7" w:rsidRPr="00086708" w:rsidRDefault="00CE2FC7" w:rsidP="00CE2FC7">
            <w:pPr>
              <w:rPr>
                <w:ins w:id="965" w:author="Álvaro Gonzalez" w:date="2020-06-16T14:35:00Z"/>
                <w:rFonts w:eastAsia="MS Mincho"/>
              </w:rPr>
            </w:pPr>
            <w:ins w:id="966" w:author="Álvaro Gonzalez" w:date="2020-06-16T14:37:00Z">
              <w:r>
                <w:rPr>
                  <w:rFonts w:ascii="Calibri" w:hAnsi="Calibri"/>
                  <w:color w:val="000000"/>
                  <w:szCs w:val="22"/>
                </w:rPr>
                <w:t>0,55</w:t>
              </w:r>
            </w:ins>
          </w:p>
        </w:tc>
      </w:tr>
      <w:tr w:rsidR="00CE2FC7" w:rsidRPr="00086708" w14:paraId="3F2AE752" w14:textId="77777777" w:rsidTr="00CE2FC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967" w:author="Álvaro Gonzalez" w:date="2020-06-16T14:37: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68" w:author="Álvaro Gonzalez" w:date="2020-06-16T14:35: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Change w:id="969"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4582FC3" w14:textId="2ACFC09B" w:rsidR="00CE2FC7" w:rsidRPr="00CE2FC7" w:rsidRDefault="00CE2FC7">
            <w:pPr>
              <w:ind w:firstLine="0"/>
              <w:jc w:val="left"/>
              <w:rPr>
                <w:ins w:id="970" w:author="Álvaro Gonzalez" w:date="2020-06-16T14:35:00Z"/>
                <w:rFonts w:eastAsia="MS Mincho"/>
              </w:rPr>
              <w:pPrChange w:id="971" w:author="Álvaro Gonzalez" w:date="2020-06-16T14:38:00Z">
                <w:pPr/>
              </w:pPrChange>
            </w:pPr>
            <w:ins w:id="972" w:author="Álvaro Gonzalez" w:date="2020-06-16T14:36:00Z">
              <w:r w:rsidRPr="00CE2FC7">
                <w:rPr>
                  <w:rFonts w:eastAsia="MS Mincho"/>
                  <w:rPrChange w:id="973" w:author="Álvaro Gonzalez" w:date="2020-06-16T14:37:00Z">
                    <w:rPr>
                      <w:rFonts w:ascii="Arial Narrow" w:eastAsia="MS Mincho" w:hAnsi="Arial Narrow"/>
                      <w:sz w:val="20"/>
                    </w:rPr>
                  </w:rPrChange>
                </w:rPr>
                <w:t>Carta alta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974" w:author="Álvaro Gonzalez" w:date="2020-06-16T14:37:00Z">
              <w:tcPr>
                <w:tcW w:w="2123"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62D1F75" w14:textId="5C3A2A63" w:rsidR="00CE2FC7" w:rsidRDefault="00CE2FC7" w:rsidP="00CE2FC7">
            <w:pPr>
              <w:rPr>
                <w:ins w:id="975" w:author="Álvaro Gonzalez" w:date="2020-06-16T14:35:00Z"/>
                <w:rFonts w:ascii="Calibri" w:hAnsi="Calibri"/>
                <w:color w:val="000000"/>
                <w:szCs w:val="22"/>
              </w:rPr>
            </w:pPr>
            <w:ins w:id="976" w:author="Álvaro Gonzalez" w:date="2020-06-16T14:37:00Z">
              <w:r>
                <w:rPr>
                  <w:rFonts w:ascii="Calibri" w:hAnsi="Calibri"/>
                  <w:color w:val="000000"/>
                  <w:szCs w:val="22"/>
                </w:rPr>
                <w:t>0,225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77"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C1CC09D" w14:textId="3E7900CA" w:rsidR="00CE2FC7" w:rsidRDefault="00CE2FC7" w:rsidP="00CE2FC7">
            <w:pPr>
              <w:rPr>
                <w:ins w:id="978" w:author="Álvaro Gonzalez" w:date="2020-06-16T14:35:00Z"/>
                <w:rFonts w:ascii="Calibri" w:hAnsi="Calibri"/>
                <w:color w:val="000000"/>
                <w:szCs w:val="22"/>
              </w:rPr>
            </w:pPr>
            <w:ins w:id="979" w:author="Álvaro Gonzalez" w:date="2020-06-16T14:37:00Z">
              <w:r>
                <w:rPr>
                  <w:rFonts w:ascii="Calibri" w:hAnsi="Calibri"/>
                  <w:color w:val="000000"/>
                  <w:szCs w:val="22"/>
                </w:rPr>
                <w:t>0,275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980" w:author="Álvaro Gonzalez" w:date="2020-06-16T14:37:00Z">
              <w:tcPr>
                <w:tcW w:w="2124"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6164391" w14:textId="432023A5" w:rsidR="00CE2FC7" w:rsidRDefault="00CE2FC7" w:rsidP="00CE2FC7">
            <w:pPr>
              <w:rPr>
                <w:ins w:id="981" w:author="Álvaro Gonzalez" w:date="2020-06-16T14:35:00Z"/>
                <w:rFonts w:ascii="Calibri" w:hAnsi="Calibri"/>
                <w:color w:val="000000"/>
                <w:szCs w:val="22"/>
              </w:rPr>
            </w:pPr>
            <w:ins w:id="982" w:author="Álvaro Gonzalez" w:date="2020-06-16T14:37:00Z">
              <w:r>
                <w:rPr>
                  <w:rFonts w:ascii="Calibri" w:hAnsi="Calibri"/>
                  <w:color w:val="000000"/>
                  <w:szCs w:val="22"/>
                </w:rPr>
                <w:t>0,5</w:t>
              </w:r>
            </w:ins>
          </w:p>
        </w:tc>
      </w:tr>
    </w:tbl>
    <w:p w14:paraId="1EAE6848" w14:textId="4392F595" w:rsidR="009063BC" w:rsidRDefault="009063BC" w:rsidP="009063BC">
      <w:pPr>
        <w:ind w:firstLine="0"/>
      </w:pPr>
      <w:del w:id="983" w:author="Álvaro Gonzalez" w:date="2020-06-16T14:35:00Z">
        <w:r w:rsidDel="00CE2FC7">
          <w:delText xml:space="preserve">Una vez se produzca el Flop, ante la posibilidad de nuevas jugadas, vamos a determinar un comportamiento fijo, basándonos en que este algoritmo emula personas agresivas y arriesgadas, que suben las manos con mucha </w:delText>
        </w:r>
        <w:r w:rsidR="004912DD" w:rsidDel="00CE2FC7">
          <w:delText>frecuencia.</w:delText>
        </w:r>
      </w:del>
    </w:p>
    <w:p w14:paraId="23E36002" w14:textId="40F9A609" w:rsidR="009063BC" w:rsidDel="007C0B93" w:rsidRDefault="009063BC">
      <w:pPr>
        <w:pStyle w:val="Ttulo3"/>
        <w:numPr>
          <w:ilvl w:val="3"/>
          <w:numId w:val="49"/>
        </w:numPr>
        <w:rPr>
          <w:del w:id="984" w:author="Álvaro Gonzalez" w:date="2020-06-16T14:45:00Z"/>
        </w:rPr>
        <w:pPrChange w:id="985" w:author="Álvaro Gonzalez" w:date="2020-06-16T19:56:00Z">
          <w:pPr>
            <w:ind w:firstLine="0"/>
          </w:pPr>
        </w:pPrChang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5"/>
        <w:gridCol w:w="2807"/>
        <w:gridCol w:w="2938"/>
      </w:tblGrid>
      <w:tr w:rsidR="004912DD" w:rsidDel="00CE2FC7" w14:paraId="304C77D8" w14:textId="6DCD343A" w:rsidTr="003C1E52">
        <w:trPr>
          <w:del w:id="986" w:author="Álvaro Gonzalez" w:date="2020-06-16T14:35:00Z"/>
        </w:trPr>
        <w:tc>
          <w:tcPr>
            <w:tcW w:w="2123" w:type="dxa"/>
            <w:shd w:val="clear" w:color="auto" w:fill="auto"/>
          </w:tcPr>
          <w:p w14:paraId="64E6FC00" w14:textId="687AA076" w:rsidR="004912DD" w:rsidRPr="00086708" w:rsidDel="00CE2FC7" w:rsidRDefault="004912DD">
            <w:pPr>
              <w:pStyle w:val="Ttulo3"/>
              <w:rPr>
                <w:del w:id="987" w:author="Álvaro Gonzalez" w:date="2020-06-16T14:35:00Z"/>
                <w:rFonts w:eastAsia="MS Mincho"/>
              </w:rPr>
              <w:pPrChange w:id="988" w:author="Álvaro Gonzalez" w:date="2020-06-16T19:56:00Z">
                <w:pPr/>
              </w:pPrChange>
            </w:pPr>
            <w:del w:id="989" w:author="Álvaro Gonzalez" w:date="2020-06-16T14:35:00Z">
              <w:r w:rsidRPr="00086708" w:rsidDel="00CE2FC7">
                <w:rPr>
                  <w:rFonts w:eastAsia="MS Mincho"/>
                </w:rPr>
                <w:delText>%pasar</w:delText>
              </w:r>
            </w:del>
          </w:p>
        </w:tc>
        <w:tc>
          <w:tcPr>
            <w:tcW w:w="2124" w:type="dxa"/>
            <w:shd w:val="clear" w:color="auto" w:fill="auto"/>
          </w:tcPr>
          <w:p w14:paraId="0C5E6C96" w14:textId="70D956C4" w:rsidR="004912DD" w:rsidRPr="00086708" w:rsidDel="00CE2FC7" w:rsidRDefault="004912DD">
            <w:pPr>
              <w:pStyle w:val="Ttulo3"/>
              <w:rPr>
                <w:del w:id="990" w:author="Álvaro Gonzalez" w:date="2020-06-16T14:35:00Z"/>
                <w:rFonts w:eastAsia="MS Mincho"/>
              </w:rPr>
              <w:pPrChange w:id="991" w:author="Álvaro Gonzalez" w:date="2020-06-16T19:56:00Z">
                <w:pPr/>
              </w:pPrChange>
            </w:pPr>
            <w:del w:id="992" w:author="Álvaro Gonzalez" w:date="2020-06-16T14:35:00Z">
              <w:r w:rsidRPr="00086708" w:rsidDel="00CE2FC7">
                <w:rPr>
                  <w:rFonts w:eastAsia="MS Mincho"/>
                </w:rPr>
                <w:delText>%ver</w:delText>
              </w:r>
            </w:del>
          </w:p>
        </w:tc>
        <w:tc>
          <w:tcPr>
            <w:tcW w:w="2124" w:type="dxa"/>
            <w:shd w:val="clear" w:color="auto" w:fill="auto"/>
          </w:tcPr>
          <w:p w14:paraId="1D786F24" w14:textId="7822E58C" w:rsidR="004912DD" w:rsidRPr="00086708" w:rsidDel="00CE2FC7" w:rsidRDefault="004912DD">
            <w:pPr>
              <w:pStyle w:val="Ttulo3"/>
              <w:rPr>
                <w:del w:id="993" w:author="Álvaro Gonzalez" w:date="2020-06-16T14:35:00Z"/>
                <w:rFonts w:eastAsia="MS Mincho"/>
              </w:rPr>
              <w:pPrChange w:id="994" w:author="Álvaro Gonzalez" w:date="2020-06-16T19:56:00Z">
                <w:pPr/>
              </w:pPrChange>
            </w:pPr>
            <w:del w:id="995" w:author="Álvaro Gonzalez" w:date="2020-06-16T14:35:00Z">
              <w:r w:rsidRPr="00086708" w:rsidDel="00CE2FC7">
                <w:rPr>
                  <w:rFonts w:eastAsia="MS Mincho"/>
                </w:rPr>
                <w:delText>%subir</w:delText>
              </w:r>
            </w:del>
          </w:p>
        </w:tc>
      </w:tr>
      <w:tr w:rsidR="004912DD" w:rsidDel="00CE2FC7" w14:paraId="15C8439C" w14:textId="546705DD" w:rsidTr="003C1E52">
        <w:trPr>
          <w:del w:id="996" w:author="Álvaro Gonzalez" w:date="2020-06-16T14:35:00Z"/>
        </w:trPr>
        <w:tc>
          <w:tcPr>
            <w:tcW w:w="2123" w:type="dxa"/>
            <w:shd w:val="clear" w:color="auto" w:fill="auto"/>
          </w:tcPr>
          <w:p w14:paraId="009E630D" w14:textId="3E4C9DF6" w:rsidR="004912DD" w:rsidRPr="00086708" w:rsidDel="00CE2FC7" w:rsidRDefault="004912DD">
            <w:pPr>
              <w:pStyle w:val="Ttulo3"/>
              <w:rPr>
                <w:del w:id="997" w:author="Álvaro Gonzalez" w:date="2020-06-16T14:35:00Z"/>
                <w:rFonts w:eastAsia="MS Mincho"/>
              </w:rPr>
              <w:pPrChange w:id="998" w:author="Álvaro Gonzalez" w:date="2020-06-16T19:56:00Z">
                <w:pPr/>
              </w:pPrChange>
            </w:pPr>
            <w:del w:id="999" w:author="Álvaro Gonzalez" w:date="2020-06-16T14:35:00Z">
              <w:r w:rsidRPr="00086708" w:rsidDel="00CE2FC7">
                <w:rPr>
                  <w:rFonts w:eastAsia="MS Mincho"/>
                </w:rPr>
                <w:delText>0,0</w:delText>
              </w:r>
              <w:r w:rsidDel="00CE2FC7">
                <w:rPr>
                  <w:rFonts w:eastAsia="MS Mincho"/>
                </w:rPr>
                <w:delText>5</w:delText>
              </w:r>
            </w:del>
          </w:p>
        </w:tc>
        <w:tc>
          <w:tcPr>
            <w:tcW w:w="2124" w:type="dxa"/>
            <w:shd w:val="clear" w:color="auto" w:fill="auto"/>
          </w:tcPr>
          <w:p w14:paraId="574AAB6F" w14:textId="2EBC4E38" w:rsidR="004912DD" w:rsidRPr="00086708" w:rsidDel="00CE2FC7" w:rsidRDefault="004912DD">
            <w:pPr>
              <w:pStyle w:val="Ttulo3"/>
              <w:rPr>
                <w:del w:id="1000" w:author="Álvaro Gonzalez" w:date="2020-06-16T14:35:00Z"/>
                <w:rFonts w:eastAsia="MS Mincho"/>
              </w:rPr>
              <w:pPrChange w:id="1001" w:author="Álvaro Gonzalez" w:date="2020-06-16T19:56:00Z">
                <w:pPr/>
              </w:pPrChange>
            </w:pPr>
            <w:del w:id="1002" w:author="Álvaro Gonzalez" w:date="2020-06-16T14:35:00Z">
              <w:r w:rsidRPr="00086708" w:rsidDel="00CE2FC7">
                <w:rPr>
                  <w:rFonts w:eastAsia="MS Mincho"/>
                </w:rPr>
                <w:delText>0,</w:delText>
              </w:r>
              <w:r w:rsidDel="00CE2FC7">
                <w:rPr>
                  <w:rFonts w:eastAsia="MS Mincho"/>
                </w:rPr>
                <w:delText>15</w:delText>
              </w:r>
            </w:del>
          </w:p>
        </w:tc>
        <w:tc>
          <w:tcPr>
            <w:tcW w:w="2124" w:type="dxa"/>
            <w:shd w:val="clear" w:color="auto" w:fill="auto"/>
          </w:tcPr>
          <w:p w14:paraId="669FA6A0" w14:textId="28E0D563" w:rsidR="004912DD" w:rsidRPr="00086708" w:rsidDel="00CE2FC7" w:rsidRDefault="004912DD">
            <w:pPr>
              <w:pStyle w:val="Ttulo3"/>
              <w:rPr>
                <w:del w:id="1003" w:author="Álvaro Gonzalez" w:date="2020-06-16T14:35:00Z"/>
                <w:rFonts w:eastAsia="MS Mincho"/>
              </w:rPr>
              <w:pPrChange w:id="1004" w:author="Álvaro Gonzalez" w:date="2020-06-16T19:56:00Z">
                <w:pPr/>
              </w:pPrChange>
            </w:pPr>
            <w:del w:id="1005" w:author="Álvaro Gonzalez" w:date="2020-06-16T14:35:00Z">
              <w:r w:rsidRPr="00086708" w:rsidDel="00CE2FC7">
                <w:rPr>
                  <w:rFonts w:eastAsia="MS Mincho"/>
                </w:rPr>
                <w:delText>0,</w:delText>
              </w:r>
              <w:r w:rsidDel="00CE2FC7">
                <w:rPr>
                  <w:rFonts w:eastAsia="MS Mincho"/>
                </w:rPr>
                <w:delText>80</w:delText>
              </w:r>
            </w:del>
          </w:p>
        </w:tc>
      </w:tr>
    </w:tbl>
    <w:p w14:paraId="3ED67856" w14:textId="4CA0696F" w:rsidR="009063BC" w:rsidDel="007C0B93" w:rsidRDefault="009063BC">
      <w:pPr>
        <w:pStyle w:val="Ttulo3"/>
        <w:rPr>
          <w:del w:id="1006" w:author="Álvaro Gonzalez" w:date="2020-06-16T14:45:00Z"/>
        </w:rPr>
        <w:pPrChange w:id="1007" w:author="Álvaro Gonzalez" w:date="2020-06-16T19:56:00Z">
          <w:pPr>
            <w:ind w:firstLine="0"/>
          </w:pPr>
        </w:pPrChange>
      </w:pPr>
    </w:p>
    <w:p w14:paraId="44D34BB7" w14:textId="77777777" w:rsidR="009063BC" w:rsidRDefault="009063BC">
      <w:pPr>
        <w:pStyle w:val="Ttulo3"/>
        <w:pPrChange w:id="1008" w:author="Álvaro Gonzalez" w:date="2020-06-16T19:56:00Z">
          <w:pPr>
            <w:pStyle w:val="Ttulo3"/>
            <w:numPr>
              <w:numId w:val="49"/>
            </w:numPr>
          </w:pPr>
        </w:pPrChange>
      </w:pPr>
      <w:r>
        <w:t>Roca</w:t>
      </w:r>
    </w:p>
    <w:p w14:paraId="5E54B75A" w14:textId="77777777" w:rsidR="00AA69A1" w:rsidRDefault="009063BC" w:rsidP="009063BC">
      <w:pPr>
        <w:ind w:firstLine="0"/>
        <w:rPr>
          <w:ins w:id="1009" w:author="Álvaro Gonzalez" w:date="2020-06-16T14:56:00Z"/>
        </w:rPr>
      </w:pPr>
      <w:del w:id="1010" w:author="Álvaro Gonzalez" w:date="2020-06-16T14:46:00Z">
        <w:r w:rsidDel="007C0B93">
          <w:delText>Para definir el modelo de juego pasivo de un patrón roca, vamos a fijar el valor de Roca en función de la mano que tenga.</w:delText>
        </w:r>
      </w:del>
      <w:ins w:id="1011" w:author="Álvaro Gonzalez" w:date="2020-06-16T14:46:00Z">
        <w:r w:rsidR="007C0B93">
          <w:t>Este patrón es el más complicado de estimar de los tres patrones, ya que su comportamiento varía mucho en función de la fuerza de su jugada.</w:t>
        </w:r>
      </w:ins>
      <w:ins w:id="1012" w:author="Álvaro Gonzalez" w:date="2020-06-16T14:47:00Z">
        <w:r w:rsidR="007C0B93">
          <w:t xml:space="preserve"> Este comportamiento es muy difícil de estimar de una forma lineal, </w:t>
        </w:r>
      </w:ins>
      <w:ins w:id="1013" w:author="Álvaro Gonzalez" w:date="2020-06-16T14:55:00Z">
        <w:r w:rsidR="00AA69A1">
          <w:t>especialmente teniendo en cuenta que v tiene que aumentar y disminuir en función de la fuerza de la mano</w:t>
        </w:r>
      </w:ins>
      <w:ins w:id="1014" w:author="Álvaro Gonzalez" w:date="2020-06-16T14:56:00Z">
        <w:r w:rsidR="00AA69A1">
          <w:t>.</w:t>
        </w:r>
      </w:ins>
    </w:p>
    <w:p w14:paraId="790C8877" w14:textId="51E0ED96" w:rsidR="009063BC" w:rsidRDefault="00AA69A1" w:rsidP="009063BC">
      <w:pPr>
        <w:ind w:firstLine="0"/>
        <w:rPr>
          <w:ins w:id="1015" w:author="Álvaro Gonzalez" w:date="2020-06-16T15:04:00Z"/>
        </w:rPr>
      </w:pPr>
      <w:ins w:id="1016" w:author="Álvaro Gonzalez" w:date="2020-06-16T14:56:00Z">
        <w:r>
          <w:t xml:space="preserve">Por esto, </w:t>
        </w:r>
      </w:ins>
      <w:ins w:id="1017" w:author="Álvaro Gonzalez" w:date="2020-06-16T14:57:00Z">
        <w:r>
          <w:t>se va</w:t>
        </w:r>
      </w:ins>
      <w:ins w:id="1018" w:author="Álvaro Gonzalez" w:date="2020-06-16T14:56:00Z">
        <w:r>
          <w:t xml:space="preserve"> a estimar el comportamiento de p y s como comportamientos parabólico</w:t>
        </w:r>
      </w:ins>
      <w:ins w:id="1019" w:author="Álvaro Gonzalez" w:date="2020-06-16T14:57:00Z">
        <w:r>
          <w:t>s</w:t>
        </w:r>
      </w:ins>
      <w:ins w:id="1020" w:author="Álvaro Gonzalez" w:date="2020-06-16T14:56:00Z">
        <w:r>
          <w:t xml:space="preserve"> y, manteniendo v como v=1-(</w:t>
        </w:r>
        <w:proofErr w:type="spellStart"/>
        <w:r>
          <w:t>p</w:t>
        </w:r>
      </w:ins>
      <w:ins w:id="1021" w:author="Álvaro Gonzalez" w:date="2020-06-16T14:57:00Z">
        <w:r>
          <w:t>+s</w:t>
        </w:r>
        <w:proofErr w:type="spellEnd"/>
        <w:r>
          <w:t>), también lo será.</w:t>
        </w:r>
      </w:ins>
      <w:ins w:id="1022" w:author="Álvaro Gonzalez" w:date="2020-06-16T14:47:00Z">
        <w:r w:rsidR="007C0B93">
          <w:t xml:space="preserve"> </w:t>
        </w:r>
      </w:ins>
    </w:p>
    <w:p w14:paraId="3D076A56" w14:textId="34A0EF80" w:rsidR="00582C4C" w:rsidRDefault="00582C4C" w:rsidP="009063BC">
      <w:pPr>
        <w:ind w:firstLine="0"/>
        <w:rPr>
          <w:ins w:id="1023" w:author="Álvaro Gonzalez" w:date="2020-06-16T15:07:00Z"/>
        </w:rPr>
      </w:pPr>
      <w:ins w:id="1024" w:author="Álvaro Gonzalez" w:date="2020-06-16T15:05:00Z">
        <w:r>
          <w:t xml:space="preserve">De esta manera, p tendrá su valor máximo en el peor de </w:t>
        </w:r>
      </w:ins>
      <w:ins w:id="1025" w:author="Álvaro Gonzalez" w:date="2020-06-16T15:06:00Z">
        <w:r>
          <w:t xml:space="preserve">las jugadas, s tendrá su valor máximo en la mejor de las jugadas y v tendrá su valor más alto en </w:t>
        </w:r>
      </w:ins>
      <w:ins w:id="1026" w:author="Álvaro Gonzalez" w:date="2020-06-16T15:07:00Z">
        <w:r>
          <w:t>punto donde p=s.</w:t>
        </w:r>
      </w:ins>
    </w:p>
    <w:p w14:paraId="1D10D965" w14:textId="06A62BDE" w:rsidR="00582C4C" w:rsidRDefault="00315BF7" w:rsidP="009063BC">
      <w:pPr>
        <w:ind w:firstLine="0"/>
        <w:rPr>
          <w:ins w:id="1027" w:author="Álvaro Gonzalez" w:date="2020-06-16T14:57:00Z"/>
        </w:rPr>
      </w:pPr>
      <w:ins w:id="1028" w:author="Álvaro Gonzalez" w:date="2020-06-16T15:12:00Z">
        <w:r>
          <w:t>Con esto en cuenta, se ha creado el siguiente gráfico para mostrar de manera visual una forma aproxima</w:t>
        </w:r>
      </w:ins>
      <w:ins w:id="1029" w:author="Álvaro Gonzalez" w:date="2020-06-16T15:13:00Z">
        <w:r>
          <w:t>da de este comportamiento:</w:t>
        </w:r>
      </w:ins>
    </w:p>
    <w:p w14:paraId="12BBE3D1" w14:textId="254E16DE" w:rsidR="00AA69A1" w:rsidRDefault="0096131B" w:rsidP="009063BC">
      <w:pPr>
        <w:ind w:firstLine="0"/>
        <w:rPr>
          <w:ins w:id="1030" w:author="Álvaro Gonzalez" w:date="2020-06-16T15:08:00Z"/>
          <w:noProof/>
        </w:rPr>
      </w:pPr>
      <w:ins w:id="1031" w:author="Álvaro Gonzalez" w:date="2020-06-16T15:04:00Z">
        <w:r>
          <w:rPr>
            <w:noProof/>
          </w:rPr>
          <w:lastRenderedPageBreak/>
          <w:pict w14:anchorId="254A2626">
            <v:shape id="Gráfico 1" o:spid="_x0000_i1031" type="#_x0000_t75" style="width:424.5pt;height:273.6pt;visibility:visible"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">
              <v:imagedata r:id="rId31" o:title=""/>
              <o:lock v:ext="edit" aspectratio="f"/>
            </v:shape>
          </w:pict>
        </w:r>
      </w:ins>
    </w:p>
    <w:p w14:paraId="0EB4AAA3" w14:textId="57AC7ABC" w:rsidR="00582C4C" w:rsidRDefault="00582C4C" w:rsidP="00582C4C">
      <w:pPr>
        <w:numPr>
          <w:ilvl w:val="0"/>
          <w:numId w:val="76"/>
        </w:numPr>
        <w:rPr>
          <w:ins w:id="1032" w:author="Álvaro Gonzalez" w:date="2020-06-16T15:08:00Z"/>
        </w:rPr>
      </w:pPr>
      <w:ins w:id="1033" w:author="Álvaro Gonzalez" w:date="2020-06-16T15:08:00Z">
        <w:r>
          <w:t>Probabilidad en caso de mejor jugada: [</w:t>
        </w:r>
        <w:proofErr w:type="spellStart"/>
        <w:proofErr w:type="gramStart"/>
        <w:r>
          <w:t>p,v</w:t>
        </w:r>
        <w:proofErr w:type="gramEnd"/>
        <w:r>
          <w:t>,s</w:t>
        </w:r>
        <w:proofErr w:type="spellEnd"/>
        <w:r>
          <w:t>]=[0,0.0</w:t>
        </w:r>
      </w:ins>
      <w:ins w:id="1034" w:author="Álvaro Gonzalez" w:date="2020-06-16T15:09:00Z">
        <w:r>
          <w:t>1</w:t>
        </w:r>
      </w:ins>
      <w:ins w:id="1035" w:author="Álvaro Gonzalez" w:date="2020-06-16T15:08:00Z">
        <w:r>
          <w:t>,0.9</w:t>
        </w:r>
      </w:ins>
      <w:ins w:id="1036" w:author="Álvaro Gonzalez" w:date="2020-06-16T15:09:00Z">
        <w:r>
          <w:t>9</w:t>
        </w:r>
      </w:ins>
      <w:ins w:id="1037" w:author="Álvaro Gonzalez" w:date="2020-06-16T15:08:00Z">
        <w:r>
          <w:t>]</w:t>
        </w:r>
        <w:r w:rsidRPr="00582C4C">
          <w:t xml:space="preserve"> </w:t>
        </w:r>
      </w:ins>
    </w:p>
    <w:p w14:paraId="474566FB" w14:textId="0FBC670D" w:rsidR="00582C4C" w:rsidRDefault="00582C4C">
      <w:pPr>
        <w:numPr>
          <w:ilvl w:val="0"/>
          <w:numId w:val="76"/>
        </w:numPr>
        <w:rPr>
          <w:ins w:id="1038" w:author="Álvaro Gonzalez" w:date="2020-06-16T15:08:00Z"/>
        </w:rPr>
      </w:pPr>
      <w:ins w:id="1039" w:author="Álvaro Gonzalez" w:date="2020-06-16T15:08:00Z">
        <w:r>
          <w:t>Probabilidad en caso de peor jugada: [</w:t>
        </w:r>
        <w:proofErr w:type="spellStart"/>
        <w:proofErr w:type="gramStart"/>
        <w:r>
          <w:t>p,v</w:t>
        </w:r>
        <w:proofErr w:type="gramEnd"/>
        <w:r>
          <w:t>,s</w:t>
        </w:r>
        <w:proofErr w:type="spellEnd"/>
        <w:r>
          <w:t>]=[0</w:t>
        </w:r>
      </w:ins>
      <w:ins w:id="1040" w:author="Álvaro Gonzalez" w:date="2020-06-16T15:09:00Z">
        <w:r>
          <w:t>.99</w:t>
        </w:r>
      </w:ins>
      <w:ins w:id="1041" w:author="Álvaro Gonzalez" w:date="2020-06-16T15:08:00Z">
        <w:r>
          <w:t>,0.0</w:t>
        </w:r>
      </w:ins>
      <w:ins w:id="1042" w:author="Álvaro Gonzalez" w:date="2020-06-16T15:09:00Z">
        <w:r>
          <w:t>1</w:t>
        </w:r>
      </w:ins>
      <w:ins w:id="1043" w:author="Álvaro Gonzalez" w:date="2020-06-16T15:08:00Z">
        <w:r>
          <w:t>,0]</w:t>
        </w:r>
      </w:ins>
    </w:p>
    <w:p w14:paraId="3FD008DB" w14:textId="77777777" w:rsidR="00582C4C" w:rsidRDefault="00582C4C" w:rsidP="009063BC">
      <w:pPr>
        <w:ind w:firstLine="0"/>
      </w:pPr>
    </w:p>
    <w:p w14:paraId="70DC2707" w14:textId="77777777" w:rsidR="009063BC" w:rsidRDefault="009063BC" w:rsidP="009063BC">
      <w:pPr>
        <w:ind w:firstLine="0"/>
      </w:pPr>
      <w:proofErr w:type="spellStart"/>
      <w:r>
        <w:rPr>
          <w:b/>
        </w:rPr>
        <w:t>Preflop</w:t>
      </w:r>
      <w:proofErr w:type="spellEnd"/>
    </w:p>
    <w:p w14:paraId="48D223AA" w14:textId="7EB27047" w:rsidR="009063BC" w:rsidDel="00315BF7" w:rsidRDefault="00315BF7" w:rsidP="009063BC">
      <w:pPr>
        <w:ind w:firstLine="0"/>
        <w:rPr>
          <w:del w:id="1044" w:author="Álvaro Gonzalez" w:date="2020-06-16T15:13:00Z"/>
        </w:rPr>
      </w:pPr>
      <w:ins w:id="1045" w:author="Álvaro Gonzalez" w:date="2020-06-16T15:13:00Z">
        <w:r>
          <w:t>En este caso, las parábolas</w:t>
        </w:r>
      </w:ins>
      <w:ins w:id="1046" w:author="Álvaro Gonzalez" w:date="2020-06-16T15:14:00Z">
        <w:r>
          <w:t xml:space="preserve"> de p y s son las siguientes:</w:t>
        </w:r>
      </w:ins>
      <w:del w:id="1047" w:author="Álvaro Gonzalez" w:date="2020-06-16T15:13:00Z">
        <w:r w:rsidR="009063BC" w:rsidDel="00315BF7">
          <w:delText>En el preflop, tenemos la ventaja de que todas las manos están cuantificadas gracias a la fórmula de Chen. A diferencia del maniaco, un jugador Roca va a jugar bastantes menos manos que el promedio.</w:delText>
        </w:r>
      </w:del>
    </w:p>
    <w:p w14:paraId="1E8A55CC" w14:textId="77777777" w:rsidR="00315BF7" w:rsidRDefault="00315BF7" w:rsidP="009063BC">
      <w:pPr>
        <w:ind w:firstLine="0"/>
        <w:rPr>
          <w:ins w:id="1048" w:author="Álvaro Gonzalez" w:date="2020-06-16T15:14:00Z"/>
        </w:rPr>
      </w:pPr>
    </w:p>
    <w:p w14:paraId="2A08F603" w14:textId="1BDF91DE" w:rsidR="00315BF7" w:rsidRDefault="00315BF7" w:rsidP="00315BF7">
      <w:pPr>
        <w:numPr>
          <w:ilvl w:val="0"/>
          <w:numId w:val="77"/>
        </w:numPr>
        <w:rPr>
          <w:ins w:id="1049" w:author="Álvaro Gonzalez" w:date="2020-06-16T15:16:00Z"/>
        </w:rPr>
      </w:pPr>
      <w:ins w:id="1050" w:author="Álvaro Gonzalez" w:date="2020-06-16T15:15:00Z">
        <w:r>
          <w:t>p=</w:t>
        </w:r>
      </w:ins>
      <w:ins w:id="1051" w:author="Álvaro Gonzalez" w:date="2020-06-16T15:16:00Z">
        <w:r>
          <w:t>0.01546875*escalón</w:t>
        </w:r>
        <w:r>
          <w:rPr>
            <w:vertAlign w:val="superscript"/>
          </w:rPr>
          <w:t xml:space="preserve">2 </w:t>
        </w:r>
      </w:ins>
    </w:p>
    <w:p w14:paraId="6AEBA246" w14:textId="69CF7552" w:rsidR="00315BF7" w:rsidRDefault="00315BF7">
      <w:pPr>
        <w:numPr>
          <w:ilvl w:val="0"/>
          <w:numId w:val="77"/>
        </w:numPr>
        <w:rPr>
          <w:ins w:id="1052" w:author="Álvaro Gonzalez" w:date="2020-06-16T15:14:00Z"/>
        </w:rPr>
        <w:pPrChange w:id="1053" w:author="Álvaro Gonzalez" w:date="2020-06-16T15:14:00Z">
          <w:pPr>
            <w:ind w:firstLine="0"/>
          </w:pPr>
        </w:pPrChange>
      </w:pPr>
      <w:ins w:id="1054" w:author="Álvaro Gonzalez" w:date="2020-06-16T15:16:00Z">
        <w:r>
          <w:t>s=</w:t>
        </w:r>
      </w:ins>
      <w:ins w:id="1055" w:author="Álvaro Gonzalez" w:date="2020-06-16T15:17:00Z">
        <w:r>
          <w:t>0.01546875*(escalón-8)</w:t>
        </w:r>
        <w:r>
          <w:rPr>
            <w:vertAlign w:val="superscript"/>
          </w:rPr>
          <w:t>2</w:t>
        </w:r>
      </w:ins>
    </w:p>
    <w:p w14:paraId="40AF0ECB" w14:textId="7183B70E" w:rsidR="009063BC" w:rsidDel="00315BF7" w:rsidRDefault="00315BF7" w:rsidP="009063BC">
      <w:pPr>
        <w:ind w:firstLine="0"/>
        <w:rPr>
          <w:del w:id="1056" w:author="Álvaro Gonzalez" w:date="2020-06-16T15:13:00Z"/>
        </w:rPr>
      </w:pPr>
      <w:ins w:id="1057" w:author="Álvaro Gonzalez" w:date="2020-06-16T15:17:00Z">
        <w:r>
          <w:t>Siendo escalón ϵ[0,8]</w:t>
        </w:r>
      </w:ins>
      <w:ins w:id="1058" w:author="Álvaro Gonzalez" w:date="2020-06-16T15:18:00Z">
        <w:r>
          <w:t>, correspondiendo 0=Grupo 1 y 8=Sin grupo.</w:t>
        </w:r>
      </w:ins>
      <w:del w:id="1059" w:author="Álvaro Gonzalez" w:date="2020-06-16T15:13:00Z">
        <w:r w:rsidR="009063BC" w:rsidDel="00315BF7">
          <w:delText>Vamos a suponer que solo va a jugar las manos más fuertes, es decir, que solo va a subir habitualmente con manos del primer grupo y verá con frecuencia manos hasta el grupo 4 (Lo que representa un 17% de las manos).</w:delText>
        </w:r>
      </w:del>
    </w:p>
    <w:p w14:paraId="16D75A04" w14:textId="77777777" w:rsidR="00527F13" w:rsidRDefault="00527F13" w:rsidP="009063BC">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Change w:id="1060">
          <w:tblGrid>
            <w:gridCol w:w="2123"/>
            <w:gridCol w:w="2123"/>
            <w:gridCol w:w="2124"/>
            <w:gridCol w:w="2124"/>
          </w:tblGrid>
        </w:tblGridChange>
      </w:tblGrid>
      <w:tr w:rsidR="009063BC" w:rsidDel="00315BF7" w14:paraId="0F9149B6" w14:textId="0AA533B8" w:rsidTr="003C1E52">
        <w:trPr>
          <w:del w:id="1061" w:author="Álvaro Gonzalez" w:date="2020-06-16T15:18:00Z"/>
        </w:trPr>
        <w:tc>
          <w:tcPr>
            <w:tcW w:w="2123" w:type="dxa"/>
            <w:shd w:val="clear" w:color="auto" w:fill="auto"/>
          </w:tcPr>
          <w:p w14:paraId="5EA4FDE1" w14:textId="2F2814F5" w:rsidR="009063BC" w:rsidRPr="00086708" w:rsidDel="00315BF7" w:rsidRDefault="009063BC" w:rsidP="003C1E52">
            <w:pPr>
              <w:ind w:firstLine="0"/>
              <w:rPr>
                <w:del w:id="1062" w:author="Álvaro Gonzalez" w:date="2020-06-16T15:18:00Z"/>
                <w:rFonts w:eastAsia="MS Mincho"/>
              </w:rPr>
            </w:pPr>
            <w:del w:id="1063" w:author="Álvaro Gonzalez" w:date="2020-06-16T15:18:00Z">
              <w:r w:rsidRPr="00086708" w:rsidDel="00315BF7">
                <w:rPr>
                  <w:rFonts w:eastAsia="MS Mincho"/>
                </w:rPr>
                <w:delText>Puntuación Chen</w:delText>
              </w:r>
            </w:del>
          </w:p>
        </w:tc>
        <w:tc>
          <w:tcPr>
            <w:tcW w:w="2123" w:type="dxa"/>
            <w:shd w:val="clear" w:color="auto" w:fill="auto"/>
          </w:tcPr>
          <w:p w14:paraId="7AAC83F1" w14:textId="5DED351E" w:rsidR="009063BC" w:rsidRPr="00086708" w:rsidDel="00315BF7" w:rsidRDefault="009063BC" w:rsidP="003C1E52">
            <w:pPr>
              <w:rPr>
                <w:del w:id="1064" w:author="Álvaro Gonzalez" w:date="2020-06-16T15:18:00Z"/>
                <w:rFonts w:eastAsia="MS Mincho"/>
              </w:rPr>
            </w:pPr>
            <w:del w:id="1065" w:author="Álvaro Gonzalez" w:date="2020-06-16T15:18:00Z">
              <w:r w:rsidRPr="00086708" w:rsidDel="00315BF7">
                <w:rPr>
                  <w:rFonts w:eastAsia="MS Mincho"/>
                </w:rPr>
                <w:delText>%pasar</w:delText>
              </w:r>
            </w:del>
          </w:p>
        </w:tc>
        <w:tc>
          <w:tcPr>
            <w:tcW w:w="2124" w:type="dxa"/>
            <w:shd w:val="clear" w:color="auto" w:fill="auto"/>
          </w:tcPr>
          <w:p w14:paraId="474EA146" w14:textId="7016401C" w:rsidR="009063BC" w:rsidRPr="00086708" w:rsidDel="00315BF7" w:rsidRDefault="009063BC" w:rsidP="003C1E52">
            <w:pPr>
              <w:rPr>
                <w:del w:id="1066" w:author="Álvaro Gonzalez" w:date="2020-06-16T15:18:00Z"/>
                <w:rFonts w:eastAsia="MS Mincho"/>
              </w:rPr>
            </w:pPr>
            <w:del w:id="1067" w:author="Álvaro Gonzalez" w:date="2020-06-16T15:18:00Z">
              <w:r w:rsidRPr="00086708" w:rsidDel="00315BF7">
                <w:rPr>
                  <w:rFonts w:eastAsia="MS Mincho"/>
                </w:rPr>
                <w:delText>%ver</w:delText>
              </w:r>
            </w:del>
          </w:p>
        </w:tc>
        <w:tc>
          <w:tcPr>
            <w:tcW w:w="2124" w:type="dxa"/>
            <w:shd w:val="clear" w:color="auto" w:fill="auto"/>
          </w:tcPr>
          <w:p w14:paraId="2E8DC37C" w14:textId="2CBDDBC7" w:rsidR="009063BC" w:rsidRPr="00086708" w:rsidDel="00315BF7" w:rsidRDefault="009063BC" w:rsidP="003C1E52">
            <w:pPr>
              <w:rPr>
                <w:del w:id="1068" w:author="Álvaro Gonzalez" w:date="2020-06-16T15:18:00Z"/>
                <w:rFonts w:eastAsia="MS Mincho"/>
              </w:rPr>
            </w:pPr>
            <w:del w:id="1069" w:author="Álvaro Gonzalez" w:date="2020-06-16T15:18:00Z">
              <w:r w:rsidRPr="00086708" w:rsidDel="00315BF7">
                <w:rPr>
                  <w:rFonts w:eastAsia="MS Mincho"/>
                </w:rPr>
                <w:delText>%subir</w:delText>
              </w:r>
            </w:del>
          </w:p>
        </w:tc>
      </w:tr>
      <w:tr w:rsidR="009063BC" w:rsidDel="00315BF7" w14:paraId="05D5B064" w14:textId="0A07D186" w:rsidTr="003C1E52">
        <w:trPr>
          <w:del w:id="1070" w:author="Álvaro Gonzalez" w:date="2020-06-16T15:18:00Z"/>
        </w:trPr>
        <w:tc>
          <w:tcPr>
            <w:tcW w:w="2123" w:type="dxa"/>
            <w:shd w:val="clear" w:color="auto" w:fill="auto"/>
          </w:tcPr>
          <w:p w14:paraId="53C5808A" w14:textId="515B2165" w:rsidR="009063BC" w:rsidRPr="00086708" w:rsidDel="00315BF7" w:rsidRDefault="009063BC" w:rsidP="003C1E52">
            <w:pPr>
              <w:rPr>
                <w:del w:id="1071" w:author="Álvaro Gonzalez" w:date="2020-06-16T15:18:00Z"/>
                <w:rFonts w:eastAsia="MS Mincho"/>
              </w:rPr>
            </w:pPr>
            <w:del w:id="1072" w:author="Álvaro Gonzalez" w:date="2020-06-16T15:18:00Z">
              <w:r w:rsidRPr="00086708" w:rsidDel="00315BF7">
                <w:rPr>
                  <w:rFonts w:eastAsia="MS Mincho"/>
                </w:rPr>
                <w:delText>12-20</w:delText>
              </w:r>
            </w:del>
          </w:p>
        </w:tc>
        <w:tc>
          <w:tcPr>
            <w:tcW w:w="2123" w:type="dxa"/>
            <w:shd w:val="clear" w:color="auto" w:fill="auto"/>
          </w:tcPr>
          <w:p w14:paraId="5AE11B87" w14:textId="6116B9AA" w:rsidR="009063BC" w:rsidRPr="00086708" w:rsidDel="00315BF7" w:rsidRDefault="009063BC" w:rsidP="003C1E52">
            <w:pPr>
              <w:rPr>
                <w:del w:id="1073" w:author="Álvaro Gonzalez" w:date="2020-06-16T15:18:00Z"/>
                <w:rFonts w:eastAsia="MS Mincho"/>
              </w:rPr>
            </w:pPr>
            <w:del w:id="1074" w:author="Álvaro Gonzalez" w:date="2020-06-16T15:18:00Z">
              <w:r w:rsidRPr="00086708" w:rsidDel="00315BF7">
                <w:rPr>
                  <w:rFonts w:eastAsia="MS Mincho"/>
                </w:rPr>
                <w:delText>0</w:delText>
              </w:r>
            </w:del>
          </w:p>
        </w:tc>
        <w:tc>
          <w:tcPr>
            <w:tcW w:w="2124" w:type="dxa"/>
            <w:shd w:val="clear" w:color="auto" w:fill="auto"/>
          </w:tcPr>
          <w:p w14:paraId="08E9EB61" w14:textId="343DBFAE" w:rsidR="009063BC" w:rsidRPr="00086708" w:rsidDel="00315BF7" w:rsidRDefault="009063BC" w:rsidP="003C1E52">
            <w:pPr>
              <w:rPr>
                <w:del w:id="1075" w:author="Álvaro Gonzalez" w:date="2020-06-16T15:18:00Z"/>
                <w:rFonts w:eastAsia="MS Mincho"/>
              </w:rPr>
            </w:pPr>
            <w:del w:id="1076" w:author="Álvaro Gonzalez" w:date="2020-06-16T15:18:00Z">
              <w:r w:rsidRPr="00086708" w:rsidDel="00315BF7">
                <w:rPr>
                  <w:rFonts w:eastAsia="MS Mincho"/>
                </w:rPr>
                <w:delText>0,1</w:delText>
              </w:r>
            </w:del>
          </w:p>
        </w:tc>
        <w:tc>
          <w:tcPr>
            <w:tcW w:w="2124" w:type="dxa"/>
            <w:shd w:val="clear" w:color="auto" w:fill="auto"/>
          </w:tcPr>
          <w:p w14:paraId="10F799D8" w14:textId="5B8B4CA2" w:rsidR="009063BC" w:rsidRPr="00086708" w:rsidDel="00315BF7" w:rsidRDefault="009063BC" w:rsidP="003C1E52">
            <w:pPr>
              <w:rPr>
                <w:del w:id="1077" w:author="Álvaro Gonzalez" w:date="2020-06-16T15:18:00Z"/>
                <w:rFonts w:eastAsia="MS Mincho"/>
              </w:rPr>
            </w:pPr>
            <w:del w:id="1078" w:author="Álvaro Gonzalez" w:date="2020-06-16T15:18:00Z">
              <w:r w:rsidRPr="00086708" w:rsidDel="00315BF7">
                <w:rPr>
                  <w:rFonts w:eastAsia="MS Mincho"/>
                </w:rPr>
                <w:delText>0,9</w:delText>
              </w:r>
            </w:del>
          </w:p>
        </w:tc>
      </w:tr>
      <w:tr w:rsidR="009063BC" w:rsidDel="00315BF7" w14:paraId="25D8934C" w14:textId="2C9A72A3" w:rsidTr="003C1E52">
        <w:trPr>
          <w:del w:id="1079" w:author="Álvaro Gonzalez" w:date="2020-06-16T15:18:00Z"/>
        </w:trPr>
        <w:tc>
          <w:tcPr>
            <w:tcW w:w="2123" w:type="dxa"/>
            <w:shd w:val="clear" w:color="auto" w:fill="auto"/>
          </w:tcPr>
          <w:p w14:paraId="71DC934A" w14:textId="69BC5E73" w:rsidR="009063BC" w:rsidRPr="00086708" w:rsidDel="00315BF7" w:rsidRDefault="009063BC" w:rsidP="003C1E52">
            <w:pPr>
              <w:rPr>
                <w:del w:id="1080" w:author="Álvaro Gonzalez" w:date="2020-06-16T15:18:00Z"/>
                <w:rFonts w:eastAsia="MS Mincho"/>
              </w:rPr>
            </w:pPr>
            <w:del w:id="1081" w:author="Álvaro Gonzalez" w:date="2020-06-16T15:18:00Z">
              <w:r w:rsidRPr="00086708" w:rsidDel="00315BF7">
                <w:rPr>
                  <w:rFonts w:eastAsia="MS Mincho"/>
                </w:rPr>
                <w:delText>7-11</w:delText>
              </w:r>
            </w:del>
          </w:p>
        </w:tc>
        <w:tc>
          <w:tcPr>
            <w:tcW w:w="2123" w:type="dxa"/>
            <w:shd w:val="clear" w:color="auto" w:fill="auto"/>
          </w:tcPr>
          <w:p w14:paraId="360B691B" w14:textId="26DA72C9" w:rsidR="009063BC" w:rsidRPr="00086708" w:rsidDel="00315BF7" w:rsidRDefault="009063BC" w:rsidP="003C1E52">
            <w:pPr>
              <w:rPr>
                <w:del w:id="1082" w:author="Álvaro Gonzalez" w:date="2020-06-16T15:18:00Z"/>
                <w:rFonts w:eastAsia="MS Mincho"/>
              </w:rPr>
            </w:pPr>
            <w:del w:id="1083" w:author="Álvaro Gonzalez" w:date="2020-06-16T15:18:00Z">
              <w:r w:rsidRPr="00086708" w:rsidDel="00315BF7">
                <w:rPr>
                  <w:rFonts w:eastAsia="MS Mincho"/>
                </w:rPr>
                <w:delText>0.05</w:delText>
              </w:r>
            </w:del>
          </w:p>
        </w:tc>
        <w:tc>
          <w:tcPr>
            <w:tcW w:w="2124" w:type="dxa"/>
            <w:shd w:val="clear" w:color="auto" w:fill="auto"/>
          </w:tcPr>
          <w:p w14:paraId="6ECC07F3" w14:textId="2C64D058" w:rsidR="009063BC" w:rsidRPr="00086708" w:rsidDel="00315BF7" w:rsidRDefault="009063BC" w:rsidP="003C1E52">
            <w:pPr>
              <w:rPr>
                <w:del w:id="1084" w:author="Álvaro Gonzalez" w:date="2020-06-16T15:18:00Z"/>
                <w:rFonts w:eastAsia="MS Mincho"/>
              </w:rPr>
            </w:pPr>
            <w:del w:id="1085" w:author="Álvaro Gonzalez" w:date="2020-06-16T15:18:00Z">
              <w:r w:rsidRPr="00086708" w:rsidDel="00315BF7">
                <w:rPr>
                  <w:rFonts w:eastAsia="MS Mincho"/>
                </w:rPr>
                <w:delText>0,9</w:delText>
              </w:r>
            </w:del>
          </w:p>
        </w:tc>
        <w:tc>
          <w:tcPr>
            <w:tcW w:w="2124" w:type="dxa"/>
            <w:shd w:val="clear" w:color="auto" w:fill="auto"/>
          </w:tcPr>
          <w:p w14:paraId="2459D8A2" w14:textId="44D4A3BD" w:rsidR="009063BC" w:rsidRPr="00086708" w:rsidDel="00315BF7" w:rsidRDefault="009063BC" w:rsidP="003C1E52">
            <w:pPr>
              <w:rPr>
                <w:del w:id="1086" w:author="Álvaro Gonzalez" w:date="2020-06-16T15:18:00Z"/>
                <w:rFonts w:eastAsia="MS Mincho"/>
              </w:rPr>
            </w:pPr>
            <w:del w:id="1087" w:author="Álvaro Gonzalez" w:date="2020-06-16T15:18:00Z">
              <w:r w:rsidRPr="00086708" w:rsidDel="00315BF7">
                <w:rPr>
                  <w:rFonts w:eastAsia="MS Mincho"/>
                </w:rPr>
                <w:delText>0,05</w:delText>
              </w:r>
            </w:del>
          </w:p>
        </w:tc>
      </w:tr>
      <w:tr w:rsidR="009063BC" w:rsidDel="00315BF7" w14:paraId="554647D2" w14:textId="7F53187B" w:rsidTr="003C1E52">
        <w:trPr>
          <w:del w:id="1088" w:author="Álvaro Gonzalez" w:date="2020-06-16T15:18:00Z"/>
        </w:trPr>
        <w:tc>
          <w:tcPr>
            <w:tcW w:w="2123" w:type="dxa"/>
            <w:shd w:val="clear" w:color="auto" w:fill="auto"/>
          </w:tcPr>
          <w:p w14:paraId="0097994A" w14:textId="6FA4760E" w:rsidR="009063BC" w:rsidRPr="00086708" w:rsidDel="00315BF7" w:rsidRDefault="00BC3F77" w:rsidP="003C1E52">
            <w:pPr>
              <w:rPr>
                <w:del w:id="1089" w:author="Álvaro Gonzalez" w:date="2020-06-16T15:18:00Z"/>
                <w:rFonts w:eastAsia="MS Mincho"/>
              </w:rPr>
            </w:pPr>
            <w:del w:id="1090" w:author="Álvaro Gonzalez" w:date="2020-06-16T15:18:00Z">
              <w:r w:rsidDel="00315BF7">
                <w:rPr>
                  <w:rFonts w:eastAsia="MS Mincho"/>
                </w:rPr>
                <w:delText>&lt;</w:delText>
              </w:r>
              <w:r w:rsidR="009063BC" w:rsidRPr="00086708" w:rsidDel="00315BF7">
                <w:rPr>
                  <w:rFonts w:eastAsia="MS Mincho"/>
                </w:rPr>
                <w:delText>7</w:delText>
              </w:r>
            </w:del>
          </w:p>
        </w:tc>
        <w:tc>
          <w:tcPr>
            <w:tcW w:w="2123" w:type="dxa"/>
            <w:shd w:val="clear" w:color="auto" w:fill="auto"/>
          </w:tcPr>
          <w:p w14:paraId="52E054B8" w14:textId="4B0CDDAE" w:rsidR="009063BC" w:rsidRPr="00086708" w:rsidDel="00315BF7" w:rsidRDefault="009063BC" w:rsidP="003C1E52">
            <w:pPr>
              <w:rPr>
                <w:del w:id="1091" w:author="Álvaro Gonzalez" w:date="2020-06-16T15:18:00Z"/>
                <w:rFonts w:eastAsia="MS Mincho"/>
              </w:rPr>
            </w:pPr>
            <w:del w:id="1092" w:author="Álvaro Gonzalez" w:date="2020-06-16T15:18:00Z">
              <w:r w:rsidRPr="00086708" w:rsidDel="00315BF7">
                <w:rPr>
                  <w:rFonts w:eastAsia="MS Mincho"/>
                </w:rPr>
                <w:delText>0.90</w:delText>
              </w:r>
            </w:del>
          </w:p>
        </w:tc>
        <w:tc>
          <w:tcPr>
            <w:tcW w:w="2124" w:type="dxa"/>
            <w:shd w:val="clear" w:color="auto" w:fill="auto"/>
          </w:tcPr>
          <w:p w14:paraId="031EF077" w14:textId="0FF3B344" w:rsidR="009063BC" w:rsidRPr="00086708" w:rsidDel="00315BF7" w:rsidRDefault="009063BC" w:rsidP="003C1E52">
            <w:pPr>
              <w:rPr>
                <w:del w:id="1093" w:author="Álvaro Gonzalez" w:date="2020-06-16T15:18:00Z"/>
                <w:rFonts w:eastAsia="MS Mincho"/>
              </w:rPr>
            </w:pPr>
            <w:del w:id="1094" w:author="Álvaro Gonzalez" w:date="2020-06-16T15:18:00Z">
              <w:r w:rsidRPr="00086708" w:rsidDel="00315BF7">
                <w:rPr>
                  <w:rFonts w:eastAsia="MS Mincho"/>
                </w:rPr>
                <w:delText>0.1</w:delText>
              </w:r>
            </w:del>
          </w:p>
        </w:tc>
        <w:tc>
          <w:tcPr>
            <w:tcW w:w="2124" w:type="dxa"/>
            <w:shd w:val="clear" w:color="auto" w:fill="auto"/>
          </w:tcPr>
          <w:p w14:paraId="54FBA719" w14:textId="59251994" w:rsidR="009063BC" w:rsidRPr="00086708" w:rsidDel="00315BF7" w:rsidRDefault="009063BC" w:rsidP="003C1E52">
            <w:pPr>
              <w:rPr>
                <w:del w:id="1095" w:author="Álvaro Gonzalez" w:date="2020-06-16T15:18:00Z"/>
                <w:rFonts w:eastAsia="MS Mincho"/>
              </w:rPr>
            </w:pPr>
            <w:del w:id="1096" w:author="Álvaro Gonzalez" w:date="2020-06-16T15:18:00Z">
              <w:r w:rsidRPr="00086708" w:rsidDel="00315BF7">
                <w:rPr>
                  <w:rFonts w:eastAsia="MS Mincho"/>
                </w:rPr>
                <w:delText>0</w:delText>
              </w:r>
            </w:del>
          </w:p>
        </w:tc>
      </w:tr>
      <w:tr w:rsidR="00315BF7" w14:paraId="07FD34DA" w14:textId="77777777" w:rsidTr="00315BF7">
        <w:trPr>
          <w:ins w:id="1097"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31DF1F18" w14:textId="77777777" w:rsidR="00315BF7" w:rsidRPr="00086708" w:rsidRDefault="00315BF7" w:rsidP="00315BF7">
            <w:pPr>
              <w:ind w:firstLine="0"/>
              <w:rPr>
                <w:ins w:id="1098" w:author="Álvaro Gonzalez" w:date="2020-06-16T15:18:00Z"/>
                <w:rFonts w:eastAsia="MS Mincho"/>
              </w:rPr>
            </w:pPr>
            <w:ins w:id="1099" w:author="Álvaro Gonzalez" w:date="2020-06-16T15:18:00Z">
              <w:r>
                <w:rPr>
                  <w:rFonts w:eastAsia="MS Mincho"/>
                </w:rPr>
                <w:t xml:space="preserve">Grupo </w:t>
              </w:r>
              <w:proofErr w:type="spellStart"/>
              <w:r>
                <w:rPr>
                  <w:rFonts w:eastAsia="MS Mincho"/>
                </w:rPr>
                <w:t>Sklansky</w:t>
              </w:r>
              <w:proofErr w:type="spellEnd"/>
              <w:r>
                <w:rPr>
                  <w:rFonts w:eastAsia="MS Mincho"/>
                </w:rPr>
                <w:t xml:space="preserve"> - </w:t>
              </w:r>
              <w:proofErr w:type="spellStart"/>
              <w:r>
                <w:rPr>
                  <w:rFonts w:eastAsia="MS Mincho"/>
                </w:rPr>
                <w:t>Malmuth</w:t>
              </w:r>
              <w:proofErr w:type="spellEnd"/>
              <w:r>
                <w:rPr>
                  <w:rFonts w:eastAsia="MS Mincho"/>
                </w:rPr>
                <w:t xml:space="preserve"> </w:t>
              </w:r>
            </w:ins>
          </w:p>
        </w:tc>
        <w:tc>
          <w:tcPr>
            <w:tcW w:w="2123" w:type="dxa"/>
            <w:tcBorders>
              <w:top w:val="single" w:sz="4" w:space="0" w:color="auto"/>
              <w:left w:val="single" w:sz="4" w:space="0" w:color="auto"/>
              <w:bottom w:val="single" w:sz="4" w:space="0" w:color="auto"/>
              <w:right w:val="single" w:sz="4" w:space="0" w:color="auto"/>
            </w:tcBorders>
            <w:shd w:val="clear" w:color="auto" w:fill="auto"/>
          </w:tcPr>
          <w:p w14:paraId="57B8B1A9" w14:textId="77777777" w:rsidR="00315BF7" w:rsidRPr="00086708" w:rsidRDefault="00315BF7" w:rsidP="00315BF7">
            <w:pPr>
              <w:ind w:firstLine="0"/>
              <w:rPr>
                <w:ins w:id="1100" w:author="Álvaro Gonzalez" w:date="2020-06-16T15:18:00Z"/>
                <w:rFonts w:eastAsia="MS Mincho"/>
              </w:rPr>
            </w:pPr>
            <w:ins w:id="1101" w:author="Álvaro Gonzalez" w:date="2020-06-16T15:18:00Z">
              <w:r w:rsidRPr="00086708">
                <w:rPr>
                  <w:rFonts w:eastAsia="MS Mincho"/>
                </w:rPr>
                <w:t>%pasar</w:t>
              </w:r>
            </w:ins>
          </w:p>
        </w:tc>
        <w:tc>
          <w:tcPr>
            <w:tcW w:w="2124" w:type="dxa"/>
            <w:tcBorders>
              <w:top w:val="single" w:sz="4" w:space="0" w:color="auto"/>
              <w:left w:val="single" w:sz="4" w:space="0" w:color="auto"/>
              <w:bottom w:val="single" w:sz="4" w:space="0" w:color="auto"/>
              <w:right w:val="single" w:sz="4" w:space="0" w:color="auto"/>
            </w:tcBorders>
            <w:shd w:val="clear" w:color="auto" w:fill="auto"/>
          </w:tcPr>
          <w:p w14:paraId="63848758" w14:textId="77777777" w:rsidR="00315BF7" w:rsidRPr="00086708" w:rsidRDefault="00315BF7" w:rsidP="00315BF7">
            <w:pPr>
              <w:ind w:firstLine="0"/>
              <w:rPr>
                <w:ins w:id="1102" w:author="Álvaro Gonzalez" w:date="2020-06-16T15:18:00Z"/>
                <w:rFonts w:eastAsia="MS Mincho"/>
              </w:rPr>
            </w:pPr>
            <w:ins w:id="1103" w:author="Álvaro Gonzalez" w:date="2020-06-16T15:18:00Z">
              <w:r w:rsidRPr="00086708">
                <w:rPr>
                  <w:rFonts w:eastAsia="MS Mincho"/>
                </w:rPr>
                <w:t>%ver</w:t>
              </w:r>
            </w:ins>
          </w:p>
        </w:tc>
        <w:tc>
          <w:tcPr>
            <w:tcW w:w="2124" w:type="dxa"/>
            <w:tcBorders>
              <w:top w:val="single" w:sz="4" w:space="0" w:color="auto"/>
              <w:left w:val="single" w:sz="4" w:space="0" w:color="auto"/>
              <w:bottom w:val="single" w:sz="4" w:space="0" w:color="auto"/>
              <w:right w:val="single" w:sz="4" w:space="0" w:color="auto"/>
            </w:tcBorders>
            <w:shd w:val="clear" w:color="auto" w:fill="auto"/>
          </w:tcPr>
          <w:p w14:paraId="6E492AD6" w14:textId="77777777" w:rsidR="00315BF7" w:rsidRPr="00086708" w:rsidRDefault="00315BF7" w:rsidP="00315BF7">
            <w:pPr>
              <w:ind w:firstLine="0"/>
              <w:rPr>
                <w:ins w:id="1104" w:author="Álvaro Gonzalez" w:date="2020-06-16T15:18:00Z"/>
                <w:rFonts w:eastAsia="MS Mincho"/>
              </w:rPr>
            </w:pPr>
            <w:ins w:id="1105" w:author="Álvaro Gonzalez" w:date="2020-06-16T15:18:00Z">
              <w:r w:rsidRPr="00086708">
                <w:rPr>
                  <w:rFonts w:eastAsia="MS Mincho"/>
                </w:rPr>
                <w:t>%subir</w:t>
              </w:r>
            </w:ins>
          </w:p>
        </w:tc>
      </w:tr>
      <w:tr w:rsidR="00315BF7" w14:paraId="6F3DEDDE"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106" w:author="Álvaro Gonzalez" w:date="2020-06-16T15:1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107"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108"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7E15242" w14:textId="77777777" w:rsidR="00315BF7" w:rsidRPr="00086708" w:rsidRDefault="00315BF7" w:rsidP="00315BF7">
            <w:pPr>
              <w:ind w:firstLine="0"/>
              <w:rPr>
                <w:ins w:id="1109" w:author="Álvaro Gonzalez" w:date="2020-06-16T15:18:00Z"/>
                <w:rFonts w:eastAsia="MS Mincho"/>
              </w:rPr>
            </w:pPr>
            <w:ins w:id="1110" w:author="Álvaro Gonzalez" w:date="2020-06-16T15:18:00Z">
              <w:r>
                <w:rPr>
                  <w:rFonts w:eastAsia="MS Mincho"/>
                </w:rPr>
                <w:t>Grupo 1</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111"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A1D7742" w14:textId="0CDCDFE4" w:rsidR="00315BF7" w:rsidRPr="00086708" w:rsidRDefault="00315BF7" w:rsidP="00315BF7">
            <w:pPr>
              <w:ind w:firstLine="0"/>
              <w:rPr>
                <w:ins w:id="1112" w:author="Álvaro Gonzalez" w:date="2020-06-16T15:18:00Z"/>
                <w:rFonts w:eastAsia="MS Mincho"/>
              </w:rPr>
            </w:pPr>
            <w:ins w:id="1113" w:author="Álvaro Gonzalez" w:date="2020-06-16T15:18:00Z">
              <w:r>
                <w:rPr>
                  <w:rFonts w:ascii="Calibri" w:hAnsi="Calibri"/>
                  <w:color w:val="000000"/>
                  <w:szCs w:val="22"/>
                </w:rPr>
                <w:t>0</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14"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1774EB2E" w14:textId="7AD6825E" w:rsidR="00315BF7" w:rsidRPr="00086708" w:rsidRDefault="00315BF7" w:rsidP="00315BF7">
            <w:pPr>
              <w:ind w:firstLine="0"/>
              <w:rPr>
                <w:ins w:id="1115" w:author="Álvaro Gonzalez" w:date="2020-06-16T15:18:00Z"/>
                <w:rFonts w:eastAsia="MS Mincho"/>
              </w:rPr>
            </w:pPr>
            <w:ins w:id="1116" w:author="Álvaro Gonzalez" w:date="2020-06-16T15:18:00Z">
              <w:r>
                <w:rPr>
                  <w:rFonts w:ascii="Calibri" w:hAnsi="Calibri"/>
                  <w:color w:val="000000"/>
                  <w:szCs w:val="22"/>
                </w:rPr>
                <w:t>0,01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17"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B6F1322" w14:textId="46596CED" w:rsidR="00315BF7" w:rsidRPr="00086708" w:rsidRDefault="00315BF7" w:rsidP="00315BF7">
            <w:pPr>
              <w:ind w:firstLine="0"/>
              <w:rPr>
                <w:ins w:id="1118" w:author="Álvaro Gonzalez" w:date="2020-06-16T15:18:00Z"/>
                <w:rFonts w:eastAsia="MS Mincho"/>
              </w:rPr>
            </w:pPr>
            <w:ins w:id="1119" w:author="Álvaro Gonzalez" w:date="2020-06-16T15:18:00Z">
              <w:r>
                <w:rPr>
                  <w:rFonts w:ascii="Calibri" w:hAnsi="Calibri"/>
                  <w:color w:val="000000"/>
                  <w:szCs w:val="22"/>
                </w:rPr>
                <w:t>0,99</w:t>
              </w:r>
            </w:ins>
          </w:p>
        </w:tc>
      </w:tr>
      <w:tr w:rsidR="00315BF7" w14:paraId="6D994D1D"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120" w:author="Álvaro Gonzalez" w:date="2020-06-16T15:1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121"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122"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5DB5ADB" w14:textId="77777777" w:rsidR="00315BF7" w:rsidRPr="00086708" w:rsidRDefault="00315BF7" w:rsidP="00315BF7">
            <w:pPr>
              <w:ind w:firstLine="0"/>
              <w:rPr>
                <w:ins w:id="1123" w:author="Álvaro Gonzalez" w:date="2020-06-16T15:18:00Z"/>
                <w:rFonts w:eastAsia="MS Mincho"/>
              </w:rPr>
            </w:pPr>
            <w:ins w:id="1124" w:author="Álvaro Gonzalez" w:date="2020-06-16T15:18:00Z">
              <w:r>
                <w:rPr>
                  <w:rFonts w:eastAsia="MS Mincho"/>
                </w:rPr>
                <w:t>Grupo 2</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125"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B394B1E" w14:textId="7FAA7089" w:rsidR="00315BF7" w:rsidRPr="00086708" w:rsidRDefault="00315BF7" w:rsidP="00315BF7">
            <w:pPr>
              <w:ind w:firstLine="0"/>
              <w:rPr>
                <w:ins w:id="1126" w:author="Álvaro Gonzalez" w:date="2020-06-16T15:18:00Z"/>
                <w:rFonts w:eastAsia="MS Mincho"/>
              </w:rPr>
            </w:pPr>
            <w:ins w:id="1127" w:author="Álvaro Gonzalez" w:date="2020-06-16T15:18:00Z">
              <w:r>
                <w:rPr>
                  <w:rFonts w:ascii="Calibri" w:hAnsi="Calibri"/>
                  <w:color w:val="000000"/>
                  <w:szCs w:val="22"/>
                </w:rPr>
                <w:t>0,01546875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28"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20038349" w14:textId="117EE21F" w:rsidR="00315BF7" w:rsidRPr="00086708" w:rsidRDefault="00315BF7" w:rsidP="00315BF7">
            <w:pPr>
              <w:ind w:firstLine="0"/>
              <w:rPr>
                <w:ins w:id="1129" w:author="Álvaro Gonzalez" w:date="2020-06-16T15:18:00Z"/>
                <w:rFonts w:eastAsia="MS Mincho"/>
              </w:rPr>
            </w:pPr>
            <w:ins w:id="1130" w:author="Álvaro Gonzalez" w:date="2020-06-16T15:18:00Z">
              <w:r>
                <w:rPr>
                  <w:rFonts w:ascii="Calibri" w:hAnsi="Calibri"/>
                  <w:color w:val="000000"/>
                  <w:szCs w:val="22"/>
                </w:rPr>
                <w:t>0,2265625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31"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41D042A3" w14:textId="0C725DA7" w:rsidR="00315BF7" w:rsidRPr="00086708" w:rsidRDefault="00315BF7" w:rsidP="00315BF7">
            <w:pPr>
              <w:ind w:firstLine="0"/>
              <w:rPr>
                <w:ins w:id="1132" w:author="Álvaro Gonzalez" w:date="2020-06-16T15:18:00Z"/>
                <w:rFonts w:eastAsia="MS Mincho"/>
              </w:rPr>
            </w:pPr>
            <w:ins w:id="1133" w:author="Álvaro Gonzalez" w:date="2020-06-16T15:18:00Z">
              <w:r>
                <w:rPr>
                  <w:rFonts w:ascii="Calibri" w:hAnsi="Calibri"/>
                  <w:color w:val="000000"/>
                  <w:szCs w:val="22"/>
                </w:rPr>
                <w:t>0,75796875</w:t>
              </w:r>
            </w:ins>
          </w:p>
        </w:tc>
      </w:tr>
      <w:tr w:rsidR="00315BF7" w14:paraId="3123DB1B" w14:textId="77777777" w:rsidTr="00315BF7">
        <w:trPr>
          <w:ins w:id="1134"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2D3052F0" w14:textId="77777777" w:rsidR="00315BF7" w:rsidRPr="00086708" w:rsidRDefault="00315BF7" w:rsidP="00315BF7">
            <w:pPr>
              <w:ind w:firstLine="0"/>
              <w:rPr>
                <w:ins w:id="1135" w:author="Álvaro Gonzalez" w:date="2020-06-16T15:18:00Z"/>
                <w:rFonts w:eastAsia="MS Mincho"/>
              </w:rPr>
            </w:pPr>
            <w:ins w:id="1136" w:author="Álvaro Gonzalez" w:date="2020-06-16T15:18:00Z">
              <w:r>
                <w:rPr>
                  <w:rFonts w:eastAsia="MS Mincho"/>
                </w:rPr>
                <w:t>Grupo 3</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31EA8F57" w14:textId="29978B73" w:rsidR="00315BF7" w:rsidRPr="00086708" w:rsidRDefault="00315BF7" w:rsidP="00315BF7">
            <w:pPr>
              <w:ind w:firstLine="0"/>
              <w:rPr>
                <w:ins w:id="1137" w:author="Álvaro Gonzalez" w:date="2020-06-16T15:18:00Z"/>
                <w:rFonts w:eastAsia="MS Mincho"/>
              </w:rPr>
            </w:pPr>
            <w:ins w:id="1138" w:author="Álvaro Gonzalez" w:date="2020-06-16T15:18:00Z">
              <w:r>
                <w:rPr>
                  <w:rFonts w:ascii="Calibri" w:hAnsi="Calibri"/>
                  <w:color w:val="000000"/>
                  <w:szCs w:val="22"/>
                </w:rPr>
                <w:t>0,061875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E89C165" w14:textId="2997B0E9" w:rsidR="00315BF7" w:rsidRPr="00086708" w:rsidRDefault="00315BF7" w:rsidP="00315BF7">
            <w:pPr>
              <w:ind w:firstLine="0"/>
              <w:rPr>
                <w:ins w:id="1139" w:author="Álvaro Gonzalez" w:date="2020-06-16T15:18:00Z"/>
                <w:rFonts w:eastAsia="MS Mincho"/>
              </w:rPr>
            </w:pPr>
            <w:ins w:id="1140" w:author="Álvaro Gonzalez" w:date="2020-06-16T15:18:00Z">
              <w:r>
                <w:rPr>
                  <w:rFonts w:ascii="Calibri" w:hAnsi="Calibri"/>
                  <w:color w:val="000000"/>
                  <w:szCs w:val="22"/>
                </w:rPr>
                <w:t>0,38125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55CCE96D" w14:textId="04A10CFE" w:rsidR="00315BF7" w:rsidRPr="00086708" w:rsidRDefault="00315BF7" w:rsidP="00315BF7">
            <w:pPr>
              <w:ind w:firstLine="0"/>
              <w:rPr>
                <w:ins w:id="1141" w:author="Álvaro Gonzalez" w:date="2020-06-16T15:18:00Z"/>
                <w:rFonts w:eastAsia="MS Mincho"/>
              </w:rPr>
            </w:pPr>
            <w:ins w:id="1142" w:author="Álvaro Gonzalez" w:date="2020-06-16T15:18:00Z">
              <w:r>
                <w:rPr>
                  <w:rFonts w:ascii="Calibri" w:hAnsi="Calibri"/>
                  <w:color w:val="000000"/>
                  <w:szCs w:val="22"/>
                </w:rPr>
                <w:t>0,556875</w:t>
              </w:r>
            </w:ins>
          </w:p>
        </w:tc>
      </w:tr>
      <w:tr w:rsidR="00315BF7" w:rsidRPr="00086708" w14:paraId="2B37235E" w14:textId="77777777" w:rsidTr="00315BF7">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143" w:author="Álvaro Gonzalez" w:date="2020-06-16T15:1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144"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145"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479972D9" w14:textId="77777777" w:rsidR="00315BF7" w:rsidRPr="00086708" w:rsidRDefault="00315BF7" w:rsidP="00315BF7">
            <w:pPr>
              <w:ind w:firstLine="0"/>
              <w:rPr>
                <w:ins w:id="1146" w:author="Álvaro Gonzalez" w:date="2020-06-16T15:18:00Z"/>
                <w:rFonts w:eastAsia="MS Mincho"/>
              </w:rPr>
            </w:pPr>
            <w:ins w:id="1147" w:author="Álvaro Gonzalez" w:date="2020-06-16T15:18:00Z">
              <w:r>
                <w:rPr>
                  <w:rFonts w:eastAsia="MS Mincho"/>
                </w:rPr>
                <w:t>Grupo 4</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148" w:author="Álvaro Gonzalez" w:date="2020-06-16T15:18: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64D7D914" w14:textId="04789C4B" w:rsidR="00315BF7" w:rsidRPr="00086708" w:rsidRDefault="00315BF7" w:rsidP="00315BF7">
            <w:pPr>
              <w:ind w:firstLine="0"/>
              <w:rPr>
                <w:ins w:id="1149" w:author="Álvaro Gonzalez" w:date="2020-06-16T15:18:00Z"/>
                <w:rFonts w:eastAsia="MS Mincho"/>
              </w:rPr>
            </w:pPr>
            <w:ins w:id="1150" w:author="Álvaro Gonzalez" w:date="2020-06-16T15:18:00Z">
              <w:r>
                <w:rPr>
                  <w:rFonts w:ascii="Calibri" w:hAnsi="Calibri"/>
                  <w:color w:val="000000"/>
                  <w:szCs w:val="22"/>
                </w:rPr>
                <w:t>0,13921875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51"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47AFC3D5" w14:textId="721CD998" w:rsidR="00315BF7" w:rsidRPr="00086708" w:rsidRDefault="00315BF7" w:rsidP="00315BF7">
            <w:pPr>
              <w:ind w:firstLine="0"/>
              <w:rPr>
                <w:ins w:id="1152" w:author="Álvaro Gonzalez" w:date="2020-06-16T15:18:00Z"/>
                <w:rFonts w:eastAsia="MS Mincho"/>
              </w:rPr>
            </w:pPr>
            <w:ins w:id="1153" w:author="Álvaro Gonzalez" w:date="2020-06-16T15:18:00Z">
              <w:r>
                <w:rPr>
                  <w:rFonts w:ascii="Calibri" w:hAnsi="Calibri"/>
                  <w:color w:val="000000"/>
                  <w:szCs w:val="22"/>
                </w:rPr>
                <w:t>0,4740625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154" w:author="Álvaro Gonzalez" w:date="2020-06-16T15:18: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CF8ADFA" w14:textId="0E293EF5" w:rsidR="00315BF7" w:rsidRPr="00086708" w:rsidRDefault="00315BF7" w:rsidP="00315BF7">
            <w:pPr>
              <w:ind w:firstLine="0"/>
              <w:rPr>
                <w:ins w:id="1155" w:author="Álvaro Gonzalez" w:date="2020-06-16T15:18:00Z"/>
                <w:rFonts w:eastAsia="MS Mincho"/>
              </w:rPr>
            </w:pPr>
            <w:ins w:id="1156" w:author="Álvaro Gonzalez" w:date="2020-06-16T15:18:00Z">
              <w:r>
                <w:rPr>
                  <w:rFonts w:ascii="Calibri" w:hAnsi="Calibri"/>
                  <w:color w:val="000000"/>
                  <w:szCs w:val="22"/>
                </w:rPr>
                <w:t>0,38671875</w:t>
              </w:r>
            </w:ins>
          </w:p>
        </w:tc>
      </w:tr>
      <w:tr w:rsidR="00315BF7" w:rsidRPr="00086708" w14:paraId="489C1836" w14:textId="77777777" w:rsidTr="00315BF7">
        <w:trPr>
          <w:ins w:id="1157"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7D5494ED" w14:textId="77777777" w:rsidR="00315BF7" w:rsidRPr="00086708" w:rsidRDefault="00315BF7" w:rsidP="00315BF7">
            <w:pPr>
              <w:ind w:firstLine="0"/>
              <w:rPr>
                <w:ins w:id="1158" w:author="Álvaro Gonzalez" w:date="2020-06-16T15:18:00Z"/>
                <w:rFonts w:eastAsia="MS Mincho"/>
              </w:rPr>
            </w:pPr>
            <w:ins w:id="1159" w:author="Álvaro Gonzalez" w:date="2020-06-16T15:18:00Z">
              <w:r>
                <w:rPr>
                  <w:rFonts w:eastAsia="MS Mincho"/>
                </w:rPr>
                <w:lastRenderedPageBreak/>
                <w:t>Grupo 5</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30E248C0" w14:textId="282F6B3E" w:rsidR="00315BF7" w:rsidRPr="00086708" w:rsidRDefault="00315BF7" w:rsidP="00315BF7">
            <w:pPr>
              <w:ind w:firstLine="0"/>
              <w:rPr>
                <w:ins w:id="1160" w:author="Álvaro Gonzalez" w:date="2020-06-16T15:18:00Z"/>
                <w:rFonts w:eastAsia="MS Mincho"/>
              </w:rPr>
            </w:pPr>
            <w:ins w:id="1161" w:author="Álvaro Gonzalez" w:date="2020-06-16T15:18:00Z">
              <w:r>
                <w:rPr>
                  <w:rFonts w:ascii="Calibri" w:hAnsi="Calibri"/>
                  <w:color w:val="000000"/>
                  <w:szCs w:val="22"/>
                </w:rPr>
                <w:t>0,2475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40DC2F1" w14:textId="1AE0F033" w:rsidR="00315BF7" w:rsidRPr="00086708" w:rsidRDefault="00315BF7" w:rsidP="00315BF7">
            <w:pPr>
              <w:ind w:firstLine="0"/>
              <w:rPr>
                <w:ins w:id="1162" w:author="Álvaro Gonzalez" w:date="2020-06-16T15:18:00Z"/>
                <w:rFonts w:eastAsia="MS Mincho"/>
              </w:rPr>
            </w:pPr>
            <w:ins w:id="1163" w:author="Álvaro Gonzalez" w:date="2020-06-16T15:18:00Z">
              <w:r>
                <w:rPr>
                  <w:rFonts w:ascii="Calibri" w:hAnsi="Calibri"/>
                  <w:color w:val="000000"/>
                  <w:szCs w:val="22"/>
                </w:rPr>
                <w:t>0,505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EFC858C" w14:textId="33F3ED06" w:rsidR="00315BF7" w:rsidRPr="00086708" w:rsidRDefault="00315BF7" w:rsidP="00315BF7">
            <w:pPr>
              <w:ind w:firstLine="0"/>
              <w:rPr>
                <w:ins w:id="1164" w:author="Álvaro Gonzalez" w:date="2020-06-16T15:18:00Z"/>
                <w:rFonts w:eastAsia="MS Mincho"/>
              </w:rPr>
            </w:pPr>
            <w:ins w:id="1165" w:author="Álvaro Gonzalez" w:date="2020-06-16T15:18:00Z">
              <w:r>
                <w:rPr>
                  <w:rFonts w:ascii="Calibri" w:hAnsi="Calibri"/>
                  <w:color w:val="000000"/>
                  <w:szCs w:val="22"/>
                </w:rPr>
                <w:t>0,2475</w:t>
              </w:r>
            </w:ins>
          </w:p>
        </w:tc>
      </w:tr>
      <w:tr w:rsidR="00315BF7" w:rsidRPr="00086708" w14:paraId="6C5D448F" w14:textId="77777777" w:rsidTr="00315BF7">
        <w:trPr>
          <w:ins w:id="1166"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2759ACFB" w14:textId="77777777" w:rsidR="00315BF7" w:rsidRPr="00086708" w:rsidRDefault="00315BF7" w:rsidP="00315BF7">
            <w:pPr>
              <w:ind w:firstLine="0"/>
              <w:rPr>
                <w:ins w:id="1167" w:author="Álvaro Gonzalez" w:date="2020-06-16T15:18:00Z"/>
                <w:rFonts w:eastAsia="MS Mincho"/>
              </w:rPr>
            </w:pPr>
            <w:ins w:id="1168" w:author="Álvaro Gonzalez" w:date="2020-06-16T15:18:00Z">
              <w:r>
                <w:rPr>
                  <w:rFonts w:eastAsia="MS Mincho"/>
                </w:rPr>
                <w:t>Grupo 6</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364DD919" w14:textId="2E2CB96E" w:rsidR="00315BF7" w:rsidRPr="00086708" w:rsidRDefault="00315BF7" w:rsidP="00315BF7">
            <w:pPr>
              <w:ind w:firstLine="0"/>
              <w:rPr>
                <w:ins w:id="1169" w:author="Álvaro Gonzalez" w:date="2020-06-16T15:18:00Z"/>
                <w:rFonts w:eastAsia="MS Mincho"/>
              </w:rPr>
            </w:pPr>
            <w:ins w:id="1170" w:author="Álvaro Gonzalez" w:date="2020-06-16T15:18:00Z">
              <w:r>
                <w:rPr>
                  <w:rFonts w:ascii="Calibri" w:hAnsi="Calibri"/>
                  <w:color w:val="000000"/>
                  <w:szCs w:val="22"/>
                </w:rPr>
                <w:t>0,38671875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38E6B99" w14:textId="1730052E" w:rsidR="00315BF7" w:rsidRPr="00086708" w:rsidRDefault="00315BF7" w:rsidP="00315BF7">
            <w:pPr>
              <w:ind w:firstLine="0"/>
              <w:rPr>
                <w:ins w:id="1171" w:author="Álvaro Gonzalez" w:date="2020-06-16T15:18:00Z"/>
                <w:rFonts w:eastAsia="MS Mincho"/>
              </w:rPr>
            </w:pPr>
            <w:ins w:id="1172" w:author="Álvaro Gonzalez" w:date="2020-06-16T15:18:00Z">
              <w:r>
                <w:rPr>
                  <w:rFonts w:ascii="Calibri" w:hAnsi="Calibri"/>
                  <w:color w:val="000000"/>
                  <w:szCs w:val="22"/>
                </w:rPr>
                <w:t>0,4740625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9C2AC6A" w14:textId="3F3AF02F" w:rsidR="00315BF7" w:rsidRPr="00086708" w:rsidRDefault="00315BF7" w:rsidP="00315BF7">
            <w:pPr>
              <w:ind w:firstLine="0"/>
              <w:rPr>
                <w:ins w:id="1173" w:author="Álvaro Gonzalez" w:date="2020-06-16T15:18:00Z"/>
                <w:rFonts w:eastAsia="MS Mincho"/>
              </w:rPr>
            </w:pPr>
            <w:ins w:id="1174" w:author="Álvaro Gonzalez" w:date="2020-06-16T15:18:00Z">
              <w:r>
                <w:rPr>
                  <w:rFonts w:ascii="Calibri" w:hAnsi="Calibri"/>
                  <w:color w:val="000000"/>
                  <w:szCs w:val="22"/>
                </w:rPr>
                <w:t>0,13921875</w:t>
              </w:r>
            </w:ins>
          </w:p>
        </w:tc>
      </w:tr>
      <w:tr w:rsidR="00315BF7" w:rsidRPr="00086708" w14:paraId="26F1656E" w14:textId="77777777" w:rsidTr="00315BF7">
        <w:trPr>
          <w:ins w:id="1175"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511C0AEC" w14:textId="77777777" w:rsidR="00315BF7" w:rsidRPr="00086708" w:rsidRDefault="00315BF7" w:rsidP="00315BF7">
            <w:pPr>
              <w:ind w:firstLine="0"/>
              <w:rPr>
                <w:ins w:id="1176" w:author="Álvaro Gonzalez" w:date="2020-06-16T15:18:00Z"/>
                <w:rFonts w:eastAsia="MS Mincho"/>
              </w:rPr>
            </w:pPr>
            <w:ins w:id="1177" w:author="Álvaro Gonzalez" w:date="2020-06-16T15:18:00Z">
              <w:r>
                <w:rPr>
                  <w:rFonts w:eastAsia="MS Mincho"/>
                </w:rPr>
                <w:t>Grupo 7</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3BDBEC02" w14:textId="1E61BF0D" w:rsidR="00315BF7" w:rsidRPr="00086708" w:rsidRDefault="00315BF7" w:rsidP="00315BF7">
            <w:pPr>
              <w:ind w:firstLine="0"/>
              <w:rPr>
                <w:ins w:id="1178" w:author="Álvaro Gonzalez" w:date="2020-06-16T15:18:00Z"/>
                <w:rFonts w:eastAsia="MS Mincho"/>
              </w:rPr>
            </w:pPr>
            <w:ins w:id="1179" w:author="Álvaro Gonzalez" w:date="2020-06-16T15:18:00Z">
              <w:r>
                <w:rPr>
                  <w:rFonts w:ascii="Calibri" w:hAnsi="Calibri"/>
                  <w:color w:val="000000"/>
                  <w:szCs w:val="22"/>
                </w:rPr>
                <w:t>0,556875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EF9CE42" w14:textId="2589F023" w:rsidR="00315BF7" w:rsidRPr="00086708" w:rsidRDefault="00315BF7" w:rsidP="00315BF7">
            <w:pPr>
              <w:ind w:firstLine="0"/>
              <w:rPr>
                <w:ins w:id="1180" w:author="Álvaro Gonzalez" w:date="2020-06-16T15:18:00Z"/>
                <w:rFonts w:eastAsia="MS Mincho"/>
              </w:rPr>
            </w:pPr>
            <w:ins w:id="1181" w:author="Álvaro Gonzalez" w:date="2020-06-16T15:18:00Z">
              <w:r>
                <w:rPr>
                  <w:rFonts w:ascii="Calibri" w:hAnsi="Calibri"/>
                  <w:color w:val="000000"/>
                  <w:szCs w:val="22"/>
                </w:rPr>
                <w:t>0,38125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506AA965" w14:textId="7B41951D" w:rsidR="00315BF7" w:rsidRPr="00086708" w:rsidRDefault="00315BF7" w:rsidP="00315BF7">
            <w:pPr>
              <w:ind w:firstLine="0"/>
              <w:rPr>
                <w:ins w:id="1182" w:author="Álvaro Gonzalez" w:date="2020-06-16T15:18:00Z"/>
                <w:rFonts w:eastAsia="MS Mincho"/>
              </w:rPr>
            </w:pPr>
            <w:ins w:id="1183" w:author="Álvaro Gonzalez" w:date="2020-06-16T15:18:00Z">
              <w:r>
                <w:rPr>
                  <w:rFonts w:ascii="Calibri" w:hAnsi="Calibri"/>
                  <w:color w:val="000000"/>
                  <w:szCs w:val="22"/>
                </w:rPr>
                <w:t>0,061875</w:t>
              </w:r>
            </w:ins>
          </w:p>
        </w:tc>
      </w:tr>
      <w:tr w:rsidR="00315BF7" w:rsidRPr="00086708" w14:paraId="35A8B70C" w14:textId="77777777" w:rsidTr="00315BF7">
        <w:trPr>
          <w:ins w:id="1184"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15CCE95B" w14:textId="77777777" w:rsidR="00315BF7" w:rsidRPr="00086708" w:rsidRDefault="00315BF7" w:rsidP="00315BF7">
            <w:pPr>
              <w:ind w:firstLine="0"/>
              <w:rPr>
                <w:ins w:id="1185" w:author="Álvaro Gonzalez" w:date="2020-06-16T15:18:00Z"/>
                <w:rFonts w:eastAsia="MS Mincho"/>
              </w:rPr>
            </w:pPr>
            <w:ins w:id="1186" w:author="Álvaro Gonzalez" w:date="2020-06-16T15:18:00Z">
              <w:r>
                <w:rPr>
                  <w:rFonts w:eastAsia="MS Mincho"/>
                </w:rPr>
                <w:t>Grupo 8</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71210AF8" w14:textId="6063F510" w:rsidR="00315BF7" w:rsidRPr="00086708" w:rsidRDefault="00315BF7" w:rsidP="00315BF7">
            <w:pPr>
              <w:ind w:firstLine="0"/>
              <w:rPr>
                <w:ins w:id="1187" w:author="Álvaro Gonzalez" w:date="2020-06-16T15:18:00Z"/>
                <w:rFonts w:eastAsia="MS Mincho"/>
              </w:rPr>
            </w:pPr>
            <w:ins w:id="1188" w:author="Álvaro Gonzalez" w:date="2020-06-16T15:18:00Z">
              <w:r>
                <w:rPr>
                  <w:rFonts w:ascii="Calibri" w:hAnsi="Calibri"/>
                  <w:color w:val="000000"/>
                  <w:szCs w:val="22"/>
                </w:rPr>
                <w:t>0,75796875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1BAEADCE" w14:textId="7AF29AFB" w:rsidR="00315BF7" w:rsidRPr="00086708" w:rsidRDefault="00315BF7" w:rsidP="00315BF7">
            <w:pPr>
              <w:ind w:firstLine="0"/>
              <w:rPr>
                <w:ins w:id="1189" w:author="Álvaro Gonzalez" w:date="2020-06-16T15:18:00Z"/>
                <w:rFonts w:eastAsia="MS Mincho"/>
              </w:rPr>
            </w:pPr>
            <w:ins w:id="1190" w:author="Álvaro Gonzalez" w:date="2020-06-16T15:18:00Z">
              <w:r>
                <w:rPr>
                  <w:rFonts w:ascii="Calibri" w:hAnsi="Calibri"/>
                  <w:color w:val="000000"/>
                  <w:szCs w:val="22"/>
                </w:rPr>
                <w:t>0,2265625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174E65EB" w14:textId="07B4F4D7" w:rsidR="00315BF7" w:rsidRPr="00086708" w:rsidRDefault="00315BF7" w:rsidP="00315BF7">
            <w:pPr>
              <w:ind w:firstLine="0"/>
              <w:rPr>
                <w:ins w:id="1191" w:author="Álvaro Gonzalez" w:date="2020-06-16T15:18:00Z"/>
                <w:rFonts w:eastAsia="MS Mincho"/>
              </w:rPr>
            </w:pPr>
            <w:ins w:id="1192" w:author="Álvaro Gonzalez" w:date="2020-06-16T15:18:00Z">
              <w:r>
                <w:rPr>
                  <w:rFonts w:ascii="Calibri" w:hAnsi="Calibri"/>
                  <w:color w:val="000000"/>
                  <w:szCs w:val="22"/>
                </w:rPr>
                <w:t>0,01546875</w:t>
              </w:r>
            </w:ins>
          </w:p>
        </w:tc>
      </w:tr>
      <w:tr w:rsidR="00315BF7" w:rsidRPr="00086708" w14:paraId="0C6677F1" w14:textId="77777777" w:rsidTr="00315BF7">
        <w:trPr>
          <w:ins w:id="1193" w:author="Álvaro Gonzalez" w:date="2020-06-16T15:18: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24831690" w14:textId="77777777" w:rsidR="00315BF7" w:rsidRPr="00086708" w:rsidRDefault="00315BF7" w:rsidP="00315BF7">
            <w:pPr>
              <w:ind w:firstLine="0"/>
              <w:rPr>
                <w:ins w:id="1194" w:author="Álvaro Gonzalez" w:date="2020-06-16T15:18:00Z"/>
                <w:rFonts w:eastAsia="MS Mincho"/>
              </w:rPr>
            </w:pPr>
            <w:ins w:id="1195" w:author="Álvaro Gonzalez" w:date="2020-06-16T15:18:00Z">
              <w:r>
                <w:rPr>
                  <w:rFonts w:eastAsia="MS Mincho"/>
                </w:rPr>
                <w:t>Sin Grupo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54054590" w14:textId="55CD8177" w:rsidR="00315BF7" w:rsidRPr="00086708" w:rsidRDefault="00315BF7" w:rsidP="00315BF7">
            <w:pPr>
              <w:ind w:firstLine="0"/>
              <w:rPr>
                <w:ins w:id="1196" w:author="Álvaro Gonzalez" w:date="2020-06-16T15:18:00Z"/>
                <w:rFonts w:eastAsia="MS Mincho"/>
              </w:rPr>
            </w:pPr>
            <w:ins w:id="1197" w:author="Álvaro Gonzalez" w:date="2020-06-16T15:18:00Z">
              <w:r>
                <w:rPr>
                  <w:rFonts w:ascii="Calibri" w:hAnsi="Calibri"/>
                  <w:color w:val="000000"/>
                  <w:szCs w:val="22"/>
                </w:rPr>
                <w:t>0,99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94A8871" w14:textId="59D773EC" w:rsidR="00315BF7" w:rsidRPr="00086708" w:rsidRDefault="00315BF7" w:rsidP="00315BF7">
            <w:pPr>
              <w:ind w:firstLine="0"/>
              <w:rPr>
                <w:ins w:id="1198" w:author="Álvaro Gonzalez" w:date="2020-06-16T15:18:00Z"/>
                <w:rFonts w:eastAsia="MS Mincho"/>
              </w:rPr>
            </w:pPr>
            <w:ins w:id="1199" w:author="Álvaro Gonzalez" w:date="2020-06-16T15:18:00Z">
              <w:r>
                <w:rPr>
                  <w:rFonts w:ascii="Calibri" w:hAnsi="Calibri"/>
                  <w:color w:val="000000"/>
                  <w:szCs w:val="22"/>
                </w:rPr>
                <w:t>0,01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B613CCD" w14:textId="0F61CB38" w:rsidR="00315BF7" w:rsidRPr="00086708" w:rsidRDefault="00315BF7" w:rsidP="00315BF7">
            <w:pPr>
              <w:ind w:firstLine="0"/>
              <w:rPr>
                <w:ins w:id="1200" w:author="Álvaro Gonzalez" w:date="2020-06-16T15:18:00Z"/>
                <w:rFonts w:eastAsia="MS Mincho"/>
              </w:rPr>
            </w:pPr>
            <w:ins w:id="1201" w:author="Álvaro Gonzalez" w:date="2020-06-16T15:18:00Z">
              <w:r>
                <w:rPr>
                  <w:rFonts w:ascii="Calibri" w:hAnsi="Calibri"/>
                  <w:color w:val="000000"/>
                  <w:szCs w:val="22"/>
                </w:rPr>
                <w:t>0</w:t>
              </w:r>
            </w:ins>
          </w:p>
        </w:tc>
      </w:tr>
    </w:tbl>
    <w:p w14:paraId="043E16B0" w14:textId="77777777" w:rsidR="009063BC" w:rsidRDefault="009063BC" w:rsidP="009063BC">
      <w:pPr>
        <w:ind w:firstLine="0"/>
      </w:pPr>
    </w:p>
    <w:p w14:paraId="5CF917C8" w14:textId="77777777" w:rsidR="009063BC" w:rsidRDefault="009063BC" w:rsidP="009063BC">
      <w:pPr>
        <w:ind w:firstLine="0"/>
      </w:pPr>
    </w:p>
    <w:p w14:paraId="5B123630" w14:textId="2303B614" w:rsidR="009063BC" w:rsidDel="007C0B93" w:rsidRDefault="007C0B93" w:rsidP="009063BC">
      <w:pPr>
        <w:ind w:firstLine="0"/>
        <w:rPr>
          <w:del w:id="1202" w:author="Álvaro Gonzalez" w:date="2020-06-16T14:43:00Z"/>
          <w:b/>
        </w:rPr>
      </w:pPr>
      <w:ins w:id="1203" w:author="Álvaro Gonzalez" w:date="2020-06-16T14:43:00Z">
        <w:r>
          <w:rPr>
            <w:b/>
          </w:rPr>
          <w:t xml:space="preserve">Después del </w:t>
        </w:r>
        <w:proofErr w:type="spellStart"/>
        <w:r>
          <w:rPr>
            <w:b/>
          </w:rPr>
          <w:t>preflop</w:t>
        </w:r>
        <w:proofErr w:type="spellEnd"/>
        <w:r>
          <w:rPr>
            <w:b/>
          </w:rPr>
          <w:t xml:space="preserve"> (</w:t>
        </w:r>
        <w:proofErr w:type="spellStart"/>
        <w:r>
          <w:rPr>
            <w:b/>
          </w:rPr>
          <w:t>Flop</w:t>
        </w:r>
        <w:proofErr w:type="spellEnd"/>
        <w:r>
          <w:rPr>
            <w:b/>
          </w:rPr>
          <w:t xml:space="preserve">, </w:t>
        </w:r>
        <w:proofErr w:type="spellStart"/>
        <w:r>
          <w:rPr>
            <w:b/>
          </w:rPr>
          <w:t>Turn</w:t>
        </w:r>
        <w:proofErr w:type="spellEnd"/>
        <w:r>
          <w:rPr>
            <w:b/>
          </w:rPr>
          <w:t xml:space="preserve"> y </w:t>
        </w:r>
        <w:proofErr w:type="spellStart"/>
        <w:r>
          <w:rPr>
            <w:b/>
          </w:rPr>
          <w:t>River</w:t>
        </w:r>
        <w:proofErr w:type="spellEnd"/>
        <w:r>
          <w:rPr>
            <w:b/>
          </w:rPr>
          <w:t>)</w:t>
        </w:r>
      </w:ins>
      <w:del w:id="1204" w:author="Álvaro Gonzalez" w:date="2020-06-16T14:43:00Z">
        <w:r w:rsidR="009063BC" w:rsidDel="007C0B93">
          <w:rPr>
            <w:b/>
          </w:rPr>
          <w:delText>Postflop</w:delText>
        </w:r>
      </w:del>
    </w:p>
    <w:p w14:paraId="606CD7DC" w14:textId="77777777" w:rsidR="007C0B93" w:rsidRDefault="007C0B93" w:rsidP="009063BC">
      <w:pPr>
        <w:ind w:firstLine="0"/>
        <w:rPr>
          <w:ins w:id="1205" w:author="Álvaro Gonzalez" w:date="2020-06-16T14:43:00Z"/>
          <w:b/>
        </w:rPr>
      </w:pPr>
    </w:p>
    <w:p w14:paraId="1EA344F8" w14:textId="77777777" w:rsidR="00315BF7" w:rsidRDefault="00315BF7" w:rsidP="00315BF7">
      <w:pPr>
        <w:ind w:firstLine="0"/>
        <w:rPr>
          <w:ins w:id="1206" w:author="Álvaro Gonzalez" w:date="2020-06-16T15:19:00Z"/>
        </w:rPr>
      </w:pPr>
      <w:ins w:id="1207" w:author="Álvaro Gonzalez" w:date="2020-06-16T15:19:00Z">
        <w:r>
          <w:t>En este caso, las parábolas de p y s son las siguientes:</w:t>
        </w:r>
      </w:ins>
    </w:p>
    <w:p w14:paraId="78998F3E" w14:textId="5094503A" w:rsidR="00315BF7" w:rsidRDefault="00315BF7" w:rsidP="00315BF7">
      <w:pPr>
        <w:numPr>
          <w:ilvl w:val="0"/>
          <w:numId w:val="77"/>
        </w:numPr>
        <w:rPr>
          <w:ins w:id="1208" w:author="Álvaro Gonzalez" w:date="2020-06-16T15:19:00Z"/>
        </w:rPr>
      </w:pPr>
      <w:ins w:id="1209" w:author="Álvaro Gonzalez" w:date="2020-06-16T15:20:00Z">
        <w:r>
          <w:t>s</w:t>
        </w:r>
      </w:ins>
      <w:ins w:id="1210" w:author="Álvaro Gonzalez" w:date="2020-06-16T15:19:00Z">
        <w:r>
          <w:t>=0.01222222*escalón</w:t>
        </w:r>
        <w:r>
          <w:rPr>
            <w:vertAlign w:val="superscript"/>
          </w:rPr>
          <w:t xml:space="preserve">2 </w:t>
        </w:r>
      </w:ins>
    </w:p>
    <w:p w14:paraId="361943B9" w14:textId="17B9D18D" w:rsidR="00315BF7" w:rsidRDefault="00315BF7" w:rsidP="00315BF7">
      <w:pPr>
        <w:numPr>
          <w:ilvl w:val="0"/>
          <w:numId w:val="77"/>
        </w:numPr>
        <w:rPr>
          <w:ins w:id="1211" w:author="Álvaro Gonzalez" w:date="2020-06-16T15:19:00Z"/>
        </w:rPr>
      </w:pPr>
      <w:ins w:id="1212" w:author="Álvaro Gonzalez" w:date="2020-06-16T15:20:00Z">
        <w:r>
          <w:t>p</w:t>
        </w:r>
      </w:ins>
      <w:ins w:id="1213" w:author="Álvaro Gonzalez" w:date="2020-06-16T15:19:00Z">
        <w:r>
          <w:t>=0.01222222*(escalón-9)</w:t>
        </w:r>
        <w:r>
          <w:rPr>
            <w:vertAlign w:val="superscript"/>
          </w:rPr>
          <w:t>2</w:t>
        </w:r>
      </w:ins>
    </w:p>
    <w:p w14:paraId="64B5A3CE" w14:textId="66E2FE13" w:rsidR="009063BC" w:rsidRPr="00827E55" w:rsidDel="00315BF7" w:rsidRDefault="00315BF7" w:rsidP="00315BF7">
      <w:pPr>
        <w:ind w:firstLine="0"/>
        <w:rPr>
          <w:del w:id="1214" w:author="Álvaro Gonzalez" w:date="2020-06-16T15:19:00Z"/>
        </w:rPr>
      </w:pPr>
      <w:ins w:id="1215" w:author="Álvaro Gonzalez" w:date="2020-06-16T15:19:00Z">
        <w:r>
          <w:t>Siendo escalón ϵ[0,</w:t>
        </w:r>
      </w:ins>
      <w:ins w:id="1216" w:author="Álvaro Gonzalez" w:date="2020-06-16T15:26:00Z">
        <w:r>
          <w:t>9</w:t>
        </w:r>
      </w:ins>
      <w:ins w:id="1217" w:author="Álvaro Gonzalez" w:date="2020-06-16T15:19:00Z">
        <w:r>
          <w:t xml:space="preserve">], </w:t>
        </w:r>
      </w:ins>
      <w:ins w:id="1218" w:author="Álvaro Gonzalez" w:date="2020-06-16T15:26:00Z">
        <w:r w:rsidR="00501CA5">
          <w:t xml:space="preserve">siendo cada </w:t>
        </w:r>
      </w:ins>
      <w:ins w:id="1219" w:author="Álvaro Gonzalez" w:date="2020-06-16T15:27:00Z">
        <w:r w:rsidR="00501CA5">
          <w:t>uno de los escalones el valor entero de la jugada obtenida</w:t>
        </w:r>
      </w:ins>
      <w:ins w:id="1220" w:author="Álvaro Gonzalez" w:date="2020-06-16T15:19:00Z">
        <w:r>
          <w:t>.</w:t>
        </w:r>
      </w:ins>
      <w:del w:id="1221" w:author="Álvaro Gonzalez" w:date="2020-06-16T15:19:00Z">
        <w:r w:rsidR="009063BC" w:rsidDel="00315BF7">
          <w:delText>Dado que aquí el valor de una fuerza de una mano se basa en la consideración de las manos del oponente, y como un jugador del tipo Roca únicamente considera las jugadas actuales, el</w:delText>
        </w:r>
        <w:r w:rsidR="001D1DFC" w:rsidDel="00315BF7">
          <w:delText xml:space="preserve"> calculo se va a basar en la jugada que se tenga.</w:delText>
        </w:r>
      </w:del>
    </w:p>
    <w:p w14:paraId="275A03E8" w14:textId="07568E71" w:rsidR="009063BC" w:rsidRDefault="001D1DFC" w:rsidP="009063BC">
      <w:pPr>
        <w:ind w:firstLine="0"/>
      </w:pPr>
      <w:del w:id="1222" w:author="Álvaro Gonzalez" w:date="2020-06-16T15:19:00Z">
        <w:r w:rsidDel="00315BF7">
          <w:delText xml:space="preserve">De esta manera, </w:delText>
        </w:r>
        <w:r w:rsidR="009063BC" w:rsidDel="00315BF7">
          <w:delText>podemos establecer un baremo de pesos y toma de decisiones</w:delText>
        </w:r>
        <w:r w:rsidDel="00315BF7">
          <w:delText xml:space="preserve"> en función al valor de la jugada</w:delText>
        </w:r>
        <w:r w:rsidR="009063BC" w:rsidDel="00315BF7">
          <w:delText>:</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Change w:id="1223">
          <w:tblGrid>
            <w:gridCol w:w="2123"/>
            <w:gridCol w:w="2123"/>
            <w:gridCol w:w="2124"/>
            <w:gridCol w:w="2124"/>
          </w:tblGrid>
        </w:tblGridChange>
      </w:tblGrid>
      <w:tr w:rsidR="009063BC" w:rsidDel="00501CA5" w14:paraId="081274E9" w14:textId="3EA6E9F0" w:rsidTr="003C1E52">
        <w:trPr>
          <w:del w:id="1224" w:author="Álvaro Gonzalez" w:date="2020-06-16T15:32:00Z"/>
        </w:trPr>
        <w:tc>
          <w:tcPr>
            <w:tcW w:w="2123" w:type="dxa"/>
            <w:shd w:val="clear" w:color="auto" w:fill="auto"/>
          </w:tcPr>
          <w:p w14:paraId="4354AE9A" w14:textId="0CFB1DA3" w:rsidR="009063BC" w:rsidRPr="00086708" w:rsidDel="00501CA5" w:rsidRDefault="001D1DFC" w:rsidP="003C1E52">
            <w:pPr>
              <w:ind w:firstLine="0"/>
              <w:rPr>
                <w:del w:id="1225" w:author="Álvaro Gonzalez" w:date="2020-06-16T15:32:00Z"/>
                <w:rFonts w:eastAsia="MS Mincho"/>
              </w:rPr>
            </w:pPr>
            <w:del w:id="1226" w:author="Álvaro Gonzalez" w:date="2020-06-16T15:32:00Z">
              <w:r w:rsidDel="00501CA5">
                <w:rPr>
                  <w:rFonts w:eastAsia="MS Mincho"/>
                </w:rPr>
                <w:delText>ValorJugada(vj)</w:delText>
              </w:r>
            </w:del>
          </w:p>
        </w:tc>
        <w:tc>
          <w:tcPr>
            <w:tcW w:w="2123" w:type="dxa"/>
            <w:shd w:val="clear" w:color="auto" w:fill="auto"/>
          </w:tcPr>
          <w:p w14:paraId="22BB2330" w14:textId="18ACABDE" w:rsidR="009063BC" w:rsidRPr="00086708" w:rsidDel="00501CA5" w:rsidRDefault="009063BC" w:rsidP="003C1E52">
            <w:pPr>
              <w:rPr>
                <w:del w:id="1227" w:author="Álvaro Gonzalez" w:date="2020-06-16T15:32:00Z"/>
                <w:rFonts w:eastAsia="MS Mincho"/>
              </w:rPr>
            </w:pPr>
            <w:del w:id="1228" w:author="Álvaro Gonzalez" w:date="2020-06-16T15:32:00Z">
              <w:r w:rsidRPr="00086708" w:rsidDel="00501CA5">
                <w:rPr>
                  <w:rFonts w:eastAsia="MS Mincho"/>
                </w:rPr>
                <w:delText>%pasar</w:delText>
              </w:r>
            </w:del>
          </w:p>
        </w:tc>
        <w:tc>
          <w:tcPr>
            <w:tcW w:w="2124" w:type="dxa"/>
            <w:shd w:val="clear" w:color="auto" w:fill="auto"/>
          </w:tcPr>
          <w:p w14:paraId="0041A8BB" w14:textId="334A1939" w:rsidR="009063BC" w:rsidRPr="00086708" w:rsidDel="00501CA5" w:rsidRDefault="009063BC" w:rsidP="003C1E52">
            <w:pPr>
              <w:rPr>
                <w:del w:id="1229" w:author="Álvaro Gonzalez" w:date="2020-06-16T15:32:00Z"/>
                <w:rFonts w:eastAsia="MS Mincho"/>
              </w:rPr>
            </w:pPr>
            <w:del w:id="1230" w:author="Álvaro Gonzalez" w:date="2020-06-16T15:32:00Z">
              <w:r w:rsidRPr="00086708" w:rsidDel="00501CA5">
                <w:rPr>
                  <w:rFonts w:eastAsia="MS Mincho"/>
                </w:rPr>
                <w:delText>%ver</w:delText>
              </w:r>
            </w:del>
          </w:p>
        </w:tc>
        <w:tc>
          <w:tcPr>
            <w:tcW w:w="2124" w:type="dxa"/>
            <w:shd w:val="clear" w:color="auto" w:fill="auto"/>
          </w:tcPr>
          <w:p w14:paraId="71F2BB90" w14:textId="3CB674AD" w:rsidR="009063BC" w:rsidRPr="00086708" w:rsidDel="00501CA5" w:rsidRDefault="009063BC" w:rsidP="003C1E52">
            <w:pPr>
              <w:rPr>
                <w:del w:id="1231" w:author="Álvaro Gonzalez" w:date="2020-06-16T15:32:00Z"/>
                <w:rFonts w:eastAsia="MS Mincho"/>
              </w:rPr>
            </w:pPr>
            <w:del w:id="1232" w:author="Álvaro Gonzalez" w:date="2020-06-16T15:32:00Z">
              <w:r w:rsidRPr="00086708" w:rsidDel="00501CA5">
                <w:rPr>
                  <w:rFonts w:eastAsia="MS Mincho"/>
                </w:rPr>
                <w:delText>%subir</w:delText>
              </w:r>
            </w:del>
          </w:p>
        </w:tc>
      </w:tr>
      <w:tr w:rsidR="009063BC" w:rsidDel="00501CA5" w14:paraId="2989364D" w14:textId="51E39C9E" w:rsidTr="003C1E52">
        <w:trPr>
          <w:del w:id="1233" w:author="Álvaro Gonzalez" w:date="2020-06-16T15:32:00Z"/>
        </w:trPr>
        <w:tc>
          <w:tcPr>
            <w:tcW w:w="2123" w:type="dxa"/>
            <w:shd w:val="clear" w:color="auto" w:fill="auto"/>
          </w:tcPr>
          <w:p w14:paraId="471BB83B" w14:textId="246974E8" w:rsidR="009063BC" w:rsidRPr="00086708" w:rsidDel="00501CA5" w:rsidRDefault="001D1DFC" w:rsidP="003C1E52">
            <w:pPr>
              <w:ind w:firstLine="0"/>
              <w:rPr>
                <w:del w:id="1234" w:author="Álvaro Gonzalez" w:date="2020-06-16T15:32:00Z"/>
                <w:rFonts w:eastAsia="MS Mincho"/>
              </w:rPr>
            </w:pPr>
            <w:del w:id="1235" w:author="Álvaro Gonzalez" w:date="2020-06-16T15:32:00Z">
              <w:r w:rsidDel="00501CA5">
                <w:rPr>
                  <w:rFonts w:eastAsia="MS Mincho"/>
                </w:rPr>
                <w:delText>vj≥7</w:delText>
              </w:r>
            </w:del>
          </w:p>
        </w:tc>
        <w:tc>
          <w:tcPr>
            <w:tcW w:w="2123" w:type="dxa"/>
            <w:shd w:val="clear" w:color="auto" w:fill="auto"/>
          </w:tcPr>
          <w:p w14:paraId="0D778202" w14:textId="7CB69E27" w:rsidR="009063BC" w:rsidRPr="00086708" w:rsidDel="00501CA5" w:rsidRDefault="009063BC" w:rsidP="003C1E52">
            <w:pPr>
              <w:rPr>
                <w:del w:id="1236" w:author="Álvaro Gonzalez" w:date="2020-06-16T15:32:00Z"/>
                <w:rFonts w:eastAsia="MS Mincho"/>
              </w:rPr>
            </w:pPr>
            <w:del w:id="1237" w:author="Álvaro Gonzalez" w:date="2020-06-16T15:32:00Z">
              <w:r w:rsidRPr="00086708" w:rsidDel="00501CA5">
                <w:rPr>
                  <w:rFonts w:eastAsia="MS Mincho"/>
                </w:rPr>
                <w:delText>0</w:delText>
              </w:r>
            </w:del>
          </w:p>
        </w:tc>
        <w:tc>
          <w:tcPr>
            <w:tcW w:w="2124" w:type="dxa"/>
            <w:shd w:val="clear" w:color="auto" w:fill="auto"/>
          </w:tcPr>
          <w:p w14:paraId="3CC340A6" w14:textId="04DE2F04" w:rsidR="009063BC" w:rsidRPr="00086708" w:rsidDel="00501CA5" w:rsidRDefault="009063BC" w:rsidP="003C1E52">
            <w:pPr>
              <w:rPr>
                <w:del w:id="1238" w:author="Álvaro Gonzalez" w:date="2020-06-16T15:32:00Z"/>
                <w:rFonts w:eastAsia="MS Mincho"/>
              </w:rPr>
            </w:pPr>
            <w:del w:id="1239" w:author="Álvaro Gonzalez" w:date="2020-06-16T15:32:00Z">
              <w:r w:rsidRPr="00086708" w:rsidDel="00501CA5">
                <w:rPr>
                  <w:rFonts w:eastAsia="MS Mincho"/>
                </w:rPr>
                <w:delText>0,1</w:delText>
              </w:r>
            </w:del>
          </w:p>
        </w:tc>
        <w:tc>
          <w:tcPr>
            <w:tcW w:w="2124" w:type="dxa"/>
            <w:shd w:val="clear" w:color="auto" w:fill="auto"/>
          </w:tcPr>
          <w:p w14:paraId="2993E371" w14:textId="5ABE4ED8" w:rsidR="009063BC" w:rsidRPr="00086708" w:rsidDel="00501CA5" w:rsidRDefault="009063BC" w:rsidP="003C1E52">
            <w:pPr>
              <w:rPr>
                <w:del w:id="1240" w:author="Álvaro Gonzalez" w:date="2020-06-16T15:32:00Z"/>
                <w:rFonts w:eastAsia="MS Mincho"/>
              </w:rPr>
            </w:pPr>
            <w:del w:id="1241" w:author="Álvaro Gonzalez" w:date="2020-06-16T15:32:00Z">
              <w:r w:rsidRPr="00086708" w:rsidDel="00501CA5">
                <w:rPr>
                  <w:rFonts w:eastAsia="MS Mincho"/>
                </w:rPr>
                <w:delText>0,9</w:delText>
              </w:r>
            </w:del>
          </w:p>
        </w:tc>
      </w:tr>
      <w:tr w:rsidR="009063BC" w:rsidDel="00501CA5" w14:paraId="3A2E170F" w14:textId="1686A346" w:rsidTr="003C1E52">
        <w:trPr>
          <w:del w:id="1242" w:author="Álvaro Gonzalez" w:date="2020-06-16T15:32:00Z"/>
        </w:trPr>
        <w:tc>
          <w:tcPr>
            <w:tcW w:w="2123" w:type="dxa"/>
            <w:shd w:val="clear" w:color="auto" w:fill="auto"/>
          </w:tcPr>
          <w:p w14:paraId="0FF4F00F" w14:textId="23FC45AC" w:rsidR="009063BC" w:rsidRPr="00086708" w:rsidDel="00501CA5" w:rsidRDefault="001D1DFC" w:rsidP="003C1E52">
            <w:pPr>
              <w:ind w:firstLine="0"/>
              <w:rPr>
                <w:del w:id="1243" w:author="Álvaro Gonzalez" w:date="2020-06-16T15:32:00Z"/>
                <w:rFonts w:eastAsia="MS Mincho"/>
              </w:rPr>
            </w:pPr>
            <w:del w:id="1244" w:author="Álvaro Gonzalez" w:date="2020-06-16T15:32:00Z">
              <w:r w:rsidDel="00501CA5">
                <w:rPr>
                  <w:rFonts w:eastAsia="MS Mincho"/>
                </w:rPr>
                <w:delText>2</w:delText>
              </w:r>
              <w:r w:rsidR="009063BC" w:rsidRPr="00086708" w:rsidDel="00501CA5">
                <w:rPr>
                  <w:rFonts w:eastAsia="MS Mincho"/>
                </w:rPr>
                <w:delText xml:space="preserve">≤ </w:delText>
              </w:r>
              <w:r w:rsidDel="00501CA5">
                <w:rPr>
                  <w:rFonts w:eastAsia="MS Mincho"/>
                </w:rPr>
                <w:delText>vj</w:delText>
              </w:r>
              <w:r w:rsidR="009063BC" w:rsidRPr="00086708" w:rsidDel="00501CA5">
                <w:rPr>
                  <w:rFonts w:eastAsia="MS Mincho"/>
                </w:rPr>
                <w:delText xml:space="preserve"> &lt;</w:delText>
              </w:r>
              <w:r w:rsidDel="00501CA5">
                <w:rPr>
                  <w:rFonts w:eastAsia="MS Mincho"/>
                </w:rPr>
                <w:delText>7</w:delText>
              </w:r>
            </w:del>
          </w:p>
        </w:tc>
        <w:tc>
          <w:tcPr>
            <w:tcW w:w="2123" w:type="dxa"/>
            <w:shd w:val="clear" w:color="auto" w:fill="auto"/>
          </w:tcPr>
          <w:p w14:paraId="42AA18E2" w14:textId="20099D05" w:rsidR="009063BC" w:rsidRPr="00086708" w:rsidDel="00501CA5" w:rsidRDefault="009063BC" w:rsidP="003C1E52">
            <w:pPr>
              <w:rPr>
                <w:del w:id="1245" w:author="Álvaro Gonzalez" w:date="2020-06-16T15:32:00Z"/>
                <w:rFonts w:eastAsia="MS Mincho"/>
              </w:rPr>
            </w:pPr>
            <w:del w:id="1246" w:author="Álvaro Gonzalez" w:date="2020-06-16T15:32:00Z">
              <w:r w:rsidRPr="00086708" w:rsidDel="00501CA5">
                <w:rPr>
                  <w:rFonts w:eastAsia="MS Mincho"/>
                </w:rPr>
                <w:delText>0.05</w:delText>
              </w:r>
            </w:del>
          </w:p>
        </w:tc>
        <w:tc>
          <w:tcPr>
            <w:tcW w:w="2124" w:type="dxa"/>
            <w:shd w:val="clear" w:color="auto" w:fill="auto"/>
          </w:tcPr>
          <w:p w14:paraId="1289811A" w14:textId="2BD991E0" w:rsidR="009063BC" w:rsidRPr="00086708" w:rsidDel="00501CA5" w:rsidRDefault="009063BC" w:rsidP="003C1E52">
            <w:pPr>
              <w:rPr>
                <w:del w:id="1247" w:author="Álvaro Gonzalez" w:date="2020-06-16T15:32:00Z"/>
                <w:rFonts w:eastAsia="MS Mincho"/>
              </w:rPr>
            </w:pPr>
            <w:del w:id="1248" w:author="Álvaro Gonzalez" w:date="2020-06-16T15:32:00Z">
              <w:r w:rsidRPr="00086708" w:rsidDel="00501CA5">
                <w:rPr>
                  <w:rFonts w:eastAsia="MS Mincho"/>
                </w:rPr>
                <w:delText>0,9</w:delText>
              </w:r>
            </w:del>
          </w:p>
        </w:tc>
        <w:tc>
          <w:tcPr>
            <w:tcW w:w="2124" w:type="dxa"/>
            <w:shd w:val="clear" w:color="auto" w:fill="auto"/>
          </w:tcPr>
          <w:p w14:paraId="402A849B" w14:textId="54BDF5AC" w:rsidR="009063BC" w:rsidRPr="00086708" w:rsidDel="00501CA5" w:rsidRDefault="009063BC" w:rsidP="003C1E52">
            <w:pPr>
              <w:rPr>
                <w:del w:id="1249" w:author="Álvaro Gonzalez" w:date="2020-06-16T15:32:00Z"/>
                <w:rFonts w:eastAsia="MS Mincho"/>
              </w:rPr>
            </w:pPr>
            <w:del w:id="1250" w:author="Álvaro Gonzalez" w:date="2020-06-16T15:32:00Z">
              <w:r w:rsidRPr="00086708" w:rsidDel="00501CA5">
                <w:rPr>
                  <w:rFonts w:eastAsia="MS Mincho"/>
                </w:rPr>
                <w:delText>0,05</w:delText>
              </w:r>
            </w:del>
          </w:p>
        </w:tc>
      </w:tr>
      <w:tr w:rsidR="009063BC" w:rsidDel="00501CA5" w14:paraId="7F476AB6" w14:textId="2A450E6A" w:rsidTr="003C1E52">
        <w:trPr>
          <w:del w:id="1251" w:author="Álvaro Gonzalez" w:date="2020-06-16T15:32:00Z"/>
        </w:trPr>
        <w:tc>
          <w:tcPr>
            <w:tcW w:w="2123" w:type="dxa"/>
            <w:shd w:val="clear" w:color="auto" w:fill="auto"/>
          </w:tcPr>
          <w:p w14:paraId="153771BE" w14:textId="46327B76" w:rsidR="00835A6F" w:rsidDel="00501CA5" w:rsidRDefault="001D1DFC" w:rsidP="004F621A">
            <w:pPr>
              <w:ind w:firstLine="0"/>
              <w:rPr>
                <w:del w:id="1252" w:author="Álvaro Gonzalez" w:date="2020-06-16T15:32:00Z"/>
                <w:rFonts w:eastAsia="MS Mincho"/>
              </w:rPr>
            </w:pPr>
            <w:del w:id="1253" w:author="Álvaro Gonzalez" w:date="2020-06-16T15:32:00Z">
              <w:r w:rsidDel="00501CA5">
                <w:rPr>
                  <w:rFonts w:eastAsia="MS Mincho"/>
                </w:rPr>
                <w:delText>vj</w:delText>
              </w:r>
              <w:r w:rsidR="009063BC" w:rsidRPr="00086708" w:rsidDel="00501CA5">
                <w:rPr>
                  <w:rFonts w:eastAsia="MS Mincho"/>
                </w:rPr>
                <w:delText>&lt;</w:delText>
              </w:r>
              <w:r w:rsidDel="00501CA5">
                <w:rPr>
                  <w:rFonts w:eastAsia="MS Mincho"/>
                </w:rPr>
                <w:delText>2</w:delText>
              </w:r>
            </w:del>
          </w:p>
        </w:tc>
        <w:tc>
          <w:tcPr>
            <w:tcW w:w="2123" w:type="dxa"/>
            <w:shd w:val="clear" w:color="auto" w:fill="auto"/>
          </w:tcPr>
          <w:p w14:paraId="0B1350F5" w14:textId="19B73F34" w:rsidR="009063BC" w:rsidRPr="00086708" w:rsidDel="00501CA5" w:rsidRDefault="009063BC" w:rsidP="003C1E52">
            <w:pPr>
              <w:rPr>
                <w:del w:id="1254" w:author="Álvaro Gonzalez" w:date="2020-06-16T15:32:00Z"/>
                <w:rFonts w:eastAsia="MS Mincho"/>
              </w:rPr>
            </w:pPr>
            <w:del w:id="1255" w:author="Álvaro Gonzalez" w:date="2020-06-16T15:32:00Z">
              <w:r w:rsidRPr="00086708" w:rsidDel="00501CA5">
                <w:rPr>
                  <w:rFonts w:eastAsia="MS Mincho"/>
                </w:rPr>
                <w:delText>0.90</w:delText>
              </w:r>
            </w:del>
          </w:p>
        </w:tc>
        <w:tc>
          <w:tcPr>
            <w:tcW w:w="2124" w:type="dxa"/>
            <w:shd w:val="clear" w:color="auto" w:fill="auto"/>
          </w:tcPr>
          <w:p w14:paraId="7F156CB0" w14:textId="26005F7F" w:rsidR="009063BC" w:rsidRPr="00086708" w:rsidDel="00501CA5" w:rsidRDefault="009063BC" w:rsidP="003C1E52">
            <w:pPr>
              <w:rPr>
                <w:del w:id="1256" w:author="Álvaro Gonzalez" w:date="2020-06-16T15:32:00Z"/>
                <w:rFonts w:eastAsia="MS Mincho"/>
              </w:rPr>
            </w:pPr>
            <w:del w:id="1257" w:author="Álvaro Gonzalez" w:date="2020-06-16T15:32:00Z">
              <w:r w:rsidRPr="00086708" w:rsidDel="00501CA5">
                <w:rPr>
                  <w:rFonts w:eastAsia="MS Mincho"/>
                </w:rPr>
                <w:delText>0.1</w:delText>
              </w:r>
            </w:del>
          </w:p>
        </w:tc>
        <w:tc>
          <w:tcPr>
            <w:tcW w:w="2124" w:type="dxa"/>
            <w:shd w:val="clear" w:color="auto" w:fill="auto"/>
          </w:tcPr>
          <w:p w14:paraId="73F7AA26" w14:textId="775C480D" w:rsidR="009063BC" w:rsidRPr="00086708" w:rsidDel="00501CA5" w:rsidRDefault="009063BC" w:rsidP="003C1E52">
            <w:pPr>
              <w:rPr>
                <w:del w:id="1258" w:author="Álvaro Gonzalez" w:date="2020-06-16T15:32:00Z"/>
                <w:rFonts w:eastAsia="MS Mincho"/>
              </w:rPr>
            </w:pPr>
            <w:del w:id="1259" w:author="Álvaro Gonzalez" w:date="2020-06-16T15:32:00Z">
              <w:r w:rsidRPr="00086708" w:rsidDel="00501CA5">
                <w:rPr>
                  <w:rFonts w:eastAsia="MS Mincho"/>
                </w:rPr>
                <w:delText>0</w:delText>
              </w:r>
            </w:del>
          </w:p>
        </w:tc>
      </w:tr>
      <w:tr w:rsidR="00501CA5" w14:paraId="7E7C4909" w14:textId="77777777" w:rsidTr="00501CA5">
        <w:trPr>
          <w:ins w:id="1260"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3646BD5E" w14:textId="77777777" w:rsidR="00501CA5" w:rsidRPr="00086708" w:rsidRDefault="00501CA5" w:rsidP="000B0FB3">
            <w:pPr>
              <w:ind w:firstLine="0"/>
              <w:rPr>
                <w:ins w:id="1261" w:author="Álvaro Gonzalez" w:date="2020-06-16T15:32:00Z"/>
                <w:rFonts w:eastAsia="MS Mincho"/>
              </w:rPr>
            </w:pPr>
            <w:ins w:id="1262" w:author="Álvaro Gonzalez" w:date="2020-06-16T15:32:00Z">
              <w:r>
                <w:rPr>
                  <w:rFonts w:eastAsia="MS Mincho"/>
                </w:rPr>
                <w:t xml:space="preserve">Jugada </w:t>
              </w:r>
            </w:ins>
          </w:p>
        </w:tc>
        <w:tc>
          <w:tcPr>
            <w:tcW w:w="2123" w:type="dxa"/>
            <w:tcBorders>
              <w:top w:val="single" w:sz="4" w:space="0" w:color="auto"/>
              <w:left w:val="single" w:sz="4" w:space="0" w:color="auto"/>
              <w:bottom w:val="single" w:sz="4" w:space="0" w:color="auto"/>
              <w:right w:val="single" w:sz="4" w:space="0" w:color="auto"/>
            </w:tcBorders>
            <w:shd w:val="clear" w:color="auto" w:fill="auto"/>
          </w:tcPr>
          <w:p w14:paraId="52DB9637" w14:textId="77777777" w:rsidR="00501CA5" w:rsidRPr="00086708" w:rsidRDefault="00501CA5" w:rsidP="00501CA5">
            <w:pPr>
              <w:ind w:firstLine="0"/>
              <w:rPr>
                <w:ins w:id="1263" w:author="Álvaro Gonzalez" w:date="2020-06-16T15:32:00Z"/>
                <w:rFonts w:eastAsia="MS Mincho"/>
              </w:rPr>
            </w:pPr>
            <w:ins w:id="1264" w:author="Álvaro Gonzalez" w:date="2020-06-16T15:32:00Z">
              <w:r w:rsidRPr="00086708">
                <w:rPr>
                  <w:rFonts w:eastAsia="MS Mincho"/>
                </w:rPr>
                <w:t>%pasar</w:t>
              </w:r>
            </w:ins>
          </w:p>
        </w:tc>
        <w:tc>
          <w:tcPr>
            <w:tcW w:w="2124" w:type="dxa"/>
            <w:tcBorders>
              <w:top w:val="single" w:sz="4" w:space="0" w:color="auto"/>
              <w:left w:val="single" w:sz="4" w:space="0" w:color="auto"/>
              <w:bottom w:val="single" w:sz="4" w:space="0" w:color="auto"/>
              <w:right w:val="single" w:sz="4" w:space="0" w:color="auto"/>
            </w:tcBorders>
            <w:shd w:val="clear" w:color="auto" w:fill="auto"/>
          </w:tcPr>
          <w:p w14:paraId="4D1E985E" w14:textId="77777777" w:rsidR="00501CA5" w:rsidRPr="00086708" w:rsidRDefault="00501CA5" w:rsidP="00501CA5">
            <w:pPr>
              <w:ind w:firstLine="0"/>
              <w:rPr>
                <w:ins w:id="1265" w:author="Álvaro Gonzalez" w:date="2020-06-16T15:32:00Z"/>
                <w:rFonts w:eastAsia="MS Mincho"/>
              </w:rPr>
            </w:pPr>
            <w:ins w:id="1266" w:author="Álvaro Gonzalez" w:date="2020-06-16T15:32:00Z">
              <w:r w:rsidRPr="00086708">
                <w:rPr>
                  <w:rFonts w:eastAsia="MS Mincho"/>
                </w:rPr>
                <w:t>%ver</w:t>
              </w:r>
            </w:ins>
          </w:p>
        </w:tc>
        <w:tc>
          <w:tcPr>
            <w:tcW w:w="2124" w:type="dxa"/>
            <w:tcBorders>
              <w:top w:val="single" w:sz="4" w:space="0" w:color="auto"/>
              <w:left w:val="single" w:sz="4" w:space="0" w:color="auto"/>
              <w:bottom w:val="single" w:sz="4" w:space="0" w:color="auto"/>
              <w:right w:val="single" w:sz="4" w:space="0" w:color="auto"/>
            </w:tcBorders>
            <w:shd w:val="clear" w:color="auto" w:fill="auto"/>
          </w:tcPr>
          <w:p w14:paraId="29C82691" w14:textId="77777777" w:rsidR="00501CA5" w:rsidRPr="00086708" w:rsidRDefault="00501CA5" w:rsidP="00501CA5">
            <w:pPr>
              <w:ind w:firstLine="0"/>
              <w:rPr>
                <w:ins w:id="1267" w:author="Álvaro Gonzalez" w:date="2020-06-16T15:32:00Z"/>
                <w:rFonts w:eastAsia="MS Mincho"/>
              </w:rPr>
            </w:pPr>
            <w:ins w:id="1268" w:author="Álvaro Gonzalez" w:date="2020-06-16T15:32:00Z">
              <w:r w:rsidRPr="00086708">
                <w:rPr>
                  <w:rFonts w:eastAsia="MS Mincho"/>
                </w:rPr>
                <w:t>%subir</w:t>
              </w:r>
            </w:ins>
          </w:p>
        </w:tc>
      </w:tr>
      <w:tr w:rsidR="00501CA5" w14:paraId="291519B0"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269"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270"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271"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10ADF9A" w14:textId="77777777" w:rsidR="00501CA5" w:rsidRPr="00893DB6" w:rsidRDefault="00501CA5" w:rsidP="00501CA5">
            <w:pPr>
              <w:ind w:firstLine="0"/>
              <w:rPr>
                <w:ins w:id="1272" w:author="Álvaro Gonzalez" w:date="2020-06-16T15:32:00Z"/>
                <w:rFonts w:eastAsia="MS Mincho"/>
              </w:rPr>
            </w:pPr>
            <w:ins w:id="1273" w:author="Álvaro Gonzalez" w:date="2020-06-16T15:32:00Z">
              <w:r w:rsidRPr="00893DB6">
                <w:rPr>
                  <w:rFonts w:eastAsia="MS Mincho"/>
                </w:rPr>
                <w:t>Escalera real</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274"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930B7D7" w14:textId="64A906C1" w:rsidR="00501CA5" w:rsidRPr="00086708" w:rsidRDefault="00501CA5" w:rsidP="00501CA5">
            <w:pPr>
              <w:ind w:firstLine="0"/>
              <w:rPr>
                <w:ins w:id="1275" w:author="Álvaro Gonzalez" w:date="2020-06-16T15:32:00Z"/>
                <w:rFonts w:eastAsia="MS Mincho"/>
              </w:rPr>
            </w:pPr>
            <w:ins w:id="1276" w:author="Álvaro Gonzalez" w:date="2020-06-16T15:33:00Z">
              <w:r>
                <w:rPr>
                  <w:rFonts w:ascii="Calibri" w:hAnsi="Calibri"/>
                  <w:color w:val="000000"/>
                  <w:szCs w:val="22"/>
                </w:rPr>
                <w:t>0</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277"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D0982FA" w14:textId="7D5D1428" w:rsidR="00501CA5" w:rsidRPr="00086708" w:rsidRDefault="00501CA5" w:rsidP="00501CA5">
            <w:pPr>
              <w:ind w:firstLine="0"/>
              <w:rPr>
                <w:ins w:id="1278" w:author="Álvaro Gonzalez" w:date="2020-06-16T15:32:00Z"/>
                <w:rFonts w:eastAsia="MS Mincho"/>
              </w:rPr>
            </w:pPr>
            <w:ins w:id="1279" w:author="Álvaro Gonzalez" w:date="2020-06-16T15:33:00Z">
              <w:r>
                <w:rPr>
                  <w:rFonts w:ascii="Calibri" w:hAnsi="Calibri"/>
                  <w:color w:val="000000"/>
                  <w:szCs w:val="22"/>
                </w:rPr>
                <w:t>0,01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280"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0F2AE49" w14:textId="53AD62B4" w:rsidR="00501CA5" w:rsidRPr="00086708" w:rsidRDefault="00501CA5" w:rsidP="00501CA5">
            <w:pPr>
              <w:ind w:firstLine="0"/>
              <w:rPr>
                <w:ins w:id="1281" w:author="Álvaro Gonzalez" w:date="2020-06-16T15:32:00Z"/>
                <w:rFonts w:eastAsia="MS Mincho"/>
              </w:rPr>
            </w:pPr>
            <w:ins w:id="1282" w:author="Álvaro Gonzalez" w:date="2020-06-16T15:33:00Z">
              <w:r>
                <w:rPr>
                  <w:rFonts w:ascii="Calibri" w:hAnsi="Calibri"/>
                  <w:color w:val="000000"/>
                  <w:szCs w:val="22"/>
                </w:rPr>
                <w:t>0,99</w:t>
              </w:r>
            </w:ins>
          </w:p>
        </w:tc>
      </w:tr>
      <w:tr w:rsidR="00501CA5" w14:paraId="0A3E0813" w14:textId="722BA288"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283"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284"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285"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9872F75" w14:textId="77777777" w:rsidR="00501CA5" w:rsidRPr="00893DB6" w:rsidRDefault="00501CA5" w:rsidP="00501CA5">
            <w:pPr>
              <w:ind w:firstLine="0"/>
              <w:rPr>
                <w:ins w:id="1286" w:author="Álvaro Gonzalez" w:date="2020-06-16T15:32:00Z"/>
                <w:rFonts w:eastAsia="MS Mincho"/>
              </w:rPr>
            </w:pPr>
            <w:ins w:id="1287" w:author="Álvaro Gonzalez" w:date="2020-06-16T15:32:00Z">
              <w:r w:rsidRPr="00893DB6">
                <w:rPr>
                  <w:rFonts w:eastAsia="MS Mincho"/>
                </w:rPr>
                <w:t>Escalera de Color</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288"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42347006" w14:textId="33D14850" w:rsidR="00501CA5" w:rsidRPr="00086708" w:rsidRDefault="00501CA5" w:rsidP="00501CA5">
            <w:pPr>
              <w:ind w:firstLine="0"/>
              <w:rPr>
                <w:ins w:id="1289" w:author="Álvaro Gonzalez" w:date="2020-06-16T15:32:00Z"/>
                <w:rFonts w:eastAsia="MS Mincho"/>
              </w:rPr>
            </w:pPr>
            <w:ins w:id="1290" w:author="Álvaro Gonzalez" w:date="2020-06-16T15:33:00Z">
              <w:r>
                <w:rPr>
                  <w:rFonts w:ascii="Calibri" w:hAnsi="Calibri"/>
                  <w:color w:val="000000"/>
                  <w:szCs w:val="22"/>
                </w:rPr>
                <w:t>0,01222222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291"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0BA6BD2" w14:textId="0D476C06" w:rsidR="00501CA5" w:rsidRPr="00086708" w:rsidRDefault="00501CA5" w:rsidP="00501CA5">
            <w:pPr>
              <w:ind w:firstLine="0"/>
              <w:rPr>
                <w:ins w:id="1292" w:author="Álvaro Gonzalez" w:date="2020-06-16T15:32:00Z"/>
                <w:rFonts w:eastAsia="MS Mincho"/>
              </w:rPr>
            </w:pPr>
            <w:ins w:id="1293" w:author="Álvaro Gonzalez" w:date="2020-06-16T15:33:00Z">
              <w:r>
                <w:rPr>
                  <w:rFonts w:ascii="Calibri" w:hAnsi="Calibri"/>
                  <w:color w:val="000000"/>
                  <w:szCs w:val="22"/>
                </w:rPr>
                <w:t>0,20555556</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294"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AC748BB" w14:textId="2FD5DD1E" w:rsidR="00501CA5" w:rsidRPr="00086708" w:rsidRDefault="00501CA5" w:rsidP="00501CA5">
            <w:pPr>
              <w:ind w:firstLine="0"/>
              <w:rPr>
                <w:ins w:id="1295" w:author="Álvaro Gonzalez" w:date="2020-06-16T15:32:00Z"/>
                <w:rFonts w:eastAsia="MS Mincho"/>
              </w:rPr>
            </w:pPr>
            <w:ins w:id="1296" w:author="Álvaro Gonzalez" w:date="2020-06-16T15:33:00Z">
              <w:r>
                <w:rPr>
                  <w:rFonts w:ascii="Calibri" w:hAnsi="Calibri"/>
                  <w:color w:val="000000"/>
                  <w:szCs w:val="22"/>
                </w:rPr>
                <w:t>0,78222222</w:t>
              </w:r>
            </w:ins>
          </w:p>
        </w:tc>
        <w:tc>
          <w:tcPr>
            <w:gridSpan w:val="0"/>
            <w:tcPrChange w:id="1297" w:author="Álvaro Gonzalez" w:date="2020-06-16T15:33:00Z">
              <w:tcPr>
                <w:gridSpan w:val="0"/>
              </w:tcPr>
            </w:tcPrChange>
          </w:tcPr>
          <w:p w14:paraId="0A3E0813" w14:textId="722BA288" w:rsidR="00501CA5" w:rsidRDefault="006E2982">
            <w:pPr>
              <w:spacing w:after="0" w:line="240" w:lineRule="auto"/>
              <w:ind w:firstLine="0"/>
              <w:jc w:val="left"/>
              <w:rPr>
                <w:ins w:id="1298" w:author="Álvaro Gonzalez" w:date="2020-06-16T15:32:00Z"/>
              </w:rPr>
            </w:pPr>
            <w:ins w:id="1299" w:author="Álvaro Gonzalez" w:date="2020-06-20T14:37:00Z">
              <w:r>
                <w:object w:dxaOrig="1308" w:dyaOrig="310" w14:anchorId="0F0723EF">
                  <v:shape id="_x0000_i1032" type="#_x0000_t75" style="width:65.65pt;height:15.55pt" o:ole="">
                    <v:imagedata r:id="rId32" o:title=""/>
                  </v:shape>
                  <o:OLEObject Type="Embed" ProgID="Excel.Sheet.12" ShapeID="_x0000_i1032" DrawAspect="Content" ObjectID="_1654287312" r:id="rId33"/>
                </w:object>
              </w:r>
            </w:ins>
          </w:p>
        </w:tc>
      </w:tr>
      <w:tr w:rsidR="00501CA5" w14:paraId="16AB9AF0"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00"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01"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02"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8C88817" w14:textId="35563F5C" w:rsidR="00501CA5" w:rsidRPr="00893DB6" w:rsidRDefault="000B0FB3" w:rsidP="00501CA5">
            <w:pPr>
              <w:ind w:firstLine="0"/>
              <w:rPr>
                <w:ins w:id="1303" w:author="Álvaro Gonzalez" w:date="2020-06-16T15:32:00Z"/>
                <w:rFonts w:eastAsia="MS Mincho"/>
              </w:rPr>
            </w:pPr>
            <w:ins w:id="1304" w:author="Álvaro Gonzalez" w:date="2020-06-16T22:12:00Z">
              <w:r>
                <w:rPr>
                  <w:rFonts w:eastAsia="MS Mincho"/>
                </w:rPr>
                <w:t>Póker</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05"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0197CE7" w14:textId="58ADEBEF" w:rsidR="00501CA5" w:rsidRPr="00086708" w:rsidRDefault="00501CA5" w:rsidP="00501CA5">
            <w:pPr>
              <w:ind w:firstLine="0"/>
              <w:rPr>
                <w:ins w:id="1306" w:author="Álvaro Gonzalez" w:date="2020-06-16T15:32:00Z"/>
                <w:rFonts w:eastAsia="MS Mincho"/>
              </w:rPr>
            </w:pPr>
            <w:ins w:id="1307" w:author="Álvaro Gonzalez" w:date="2020-06-16T15:33:00Z">
              <w:r>
                <w:rPr>
                  <w:rFonts w:ascii="Calibri" w:hAnsi="Calibri"/>
                  <w:color w:val="000000"/>
                  <w:szCs w:val="22"/>
                </w:rPr>
                <w:t>0,04888889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08"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CD95347" w14:textId="15B15BAB" w:rsidR="00501CA5" w:rsidRPr="00086708" w:rsidRDefault="00501CA5" w:rsidP="00501CA5">
            <w:pPr>
              <w:ind w:firstLine="0"/>
              <w:rPr>
                <w:ins w:id="1309" w:author="Álvaro Gonzalez" w:date="2020-06-16T15:32:00Z"/>
                <w:rFonts w:eastAsia="MS Mincho"/>
              </w:rPr>
            </w:pPr>
            <w:ins w:id="1310" w:author="Álvaro Gonzalez" w:date="2020-06-16T15:33:00Z">
              <w:r>
                <w:rPr>
                  <w:rFonts w:ascii="Calibri" w:hAnsi="Calibri"/>
                  <w:color w:val="000000"/>
                  <w:szCs w:val="22"/>
                </w:rPr>
                <w:t>0,35222222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11"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85CAED2" w14:textId="06BD0EA7" w:rsidR="00501CA5" w:rsidRPr="00086708" w:rsidRDefault="00501CA5" w:rsidP="00501CA5">
            <w:pPr>
              <w:ind w:firstLine="0"/>
              <w:rPr>
                <w:ins w:id="1312" w:author="Álvaro Gonzalez" w:date="2020-06-16T15:32:00Z"/>
                <w:rFonts w:eastAsia="MS Mincho"/>
              </w:rPr>
            </w:pPr>
            <w:ins w:id="1313" w:author="Álvaro Gonzalez" w:date="2020-06-16T15:33:00Z">
              <w:r>
                <w:rPr>
                  <w:rFonts w:ascii="Calibri" w:hAnsi="Calibri"/>
                  <w:color w:val="000000"/>
                  <w:szCs w:val="22"/>
                </w:rPr>
                <w:t>0,59888889</w:t>
              </w:r>
            </w:ins>
          </w:p>
        </w:tc>
      </w:tr>
      <w:tr w:rsidR="00501CA5" w:rsidRPr="00086708" w14:paraId="43147FCF"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14"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15"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16"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5063AB59" w14:textId="77777777" w:rsidR="00501CA5" w:rsidRPr="00893DB6" w:rsidRDefault="00501CA5" w:rsidP="00501CA5">
            <w:pPr>
              <w:ind w:firstLine="0"/>
              <w:rPr>
                <w:ins w:id="1317" w:author="Álvaro Gonzalez" w:date="2020-06-16T15:32:00Z"/>
                <w:rFonts w:eastAsia="MS Mincho"/>
              </w:rPr>
            </w:pPr>
            <w:ins w:id="1318" w:author="Álvaro Gonzalez" w:date="2020-06-16T15:32:00Z">
              <w:r w:rsidRPr="00893DB6">
                <w:rPr>
                  <w:rFonts w:eastAsia="MS Mincho"/>
                </w:rPr>
                <w:t>Full</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19"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AB15E16" w14:textId="62316137" w:rsidR="00501CA5" w:rsidRPr="00086708" w:rsidRDefault="00501CA5" w:rsidP="00501CA5">
            <w:pPr>
              <w:ind w:firstLine="0"/>
              <w:rPr>
                <w:ins w:id="1320" w:author="Álvaro Gonzalez" w:date="2020-06-16T15:32:00Z"/>
                <w:rFonts w:eastAsia="MS Mincho"/>
              </w:rPr>
            </w:pPr>
            <w:ins w:id="1321" w:author="Álvaro Gonzalez" w:date="2020-06-16T15:33:00Z">
              <w:r>
                <w:rPr>
                  <w:rFonts w:ascii="Calibri" w:hAnsi="Calibri"/>
                  <w:color w:val="000000"/>
                  <w:szCs w:val="22"/>
                </w:rPr>
                <w:t>0,11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22"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217322EC" w14:textId="003D06FB" w:rsidR="00501CA5" w:rsidRPr="00086708" w:rsidRDefault="00501CA5" w:rsidP="00501CA5">
            <w:pPr>
              <w:ind w:firstLine="0"/>
              <w:rPr>
                <w:ins w:id="1323" w:author="Álvaro Gonzalez" w:date="2020-06-16T15:32:00Z"/>
                <w:rFonts w:eastAsia="MS Mincho"/>
              </w:rPr>
            </w:pPr>
            <w:ins w:id="1324" w:author="Álvaro Gonzalez" w:date="2020-06-16T15:33:00Z">
              <w:r>
                <w:rPr>
                  <w:rFonts w:ascii="Calibri" w:hAnsi="Calibri"/>
                  <w:color w:val="000000"/>
                  <w:szCs w:val="22"/>
                </w:rPr>
                <w:t>0,45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25"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90F82A9" w14:textId="2CB8DEA7" w:rsidR="00501CA5" w:rsidRPr="00086708" w:rsidRDefault="00501CA5" w:rsidP="00501CA5">
            <w:pPr>
              <w:ind w:firstLine="0"/>
              <w:rPr>
                <w:ins w:id="1326" w:author="Álvaro Gonzalez" w:date="2020-06-16T15:32:00Z"/>
                <w:rFonts w:eastAsia="MS Mincho"/>
              </w:rPr>
            </w:pPr>
            <w:ins w:id="1327" w:author="Álvaro Gonzalez" w:date="2020-06-16T15:33:00Z">
              <w:r>
                <w:rPr>
                  <w:rFonts w:ascii="Calibri" w:hAnsi="Calibri"/>
                  <w:color w:val="000000"/>
                  <w:szCs w:val="22"/>
                </w:rPr>
                <w:t>0,44</w:t>
              </w:r>
            </w:ins>
          </w:p>
        </w:tc>
      </w:tr>
      <w:tr w:rsidR="00501CA5" w:rsidRPr="00086708" w14:paraId="1CDD50DE"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28"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29"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30"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478100E" w14:textId="77777777" w:rsidR="00501CA5" w:rsidRPr="00893DB6" w:rsidRDefault="00501CA5" w:rsidP="00501CA5">
            <w:pPr>
              <w:ind w:firstLine="0"/>
              <w:rPr>
                <w:ins w:id="1331" w:author="Álvaro Gonzalez" w:date="2020-06-16T15:32:00Z"/>
                <w:rFonts w:eastAsia="MS Mincho"/>
              </w:rPr>
            </w:pPr>
            <w:ins w:id="1332" w:author="Álvaro Gonzalez" w:date="2020-06-16T15:32:00Z">
              <w:r w:rsidRPr="00893DB6">
                <w:rPr>
                  <w:rFonts w:eastAsia="MS Mincho"/>
                </w:rPr>
                <w:t>Color</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33"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D0C9320" w14:textId="5279B789" w:rsidR="00501CA5" w:rsidRPr="00086708" w:rsidRDefault="00501CA5" w:rsidP="00501CA5">
            <w:pPr>
              <w:ind w:firstLine="0"/>
              <w:rPr>
                <w:ins w:id="1334" w:author="Álvaro Gonzalez" w:date="2020-06-16T15:32:00Z"/>
                <w:rFonts w:eastAsia="MS Mincho"/>
              </w:rPr>
            </w:pPr>
            <w:ins w:id="1335" w:author="Álvaro Gonzalez" w:date="2020-06-16T15:33:00Z">
              <w:r>
                <w:rPr>
                  <w:rFonts w:ascii="Calibri" w:hAnsi="Calibri"/>
                  <w:color w:val="000000"/>
                  <w:szCs w:val="22"/>
                </w:rPr>
                <w:t>0,19555556</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36"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674E248" w14:textId="1275916A" w:rsidR="00501CA5" w:rsidRPr="00086708" w:rsidRDefault="00501CA5" w:rsidP="00501CA5">
            <w:pPr>
              <w:ind w:firstLine="0"/>
              <w:rPr>
                <w:ins w:id="1337" w:author="Álvaro Gonzalez" w:date="2020-06-16T15:32:00Z"/>
                <w:rFonts w:eastAsia="MS Mincho"/>
              </w:rPr>
            </w:pPr>
            <w:ins w:id="1338" w:author="Álvaro Gonzalez" w:date="2020-06-16T15:33:00Z">
              <w:r>
                <w:rPr>
                  <w:rFonts w:ascii="Calibri" w:hAnsi="Calibri"/>
                  <w:color w:val="000000"/>
                  <w:szCs w:val="22"/>
                </w:rPr>
                <w:t>0,49888889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39"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D19ABB7" w14:textId="2D78BEED" w:rsidR="00501CA5" w:rsidRPr="00086708" w:rsidRDefault="00501CA5" w:rsidP="00501CA5">
            <w:pPr>
              <w:ind w:firstLine="0"/>
              <w:rPr>
                <w:ins w:id="1340" w:author="Álvaro Gonzalez" w:date="2020-06-16T15:32:00Z"/>
                <w:rFonts w:eastAsia="MS Mincho"/>
              </w:rPr>
            </w:pPr>
            <w:ins w:id="1341" w:author="Álvaro Gonzalez" w:date="2020-06-16T15:33:00Z">
              <w:r>
                <w:rPr>
                  <w:rFonts w:ascii="Calibri" w:hAnsi="Calibri"/>
                  <w:color w:val="000000"/>
                  <w:szCs w:val="22"/>
                </w:rPr>
                <w:t>0,30555556</w:t>
              </w:r>
            </w:ins>
          </w:p>
        </w:tc>
      </w:tr>
      <w:tr w:rsidR="00501CA5" w:rsidRPr="00086708" w14:paraId="2769A076"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42"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43"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44"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71740FC4" w14:textId="77777777" w:rsidR="00501CA5" w:rsidRPr="00893DB6" w:rsidRDefault="00501CA5" w:rsidP="00501CA5">
            <w:pPr>
              <w:ind w:firstLine="0"/>
              <w:rPr>
                <w:ins w:id="1345" w:author="Álvaro Gonzalez" w:date="2020-06-16T15:32:00Z"/>
                <w:rFonts w:eastAsia="MS Mincho"/>
              </w:rPr>
            </w:pPr>
            <w:ins w:id="1346" w:author="Álvaro Gonzalez" w:date="2020-06-16T15:32:00Z">
              <w:r w:rsidRPr="00893DB6">
                <w:rPr>
                  <w:rFonts w:eastAsia="MS Mincho"/>
                </w:rPr>
                <w:t>Escalera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47"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C8DB81C" w14:textId="407EE412" w:rsidR="00501CA5" w:rsidRPr="00086708" w:rsidRDefault="00501CA5" w:rsidP="00501CA5">
            <w:pPr>
              <w:ind w:firstLine="0"/>
              <w:rPr>
                <w:ins w:id="1348" w:author="Álvaro Gonzalez" w:date="2020-06-16T15:32:00Z"/>
                <w:rFonts w:eastAsia="MS Mincho"/>
              </w:rPr>
            </w:pPr>
            <w:ins w:id="1349" w:author="Álvaro Gonzalez" w:date="2020-06-16T15:33:00Z">
              <w:r>
                <w:rPr>
                  <w:rFonts w:ascii="Calibri" w:hAnsi="Calibri"/>
                  <w:color w:val="000000"/>
                  <w:szCs w:val="22"/>
                </w:rPr>
                <w:t>0,30555556</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50"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3DCBED9" w14:textId="2CDFF684" w:rsidR="00501CA5" w:rsidRPr="00086708" w:rsidRDefault="00501CA5" w:rsidP="00501CA5">
            <w:pPr>
              <w:ind w:firstLine="0"/>
              <w:rPr>
                <w:ins w:id="1351" w:author="Álvaro Gonzalez" w:date="2020-06-16T15:32:00Z"/>
                <w:rFonts w:eastAsia="MS Mincho"/>
              </w:rPr>
            </w:pPr>
            <w:ins w:id="1352" w:author="Álvaro Gonzalez" w:date="2020-06-16T15:33:00Z">
              <w:r>
                <w:rPr>
                  <w:rFonts w:ascii="Calibri" w:hAnsi="Calibri"/>
                  <w:color w:val="000000"/>
                  <w:szCs w:val="22"/>
                </w:rPr>
                <w:t>0,49888889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53"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369258E9" w14:textId="68908C63" w:rsidR="00501CA5" w:rsidRPr="00086708" w:rsidRDefault="00501CA5" w:rsidP="00501CA5">
            <w:pPr>
              <w:ind w:firstLine="0"/>
              <w:rPr>
                <w:ins w:id="1354" w:author="Álvaro Gonzalez" w:date="2020-06-16T15:32:00Z"/>
                <w:rFonts w:eastAsia="MS Mincho"/>
              </w:rPr>
            </w:pPr>
            <w:ins w:id="1355" w:author="Álvaro Gonzalez" w:date="2020-06-16T15:33:00Z">
              <w:r>
                <w:rPr>
                  <w:rFonts w:ascii="Calibri" w:hAnsi="Calibri"/>
                  <w:color w:val="000000"/>
                  <w:szCs w:val="22"/>
                </w:rPr>
                <w:t>0,19555556</w:t>
              </w:r>
            </w:ins>
          </w:p>
        </w:tc>
      </w:tr>
      <w:tr w:rsidR="00501CA5" w:rsidRPr="00086708" w14:paraId="538CC4CB"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56"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57"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58"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1A3DA317" w14:textId="77777777" w:rsidR="00501CA5" w:rsidRPr="00893DB6" w:rsidRDefault="00501CA5" w:rsidP="00501CA5">
            <w:pPr>
              <w:ind w:firstLine="0"/>
              <w:rPr>
                <w:ins w:id="1359" w:author="Álvaro Gonzalez" w:date="2020-06-16T15:32:00Z"/>
                <w:rFonts w:eastAsia="MS Mincho"/>
              </w:rPr>
            </w:pPr>
            <w:ins w:id="1360" w:author="Álvaro Gonzalez" w:date="2020-06-16T15:32:00Z">
              <w:r w:rsidRPr="00893DB6">
                <w:rPr>
                  <w:rFonts w:eastAsia="MS Mincho"/>
                </w:rPr>
                <w:t>Trio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61"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49A66320" w14:textId="57FF4DA0" w:rsidR="00501CA5" w:rsidRPr="00086708" w:rsidRDefault="00501CA5" w:rsidP="00501CA5">
            <w:pPr>
              <w:ind w:firstLine="0"/>
              <w:rPr>
                <w:ins w:id="1362" w:author="Álvaro Gonzalez" w:date="2020-06-16T15:32:00Z"/>
                <w:rFonts w:eastAsia="MS Mincho"/>
              </w:rPr>
            </w:pPr>
            <w:ins w:id="1363" w:author="Álvaro Gonzalez" w:date="2020-06-16T15:33:00Z">
              <w:r>
                <w:rPr>
                  <w:rFonts w:ascii="Calibri" w:hAnsi="Calibri"/>
                  <w:color w:val="000000"/>
                  <w:szCs w:val="22"/>
                </w:rPr>
                <w:t>0,44</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64"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0F359E31" w14:textId="744AFBBF" w:rsidR="00501CA5" w:rsidRPr="00086708" w:rsidRDefault="00501CA5" w:rsidP="00501CA5">
            <w:pPr>
              <w:ind w:firstLine="0"/>
              <w:rPr>
                <w:ins w:id="1365" w:author="Álvaro Gonzalez" w:date="2020-06-16T15:32:00Z"/>
                <w:rFonts w:eastAsia="MS Mincho"/>
              </w:rPr>
            </w:pPr>
            <w:ins w:id="1366" w:author="Álvaro Gonzalez" w:date="2020-06-16T15:33:00Z">
              <w:r>
                <w:rPr>
                  <w:rFonts w:ascii="Calibri" w:hAnsi="Calibri"/>
                  <w:color w:val="000000"/>
                  <w:szCs w:val="22"/>
                </w:rPr>
                <w:t>0,45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67"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17026FEE" w14:textId="13A8E406" w:rsidR="00501CA5" w:rsidRPr="00086708" w:rsidRDefault="00501CA5" w:rsidP="00501CA5">
            <w:pPr>
              <w:ind w:firstLine="0"/>
              <w:rPr>
                <w:ins w:id="1368" w:author="Álvaro Gonzalez" w:date="2020-06-16T15:32:00Z"/>
                <w:rFonts w:eastAsia="MS Mincho"/>
              </w:rPr>
            </w:pPr>
            <w:ins w:id="1369" w:author="Álvaro Gonzalez" w:date="2020-06-16T15:33:00Z">
              <w:r>
                <w:rPr>
                  <w:rFonts w:ascii="Calibri" w:hAnsi="Calibri"/>
                  <w:color w:val="000000"/>
                  <w:szCs w:val="22"/>
                </w:rPr>
                <w:t>0,11</w:t>
              </w:r>
            </w:ins>
          </w:p>
        </w:tc>
      </w:tr>
      <w:tr w:rsidR="00501CA5" w:rsidRPr="00086708" w14:paraId="2D874566"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70"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71"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72"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5A667696" w14:textId="77777777" w:rsidR="00501CA5" w:rsidRPr="00893DB6" w:rsidRDefault="00501CA5" w:rsidP="00501CA5">
            <w:pPr>
              <w:ind w:firstLine="0"/>
              <w:rPr>
                <w:ins w:id="1373" w:author="Álvaro Gonzalez" w:date="2020-06-16T15:32:00Z"/>
                <w:rFonts w:eastAsia="MS Mincho"/>
              </w:rPr>
            </w:pPr>
            <w:ins w:id="1374" w:author="Álvaro Gonzalez" w:date="2020-06-16T15:32:00Z">
              <w:r w:rsidRPr="00893DB6">
                <w:rPr>
                  <w:rFonts w:eastAsia="MS Mincho"/>
                </w:rPr>
                <w:t>Doble 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75"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7E04657" w14:textId="2F6B1B53" w:rsidR="00501CA5" w:rsidRPr="00086708" w:rsidRDefault="00501CA5" w:rsidP="00501CA5">
            <w:pPr>
              <w:ind w:firstLine="0"/>
              <w:rPr>
                <w:ins w:id="1376" w:author="Álvaro Gonzalez" w:date="2020-06-16T15:32:00Z"/>
                <w:rFonts w:eastAsia="MS Mincho"/>
              </w:rPr>
            </w:pPr>
            <w:ins w:id="1377" w:author="Álvaro Gonzalez" w:date="2020-06-16T15:33:00Z">
              <w:r>
                <w:rPr>
                  <w:rFonts w:ascii="Calibri" w:hAnsi="Calibri"/>
                  <w:color w:val="000000"/>
                  <w:szCs w:val="22"/>
                </w:rPr>
                <w:t>0,59888889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78"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61F73605" w14:textId="2739DA35" w:rsidR="00501CA5" w:rsidRPr="00086708" w:rsidRDefault="00501CA5" w:rsidP="00501CA5">
            <w:pPr>
              <w:ind w:firstLine="0"/>
              <w:rPr>
                <w:ins w:id="1379" w:author="Álvaro Gonzalez" w:date="2020-06-16T15:32:00Z"/>
                <w:rFonts w:eastAsia="MS Mincho"/>
              </w:rPr>
            </w:pPr>
            <w:ins w:id="1380" w:author="Álvaro Gonzalez" w:date="2020-06-16T15:33:00Z">
              <w:r>
                <w:rPr>
                  <w:rFonts w:ascii="Calibri" w:hAnsi="Calibri"/>
                  <w:color w:val="000000"/>
                  <w:szCs w:val="22"/>
                </w:rPr>
                <w:t>0,35222222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81"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63E0436B" w14:textId="2B898828" w:rsidR="00501CA5" w:rsidRPr="00086708" w:rsidRDefault="00501CA5" w:rsidP="00501CA5">
            <w:pPr>
              <w:ind w:firstLine="0"/>
              <w:rPr>
                <w:ins w:id="1382" w:author="Álvaro Gonzalez" w:date="2020-06-16T15:32:00Z"/>
                <w:rFonts w:eastAsia="MS Mincho"/>
              </w:rPr>
            </w:pPr>
            <w:ins w:id="1383" w:author="Álvaro Gonzalez" w:date="2020-06-16T15:33:00Z">
              <w:r>
                <w:rPr>
                  <w:rFonts w:ascii="Calibri" w:hAnsi="Calibri"/>
                  <w:color w:val="000000"/>
                  <w:szCs w:val="22"/>
                </w:rPr>
                <w:t>0,04888889</w:t>
              </w:r>
            </w:ins>
          </w:p>
        </w:tc>
      </w:tr>
      <w:tr w:rsidR="00501CA5" w:rsidRPr="00086708" w14:paraId="5FF2CFFA"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84"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85"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386"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97E389D" w14:textId="77777777" w:rsidR="00501CA5" w:rsidRPr="00893DB6" w:rsidRDefault="00501CA5" w:rsidP="00501CA5">
            <w:pPr>
              <w:ind w:firstLine="0"/>
              <w:rPr>
                <w:ins w:id="1387" w:author="Álvaro Gonzalez" w:date="2020-06-16T15:32:00Z"/>
                <w:rFonts w:eastAsia="MS Mincho"/>
              </w:rPr>
            </w:pPr>
            <w:ins w:id="1388" w:author="Álvaro Gonzalez" w:date="2020-06-16T15:32:00Z">
              <w:r w:rsidRPr="00893DB6">
                <w:rPr>
                  <w:rFonts w:eastAsia="MS Mincho"/>
                </w:rPr>
                <w:t>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389"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3A4EC1B7" w14:textId="6C5EDA14" w:rsidR="00501CA5" w:rsidRPr="00086708" w:rsidRDefault="00501CA5" w:rsidP="00501CA5">
            <w:pPr>
              <w:ind w:firstLine="0"/>
              <w:rPr>
                <w:ins w:id="1390" w:author="Álvaro Gonzalez" w:date="2020-06-16T15:32:00Z"/>
                <w:rFonts w:eastAsia="MS Mincho"/>
              </w:rPr>
            </w:pPr>
            <w:ins w:id="1391" w:author="Álvaro Gonzalez" w:date="2020-06-16T15:33:00Z">
              <w:r>
                <w:rPr>
                  <w:rFonts w:ascii="Calibri" w:hAnsi="Calibri"/>
                  <w:color w:val="000000"/>
                  <w:szCs w:val="22"/>
                </w:rPr>
                <w:t>0,78222222</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92"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7A6A6BC8" w14:textId="1275E2E1" w:rsidR="00501CA5" w:rsidRPr="00086708" w:rsidRDefault="00501CA5" w:rsidP="00501CA5">
            <w:pPr>
              <w:ind w:firstLine="0"/>
              <w:rPr>
                <w:ins w:id="1393" w:author="Álvaro Gonzalez" w:date="2020-06-16T15:32:00Z"/>
                <w:rFonts w:eastAsia="MS Mincho"/>
              </w:rPr>
            </w:pPr>
            <w:ins w:id="1394" w:author="Álvaro Gonzalez" w:date="2020-06-16T15:33:00Z">
              <w:r>
                <w:rPr>
                  <w:rFonts w:ascii="Calibri" w:hAnsi="Calibri"/>
                  <w:color w:val="000000"/>
                  <w:szCs w:val="22"/>
                </w:rPr>
                <w:t>0,20555556</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395"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FB5E3D8" w14:textId="04BAAF75" w:rsidR="00501CA5" w:rsidRPr="00086708" w:rsidRDefault="00501CA5" w:rsidP="00501CA5">
            <w:pPr>
              <w:ind w:firstLine="0"/>
              <w:rPr>
                <w:ins w:id="1396" w:author="Álvaro Gonzalez" w:date="2020-06-16T15:32:00Z"/>
                <w:rFonts w:eastAsia="MS Mincho"/>
              </w:rPr>
            </w:pPr>
            <w:ins w:id="1397" w:author="Álvaro Gonzalez" w:date="2020-06-16T15:33:00Z">
              <w:r>
                <w:rPr>
                  <w:rFonts w:ascii="Calibri" w:hAnsi="Calibri"/>
                  <w:color w:val="000000"/>
                  <w:szCs w:val="22"/>
                </w:rPr>
                <w:t>0,01222222</w:t>
              </w:r>
            </w:ins>
          </w:p>
        </w:tc>
      </w:tr>
      <w:tr w:rsidR="00501CA5" w:rsidRPr="00086708" w14:paraId="705CE46E"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98" w:author="Álvaro Gonzalez" w:date="2020-06-16T15:3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1399" w:author="Álvaro Gonzalez" w:date="2020-06-16T15:32: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400"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12182FD" w14:textId="77777777" w:rsidR="00501CA5" w:rsidRPr="00893DB6" w:rsidRDefault="00501CA5" w:rsidP="00501CA5">
            <w:pPr>
              <w:ind w:firstLine="0"/>
              <w:rPr>
                <w:ins w:id="1401" w:author="Álvaro Gonzalez" w:date="2020-06-16T15:32:00Z"/>
                <w:rFonts w:eastAsia="MS Mincho"/>
              </w:rPr>
            </w:pPr>
            <w:ins w:id="1402" w:author="Álvaro Gonzalez" w:date="2020-06-16T15:32:00Z">
              <w:r w:rsidRPr="00893DB6">
                <w:rPr>
                  <w:rFonts w:eastAsia="MS Mincho"/>
                </w:rPr>
                <w:t>Carta alta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Change w:id="1403" w:author="Álvaro Gonzalez" w:date="2020-06-16T15:3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7DAADD3A" w14:textId="0AFE78A5" w:rsidR="00501CA5" w:rsidRPr="00501CA5" w:rsidRDefault="00501CA5" w:rsidP="00501CA5">
            <w:pPr>
              <w:ind w:firstLine="0"/>
              <w:rPr>
                <w:ins w:id="1404" w:author="Álvaro Gonzalez" w:date="2020-06-16T15:32:00Z"/>
                <w:rFonts w:eastAsia="MS Mincho"/>
              </w:rPr>
            </w:pPr>
            <w:ins w:id="1405" w:author="Álvaro Gonzalez" w:date="2020-06-16T15:33:00Z">
              <w:r>
                <w:rPr>
                  <w:rFonts w:ascii="Calibri" w:hAnsi="Calibri"/>
                  <w:color w:val="000000"/>
                  <w:szCs w:val="22"/>
                </w:rPr>
                <w:t>0,99</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406"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1EF5F88E" w14:textId="10B76F7C" w:rsidR="00501CA5" w:rsidRPr="00501CA5" w:rsidRDefault="00501CA5" w:rsidP="00501CA5">
            <w:pPr>
              <w:ind w:firstLine="0"/>
              <w:rPr>
                <w:ins w:id="1407" w:author="Álvaro Gonzalez" w:date="2020-06-16T15:32:00Z"/>
                <w:rFonts w:eastAsia="MS Mincho"/>
              </w:rPr>
            </w:pPr>
            <w:ins w:id="1408" w:author="Álvaro Gonzalez" w:date="2020-06-16T15:33:00Z">
              <w:r>
                <w:rPr>
                  <w:rFonts w:ascii="Calibri" w:hAnsi="Calibri"/>
                  <w:color w:val="000000"/>
                  <w:szCs w:val="22"/>
                </w:rPr>
                <w:t>0,01</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Change w:id="1409" w:author="Álvaro Gonzalez" w:date="2020-06-16T15:33:00Z">
              <w:tcPr>
                <w:tcW w:w="2124" w:type="dxa"/>
                <w:tcBorders>
                  <w:top w:val="single" w:sz="4" w:space="0" w:color="auto"/>
                  <w:left w:val="single" w:sz="4" w:space="0" w:color="auto"/>
                  <w:bottom w:val="single" w:sz="4" w:space="0" w:color="auto"/>
                  <w:right w:val="single" w:sz="4" w:space="0" w:color="auto"/>
                </w:tcBorders>
                <w:shd w:val="clear" w:color="auto" w:fill="auto"/>
              </w:tcPr>
            </w:tcPrChange>
          </w:tcPr>
          <w:p w14:paraId="5D4D0F9D" w14:textId="764CEAB0" w:rsidR="00501CA5" w:rsidRPr="00501CA5" w:rsidRDefault="00501CA5" w:rsidP="00501CA5">
            <w:pPr>
              <w:ind w:firstLine="0"/>
              <w:rPr>
                <w:ins w:id="1410" w:author="Álvaro Gonzalez" w:date="2020-06-16T15:32:00Z"/>
                <w:rFonts w:eastAsia="MS Mincho"/>
              </w:rPr>
            </w:pPr>
            <w:ins w:id="1411" w:author="Álvaro Gonzalez" w:date="2020-06-16T15:33:00Z">
              <w:r>
                <w:rPr>
                  <w:rFonts w:ascii="Calibri" w:hAnsi="Calibri"/>
                  <w:color w:val="000000"/>
                  <w:szCs w:val="22"/>
                </w:rPr>
                <w:t>0</w:t>
              </w:r>
            </w:ins>
          </w:p>
        </w:tc>
      </w:tr>
    </w:tbl>
    <w:p w14:paraId="71D5D282" w14:textId="77777777" w:rsidR="009063BC" w:rsidRPr="00671F11" w:rsidRDefault="009063BC" w:rsidP="009063BC">
      <w:pPr>
        <w:ind w:firstLine="0"/>
      </w:pPr>
    </w:p>
    <w:p w14:paraId="32F9B1F3" w14:textId="77777777" w:rsidR="009063BC" w:rsidRDefault="009063BC">
      <w:pPr>
        <w:pStyle w:val="Ttulo3"/>
        <w:numPr>
          <w:ilvl w:val="3"/>
          <w:numId w:val="49"/>
        </w:numPr>
      </w:pPr>
      <w:proofErr w:type="spellStart"/>
      <w:r>
        <w:lastRenderedPageBreak/>
        <w:t>Calling</w:t>
      </w:r>
      <w:proofErr w:type="spellEnd"/>
      <w:r>
        <w:t xml:space="preserve"> </w:t>
      </w:r>
      <w:proofErr w:type="spellStart"/>
      <w:r>
        <w:t>Station</w:t>
      </w:r>
      <w:proofErr w:type="spellEnd"/>
    </w:p>
    <w:p w14:paraId="52AA174A" w14:textId="16773C35" w:rsidR="007C0B93" w:rsidRDefault="009063BC" w:rsidP="009063BC">
      <w:pPr>
        <w:ind w:firstLine="0"/>
        <w:rPr>
          <w:ins w:id="1412" w:author="Álvaro Gonzalez" w:date="2020-06-16T14:40:00Z"/>
        </w:rPr>
      </w:pPr>
      <w:del w:id="1413" w:author="Álvaro Gonzalez" w:date="2020-06-16T14:38:00Z">
        <w:r w:rsidDel="00CE2FC7">
          <w:delText>Sabiendo este comportamiento (rara vez sube apuesta, y ve la mayor parte de las manos aun teníendo una mano mala), he decidido caracterizar este algoritmo de la siguiente manera:</w:delText>
        </w:r>
      </w:del>
      <w:ins w:id="1414" w:author="Álvaro Gonzalez" w:date="2020-06-16T14:38:00Z">
        <w:r w:rsidR="00CE2FC7">
          <w:t xml:space="preserve">El comportamiento de este patrón </w:t>
        </w:r>
        <w:r w:rsidR="007C0B93">
          <w:t>va a ser bastante similar al de maniaco, únicamente priorizando la prob</w:t>
        </w:r>
      </w:ins>
      <w:ins w:id="1415" w:author="Álvaro Gonzalez" w:date="2020-06-16T14:39:00Z">
        <w:r w:rsidR="007C0B93">
          <w:t>abilidad</w:t>
        </w:r>
      </w:ins>
      <w:ins w:id="1416" w:author="Álvaro Gonzalez" w:date="2020-06-16T14:38:00Z">
        <w:r w:rsidR="007C0B93">
          <w:t xml:space="preserve"> de</w:t>
        </w:r>
      </w:ins>
      <w:ins w:id="1417" w:author="Álvaro Gonzalez" w:date="2020-06-16T14:39:00Z">
        <w:r w:rsidR="007C0B93">
          <w:t xml:space="preserve"> ver la apuesta por encima de subir. También se tendrá un comportamiento lineal</w:t>
        </w:r>
      </w:ins>
      <w:ins w:id="1418" w:author="Álvaro Gonzalez" w:date="2020-06-16T14:40:00Z">
        <w:r w:rsidR="007C0B93">
          <w:t>, aunque en este caso, la probabilidad que estará en función de las otras dos es la de pasar, ya que se le quiere dar más importancia a Ver.</w:t>
        </w:r>
      </w:ins>
    </w:p>
    <w:p w14:paraId="75A76161" w14:textId="77777777" w:rsidR="007C0B93" w:rsidRDefault="007C0B93" w:rsidP="007C0B93">
      <w:pPr>
        <w:rPr>
          <w:ins w:id="1419" w:author="Álvaro Gonzalez" w:date="2020-06-16T14:41:00Z"/>
        </w:rPr>
      </w:pPr>
      <w:ins w:id="1420" w:author="Álvaro Gonzalez" w:date="2020-06-16T14:41:00Z">
        <w:r>
          <w:t>En este caso, se van a definir los siguientes valores:</w:t>
        </w:r>
      </w:ins>
    </w:p>
    <w:p w14:paraId="314FBB47" w14:textId="1B422E72" w:rsidR="007C0B93" w:rsidRDefault="007C0B93" w:rsidP="007C0B93">
      <w:pPr>
        <w:numPr>
          <w:ilvl w:val="0"/>
          <w:numId w:val="76"/>
        </w:numPr>
        <w:rPr>
          <w:ins w:id="1421" w:author="Álvaro Gonzalez" w:date="2020-06-16T14:41:00Z"/>
        </w:rPr>
      </w:pPr>
      <w:ins w:id="1422" w:author="Álvaro Gonzalez" w:date="2020-06-16T14:41:00Z">
        <w:r>
          <w:t>Probabilidad en caso de mejor jugada: [</w:t>
        </w:r>
        <w:proofErr w:type="spellStart"/>
        <w:proofErr w:type="gramStart"/>
        <w:r>
          <w:t>p,v</w:t>
        </w:r>
        <w:proofErr w:type="gramEnd"/>
        <w:r>
          <w:t>,s</w:t>
        </w:r>
        <w:proofErr w:type="spellEnd"/>
        <w:r>
          <w:t>]=[0,0.85,0.15]</w:t>
        </w:r>
      </w:ins>
    </w:p>
    <w:p w14:paraId="5AD06224" w14:textId="764C1A9C" w:rsidR="007C0B93" w:rsidRDefault="007C0B93" w:rsidP="007C0B93">
      <w:pPr>
        <w:numPr>
          <w:ilvl w:val="0"/>
          <w:numId w:val="76"/>
        </w:numPr>
        <w:rPr>
          <w:ins w:id="1423" w:author="Álvaro Gonzalez" w:date="2020-06-16T14:41:00Z"/>
        </w:rPr>
      </w:pPr>
      <w:ins w:id="1424" w:author="Álvaro Gonzalez" w:date="2020-06-16T14:41:00Z">
        <w:r>
          <w:t>Decremento de s: -0.0125 x escalón.</w:t>
        </w:r>
      </w:ins>
    </w:p>
    <w:p w14:paraId="0751E6A2" w14:textId="7D9B1B5E" w:rsidR="007C0B93" w:rsidRDefault="007C0B93" w:rsidP="007C0B93">
      <w:pPr>
        <w:numPr>
          <w:ilvl w:val="0"/>
          <w:numId w:val="76"/>
        </w:numPr>
        <w:rPr>
          <w:ins w:id="1425" w:author="Álvaro Gonzalez" w:date="2020-06-16T14:41:00Z"/>
        </w:rPr>
      </w:pPr>
      <w:ins w:id="1426" w:author="Álvaro Gonzalez" w:date="2020-06-16T14:41:00Z">
        <w:r>
          <w:t>Decremento de v: -0.025 x escalón.</w:t>
        </w:r>
      </w:ins>
    </w:p>
    <w:p w14:paraId="6C098960" w14:textId="5182E658" w:rsidR="007C0B93" w:rsidRDefault="007C0B93" w:rsidP="007C0B93">
      <w:pPr>
        <w:numPr>
          <w:ilvl w:val="0"/>
          <w:numId w:val="76"/>
        </w:numPr>
        <w:rPr>
          <w:ins w:id="1427" w:author="Álvaro Gonzalez" w:date="2020-06-16T14:41:00Z"/>
        </w:rPr>
      </w:pPr>
      <w:ins w:id="1428" w:author="Álvaro Gonzalez" w:date="2020-06-16T14:41:00Z">
        <w:r>
          <w:t xml:space="preserve">El valor de </w:t>
        </w:r>
      </w:ins>
      <w:ins w:id="1429" w:author="Álvaro Gonzalez" w:date="2020-06-16T14:42:00Z">
        <w:r>
          <w:t>p</w:t>
        </w:r>
      </w:ins>
      <w:ins w:id="1430" w:author="Álvaro Gonzalez" w:date="2020-06-16T14:41:00Z">
        <w:r>
          <w:t>=1-(</w:t>
        </w:r>
      </w:ins>
      <w:proofErr w:type="spellStart"/>
      <w:ins w:id="1431" w:author="Álvaro Gonzalez" w:date="2020-06-16T14:42:00Z">
        <w:r>
          <w:t>v</w:t>
        </w:r>
      </w:ins>
      <w:ins w:id="1432" w:author="Álvaro Gonzalez" w:date="2020-06-16T14:41:00Z">
        <w:r>
          <w:t>+</w:t>
        </w:r>
      </w:ins>
      <w:ins w:id="1433" w:author="Álvaro Gonzalez" w:date="2020-06-20T14:40:00Z">
        <w:r w:rsidR="006E2982">
          <w:t>s</w:t>
        </w:r>
      </w:ins>
      <w:proofErr w:type="spellEnd"/>
      <w:ins w:id="1434" w:author="Álvaro Gonzalez" w:date="2020-06-16T14:41:00Z">
        <w:r>
          <w:t xml:space="preserve">) en este caso significa que </w:t>
        </w:r>
      </w:ins>
      <w:ins w:id="1435" w:author="Álvaro Gonzalez" w:date="2020-06-16T14:42:00Z">
        <w:r>
          <w:t>p</w:t>
        </w:r>
      </w:ins>
      <w:ins w:id="1436" w:author="Álvaro Gonzalez" w:date="2020-06-16T14:41:00Z">
        <w:r>
          <w:t xml:space="preserve"> irá en incremento por escalón de +0.0</w:t>
        </w:r>
      </w:ins>
      <w:ins w:id="1437" w:author="Álvaro Gonzalez" w:date="2020-06-16T14:42:00Z">
        <w:r>
          <w:t>375</w:t>
        </w:r>
      </w:ins>
      <w:ins w:id="1438" w:author="Álvaro Gonzalez" w:date="2020-06-16T14:41:00Z">
        <w:r>
          <w:t xml:space="preserve"> x escalón.</w:t>
        </w:r>
      </w:ins>
    </w:p>
    <w:p w14:paraId="774D705A" w14:textId="039A9714" w:rsidR="007C0B93" w:rsidRDefault="007C0B93" w:rsidP="009063BC">
      <w:pPr>
        <w:ind w:firstLine="0"/>
        <w:rPr>
          <w:ins w:id="1439" w:author="Álvaro Gonzalez" w:date="2020-06-16T14:39:00Z"/>
        </w:rPr>
      </w:pPr>
      <w:proofErr w:type="spellStart"/>
      <w:ins w:id="1440" w:author="Álvaro Gonzalez" w:date="2020-06-16T14:43:00Z">
        <w:r>
          <w:rPr>
            <w:b/>
          </w:rPr>
          <w:t>Preflop</w:t>
        </w:r>
      </w:ins>
      <w:proofErr w:type="spellEnd"/>
    </w:p>
    <w:p w14:paraId="14E4DA06" w14:textId="77777777" w:rsidR="007C0B93" w:rsidRDefault="007C0B93" w:rsidP="009063BC">
      <w:pPr>
        <w:ind w:firstLine="0"/>
        <w:rPr>
          <w:ins w:id="1441" w:author="Álvaro Gonzalez" w:date="2020-06-16T14:42:00Z"/>
        </w:rPr>
      </w:pPr>
      <w:ins w:id="1442" w:author="Álvaro Gonzalez" w:date="2020-06-16T14:38:00Z">
        <w:r>
          <w:t xml:space="preserve"> </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C0B93" w14:paraId="3E4C4B04" w14:textId="77777777" w:rsidTr="00315BF7">
        <w:trPr>
          <w:ins w:id="1443" w:author="Álvaro Gonzalez" w:date="2020-06-16T14:42:00Z"/>
        </w:trPr>
        <w:tc>
          <w:tcPr>
            <w:tcW w:w="2123" w:type="dxa"/>
            <w:shd w:val="clear" w:color="auto" w:fill="auto"/>
          </w:tcPr>
          <w:p w14:paraId="2A8CC4FD" w14:textId="77777777" w:rsidR="007C0B93" w:rsidRPr="00086708" w:rsidRDefault="007C0B93" w:rsidP="00315BF7">
            <w:pPr>
              <w:ind w:firstLine="0"/>
              <w:rPr>
                <w:ins w:id="1444" w:author="Álvaro Gonzalez" w:date="2020-06-16T14:42:00Z"/>
                <w:rFonts w:eastAsia="MS Mincho"/>
              </w:rPr>
            </w:pPr>
            <w:ins w:id="1445" w:author="Álvaro Gonzalez" w:date="2020-06-16T14:42:00Z">
              <w:r>
                <w:rPr>
                  <w:rFonts w:eastAsia="MS Mincho"/>
                </w:rPr>
                <w:t xml:space="preserve">Grupo </w:t>
              </w:r>
              <w:proofErr w:type="spellStart"/>
              <w:r>
                <w:rPr>
                  <w:rFonts w:eastAsia="MS Mincho"/>
                </w:rPr>
                <w:t>Sklansky</w:t>
              </w:r>
              <w:proofErr w:type="spellEnd"/>
              <w:r>
                <w:rPr>
                  <w:rFonts w:eastAsia="MS Mincho"/>
                </w:rPr>
                <w:t xml:space="preserve"> - </w:t>
              </w:r>
              <w:proofErr w:type="spellStart"/>
              <w:r>
                <w:rPr>
                  <w:rFonts w:eastAsia="MS Mincho"/>
                </w:rPr>
                <w:t>Malmuth</w:t>
              </w:r>
              <w:proofErr w:type="spellEnd"/>
              <w:r>
                <w:rPr>
                  <w:rFonts w:eastAsia="MS Mincho"/>
                </w:rPr>
                <w:t xml:space="preserve"> </w:t>
              </w:r>
            </w:ins>
          </w:p>
        </w:tc>
        <w:tc>
          <w:tcPr>
            <w:tcW w:w="2123" w:type="dxa"/>
            <w:shd w:val="clear" w:color="auto" w:fill="auto"/>
          </w:tcPr>
          <w:p w14:paraId="756DE936" w14:textId="77777777" w:rsidR="007C0B93" w:rsidRPr="00086708" w:rsidRDefault="007C0B93" w:rsidP="00315BF7">
            <w:pPr>
              <w:rPr>
                <w:ins w:id="1446" w:author="Álvaro Gonzalez" w:date="2020-06-16T14:42:00Z"/>
                <w:rFonts w:eastAsia="MS Mincho"/>
              </w:rPr>
            </w:pPr>
            <w:ins w:id="1447" w:author="Álvaro Gonzalez" w:date="2020-06-16T14:42:00Z">
              <w:r w:rsidRPr="00086708">
                <w:rPr>
                  <w:rFonts w:eastAsia="MS Mincho"/>
                </w:rPr>
                <w:t>%pasar</w:t>
              </w:r>
            </w:ins>
          </w:p>
        </w:tc>
        <w:tc>
          <w:tcPr>
            <w:tcW w:w="2124" w:type="dxa"/>
            <w:shd w:val="clear" w:color="auto" w:fill="auto"/>
          </w:tcPr>
          <w:p w14:paraId="1498AB84" w14:textId="77777777" w:rsidR="007C0B93" w:rsidRPr="00086708" w:rsidRDefault="007C0B93" w:rsidP="00315BF7">
            <w:pPr>
              <w:rPr>
                <w:ins w:id="1448" w:author="Álvaro Gonzalez" w:date="2020-06-16T14:42:00Z"/>
                <w:rFonts w:eastAsia="MS Mincho"/>
              </w:rPr>
            </w:pPr>
            <w:ins w:id="1449" w:author="Álvaro Gonzalez" w:date="2020-06-16T14:42:00Z">
              <w:r w:rsidRPr="00086708">
                <w:rPr>
                  <w:rFonts w:eastAsia="MS Mincho"/>
                </w:rPr>
                <w:t>%ver</w:t>
              </w:r>
            </w:ins>
          </w:p>
        </w:tc>
        <w:tc>
          <w:tcPr>
            <w:tcW w:w="2124" w:type="dxa"/>
            <w:shd w:val="clear" w:color="auto" w:fill="auto"/>
          </w:tcPr>
          <w:p w14:paraId="3FF893D6" w14:textId="77777777" w:rsidR="007C0B93" w:rsidRPr="00086708" w:rsidRDefault="007C0B93" w:rsidP="00315BF7">
            <w:pPr>
              <w:rPr>
                <w:ins w:id="1450" w:author="Álvaro Gonzalez" w:date="2020-06-16T14:42:00Z"/>
                <w:rFonts w:eastAsia="MS Mincho"/>
              </w:rPr>
            </w:pPr>
            <w:ins w:id="1451" w:author="Álvaro Gonzalez" w:date="2020-06-16T14:42:00Z">
              <w:r w:rsidRPr="00086708">
                <w:rPr>
                  <w:rFonts w:eastAsia="MS Mincho"/>
                </w:rPr>
                <w:t>%subir</w:t>
              </w:r>
            </w:ins>
          </w:p>
        </w:tc>
      </w:tr>
      <w:tr w:rsidR="007C0B93" w14:paraId="7C976F8B" w14:textId="77777777" w:rsidTr="00315BF7">
        <w:trPr>
          <w:ins w:id="1452" w:author="Álvaro Gonzalez" w:date="2020-06-16T14:42:00Z"/>
        </w:trPr>
        <w:tc>
          <w:tcPr>
            <w:tcW w:w="2123" w:type="dxa"/>
            <w:shd w:val="clear" w:color="auto" w:fill="auto"/>
          </w:tcPr>
          <w:p w14:paraId="0FE69CDE" w14:textId="77777777" w:rsidR="007C0B93" w:rsidRPr="00086708" w:rsidRDefault="007C0B93" w:rsidP="007C0B93">
            <w:pPr>
              <w:rPr>
                <w:ins w:id="1453" w:author="Álvaro Gonzalez" w:date="2020-06-16T14:42:00Z"/>
                <w:rFonts w:eastAsia="MS Mincho"/>
              </w:rPr>
            </w:pPr>
            <w:ins w:id="1454" w:author="Álvaro Gonzalez" w:date="2020-06-16T14:42:00Z">
              <w:r>
                <w:rPr>
                  <w:rFonts w:eastAsia="MS Mincho"/>
                </w:rPr>
                <w:t>Grupo 1</w:t>
              </w:r>
            </w:ins>
          </w:p>
        </w:tc>
        <w:tc>
          <w:tcPr>
            <w:tcW w:w="2123" w:type="dxa"/>
            <w:shd w:val="clear" w:color="auto" w:fill="auto"/>
            <w:vAlign w:val="bottom"/>
          </w:tcPr>
          <w:p w14:paraId="1D1C9DE8" w14:textId="0C027615" w:rsidR="007C0B93" w:rsidRPr="00086708" w:rsidRDefault="007C0B93" w:rsidP="007C0B93">
            <w:pPr>
              <w:rPr>
                <w:ins w:id="1455" w:author="Álvaro Gonzalez" w:date="2020-06-16T14:42:00Z"/>
                <w:rFonts w:eastAsia="MS Mincho"/>
              </w:rPr>
            </w:pPr>
            <w:ins w:id="1456" w:author="Álvaro Gonzalez" w:date="2020-06-16T14:43:00Z">
              <w:r>
                <w:rPr>
                  <w:rFonts w:ascii="Calibri" w:hAnsi="Calibri"/>
                  <w:color w:val="000000"/>
                  <w:szCs w:val="22"/>
                </w:rPr>
                <w:t>0</w:t>
              </w:r>
            </w:ins>
          </w:p>
        </w:tc>
        <w:tc>
          <w:tcPr>
            <w:tcW w:w="2124" w:type="dxa"/>
            <w:shd w:val="clear" w:color="auto" w:fill="auto"/>
            <w:vAlign w:val="bottom"/>
          </w:tcPr>
          <w:p w14:paraId="6DE29C07" w14:textId="12CA9BD9" w:rsidR="007C0B93" w:rsidRPr="00086708" w:rsidRDefault="007C0B93" w:rsidP="007C0B93">
            <w:pPr>
              <w:rPr>
                <w:ins w:id="1457" w:author="Álvaro Gonzalez" w:date="2020-06-16T14:42:00Z"/>
                <w:rFonts w:eastAsia="MS Mincho"/>
              </w:rPr>
            </w:pPr>
            <w:ins w:id="1458" w:author="Álvaro Gonzalez" w:date="2020-06-16T14:43:00Z">
              <w:r>
                <w:rPr>
                  <w:rFonts w:ascii="Calibri" w:hAnsi="Calibri"/>
                  <w:color w:val="000000"/>
                  <w:szCs w:val="22"/>
                </w:rPr>
                <w:t>0,85</w:t>
              </w:r>
            </w:ins>
          </w:p>
        </w:tc>
        <w:tc>
          <w:tcPr>
            <w:tcW w:w="2124" w:type="dxa"/>
            <w:shd w:val="clear" w:color="auto" w:fill="auto"/>
            <w:vAlign w:val="bottom"/>
          </w:tcPr>
          <w:p w14:paraId="2988B513" w14:textId="2A16C1DB" w:rsidR="007C0B93" w:rsidRPr="00086708" w:rsidRDefault="007C0B93" w:rsidP="007C0B93">
            <w:pPr>
              <w:rPr>
                <w:ins w:id="1459" w:author="Álvaro Gonzalez" w:date="2020-06-16T14:42:00Z"/>
                <w:rFonts w:eastAsia="MS Mincho"/>
              </w:rPr>
            </w:pPr>
            <w:ins w:id="1460" w:author="Álvaro Gonzalez" w:date="2020-06-16T14:43:00Z">
              <w:r>
                <w:rPr>
                  <w:rFonts w:ascii="Calibri" w:hAnsi="Calibri"/>
                  <w:color w:val="000000"/>
                  <w:szCs w:val="22"/>
                </w:rPr>
                <w:t>0,15</w:t>
              </w:r>
            </w:ins>
          </w:p>
        </w:tc>
      </w:tr>
      <w:tr w:rsidR="007C0B93" w14:paraId="07EFA18D" w14:textId="77777777" w:rsidTr="00315BF7">
        <w:trPr>
          <w:ins w:id="1461" w:author="Álvaro Gonzalez" w:date="2020-06-16T14:42:00Z"/>
        </w:trPr>
        <w:tc>
          <w:tcPr>
            <w:tcW w:w="2123" w:type="dxa"/>
            <w:shd w:val="clear" w:color="auto" w:fill="auto"/>
          </w:tcPr>
          <w:p w14:paraId="589F18F0" w14:textId="77777777" w:rsidR="007C0B93" w:rsidRPr="00086708" w:rsidRDefault="007C0B93" w:rsidP="007C0B93">
            <w:pPr>
              <w:rPr>
                <w:ins w:id="1462" w:author="Álvaro Gonzalez" w:date="2020-06-16T14:42:00Z"/>
                <w:rFonts w:eastAsia="MS Mincho"/>
              </w:rPr>
            </w:pPr>
            <w:ins w:id="1463" w:author="Álvaro Gonzalez" w:date="2020-06-16T14:42:00Z">
              <w:r>
                <w:rPr>
                  <w:rFonts w:eastAsia="MS Mincho"/>
                </w:rPr>
                <w:t>Grupo 2</w:t>
              </w:r>
            </w:ins>
          </w:p>
        </w:tc>
        <w:tc>
          <w:tcPr>
            <w:tcW w:w="2123" w:type="dxa"/>
            <w:shd w:val="clear" w:color="auto" w:fill="auto"/>
            <w:vAlign w:val="bottom"/>
          </w:tcPr>
          <w:p w14:paraId="6A8C8953" w14:textId="198C9870" w:rsidR="007C0B93" w:rsidRPr="00086708" w:rsidRDefault="007C0B93" w:rsidP="007C0B93">
            <w:pPr>
              <w:rPr>
                <w:ins w:id="1464" w:author="Álvaro Gonzalez" w:date="2020-06-16T14:42:00Z"/>
                <w:rFonts w:eastAsia="MS Mincho"/>
              </w:rPr>
            </w:pPr>
            <w:ins w:id="1465" w:author="Álvaro Gonzalez" w:date="2020-06-16T14:43:00Z">
              <w:r>
                <w:rPr>
                  <w:rFonts w:ascii="Calibri" w:hAnsi="Calibri"/>
                  <w:color w:val="000000"/>
                  <w:szCs w:val="22"/>
                </w:rPr>
                <w:t>0,0375</w:t>
              </w:r>
            </w:ins>
          </w:p>
        </w:tc>
        <w:tc>
          <w:tcPr>
            <w:tcW w:w="2124" w:type="dxa"/>
            <w:shd w:val="clear" w:color="auto" w:fill="auto"/>
            <w:vAlign w:val="bottom"/>
          </w:tcPr>
          <w:p w14:paraId="2C7D22B3" w14:textId="1CB1F40E" w:rsidR="007C0B93" w:rsidRPr="00086708" w:rsidRDefault="007C0B93" w:rsidP="007C0B93">
            <w:pPr>
              <w:rPr>
                <w:ins w:id="1466" w:author="Álvaro Gonzalez" w:date="2020-06-16T14:42:00Z"/>
                <w:rFonts w:eastAsia="MS Mincho"/>
              </w:rPr>
            </w:pPr>
            <w:ins w:id="1467" w:author="Álvaro Gonzalez" w:date="2020-06-16T14:43:00Z">
              <w:r>
                <w:rPr>
                  <w:rFonts w:ascii="Calibri" w:hAnsi="Calibri"/>
                  <w:color w:val="000000"/>
                  <w:szCs w:val="22"/>
                </w:rPr>
                <w:t>0,825</w:t>
              </w:r>
            </w:ins>
          </w:p>
        </w:tc>
        <w:tc>
          <w:tcPr>
            <w:tcW w:w="2124" w:type="dxa"/>
            <w:shd w:val="clear" w:color="auto" w:fill="auto"/>
            <w:vAlign w:val="bottom"/>
          </w:tcPr>
          <w:p w14:paraId="57A8F5EE" w14:textId="1AC046C8" w:rsidR="007C0B93" w:rsidRPr="00086708" w:rsidRDefault="007C0B93" w:rsidP="007C0B93">
            <w:pPr>
              <w:rPr>
                <w:ins w:id="1468" w:author="Álvaro Gonzalez" w:date="2020-06-16T14:42:00Z"/>
                <w:rFonts w:eastAsia="MS Mincho"/>
              </w:rPr>
            </w:pPr>
            <w:ins w:id="1469" w:author="Álvaro Gonzalez" w:date="2020-06-16T14:43:00Z">
              <w:r>
                <w:rPr>
                  <w:rFonts w:ascii="Calibri" w:hAnsi="Calibri"/>
                  <w:color w:val="000000"/>
                  <w:szCs w:val="22"/>
                </w:rPr>
                <w:t>0,1375</w:t>
              </w:r>
            </w:ins>
          </w:p>
        </w:tc>
      </w:tr>
      <w:tr w:rsidR="007C0B93" w14:paraId="61ED7104" w14:textId="77777777" w:rsidTr="00315BF7">
        <w:trPr>
          <w:ins w:id="1470" w:author="Álvaro Gonzalez" w:date="2020-06-16T14:42:00Z"/>
        </w:trPr>
        <w:tc>
          <w:tcPr>
            <w:tcW w:w="2123" w:type="dxa"/>
            <w:shd w:val="clear" w:color="auto" w:fill="auto"/>
          </w:tcPr>
          <w:p w14:paraId="0F155BE4" w14:textId="77777777" w:rsidR="007C0B93" w:rsidRPr="00086708" w:rsidRDefault="007C0B93" w:rsidP="007C0B93">
            <w:pPr>
              <w:rPr>
                <w:ins w:id="1471" w:author="Álvaro Gonzalez" w:date="2020-06-16T14:42:00Z"/>
                <w:rFonts w:eastAsia="MS Mincho"/>
              </w:rPr>
            </w:pPr>
            <w:ins w:id="1472" w:author="Álvaro Gonzalez" w:date="2020-06-16T14:42:00Z">
              <w:r>
                <w:rPr>
                  <w:rFonts w:eastAsia="MS Mincho"/>
                </w:rPr>
                <w:t>Grupo 3</w:t>
              </w:r>
            </w:ins>
          </w:p>
        </w:tc>
        <w:tc>
          <w:tcPr>
            <w:tcW w:w="2123" w:type="dxa"/>
            <w:shd w:val="clear" w:color="auto" w:fill="auto"/>
            <w:vAlign w:val="bottom"/>
          </w:tcPr>
          <w:p w14:paraId="4173001C" w14:textId="023D284C" w:rsidR="007C0B93" w:rsidRPr="00086708" w:rsidRDefault="007C0B93" w:rsidP="007C0B93">
            <w:pPr>
              <w:rPr>
                <w:ins w:id="1473" w:author="Álvaro Gonzalez" w:date="2020-06-16T14:42:00Z"/>
                <w:rFonts w:eastAsia="MS Mincho"/>
              </w:rPr>
            </w:pPr>
            <w:ins w:id="1474" w:author="Álvaro Gonzalez" w:date="2020-06-16T14:43:00Z">
              <w:r>
                <w:rPr>
                  <w:rFonts w:ascii="Calibri" w:hAnsi="Calibri"/>
                  <w:color w:val="000000"/>
                  <w:szCs w:val="22"/>
                </w:rPr>
                <w:t>0,075</w:t>
              </w:r>
            </w:ins>
          </w:p>
        </w:tc>
        <w:tc>
          <w:tcPr>
            <w:tcW w:w="2124" w:type="dxa"/>
            <w:shd w:val="clear" w:color="auto" w:fill="auto"/>
            <w:vAlign w:val="bottom"/>
          </w:tcPr>
          <w:p w14:paraId="73D81A8B" w14:textId="46E39F5F" w:rsidR="007C0B93" w:rsidRPr="00086708" w:rsidRDefault="007C0B93" w:rsidP="007C0B93">
            <w:pPr>
              <w:rPr>
                <w:ins w:id="1475" w:author="Álvaro Gonzalez" w:date="2020-06-16T14:42:00Z"/>
                <w:rFonts w:eastAsia="MS Mincho"/>
              </w:rPr>
            </w:pPr>
            <w:ins w:id="1476" w:author="Álvaro Gonzalez" w:date="2020-06-16T14:43:00Z">
              <w:r>
                <w:rPr>
                  <w:rFonts w:ascii="Calibri" w:hAnsi="Calibri"/>
                  <w:color w:val="000000"/>
                  <w:szCs w:val="22"/>
                </w:rPr>
                <w:t>0,8</w:t>
              </w:r>
            </w:ins>
          </w:p>
        </w:tc>
        <w:tc>
          <w:tcPr>
            <w:tcW w:w="2124" w:type="dxa"/>
            <w:shd w:val="clear" w:color="auto" w:fill="auto"/>
            <w:vAlign w:val="bottom"/>
          </w:tcPr>
          <w:p w14:paraId="447F47AC" w14:textId="52470139" w:rsidR="007C0B93" w:rsidRPr="00086708" w:rsidRDefault="007C0B93" w:rsidP="007C0B93">
            <w:pPr>
              <w:rPr>
                <w:ins w:id="1477" w:author="Álvaro Gonzalez" w:date="2020-06-16T14:42:00Z"/>
                <w:rFonts w:eastAsia="MS Mincho"/>
              </w:rPr>
            </w:pPr>
            <w:ins w:id="1478" w:author="Álvaro Gonzalez" w:date="2020-06-16T14:43:00Z">
              <w:r>
                <w:rPr>
                  <w:rFonts w:ascii="Calibri" w:hAnsi="Calibri"/>
                  <w:color w:val="000000"/>
                  <w:szCs w:val="22"/>
                </w:rPr>
                <w:t>0,125</w:t>
              </w:r>
            </w:ins>
          </w:p>
        </w:tc>
      </w:tr>
      <w:tr w:rsidR="007C0B93" w:rsidRPr="00086708" w14:paraId="53086B7F" w14:textId="77777777" w:rsidTr="00315BF7">
        <w:trPr>
          <w:ins w:id="1479"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6D1596FE" w14:textId="77777777" w:rsidR="007C0B93" w:rsidRPr="00086708" w:rsidRDefault="007C0B93" w:rsidP="007C0B93">
            <w:pPr>
              <w:rPr>
                <w:ins w:id="1480" w:author="Álvaro Gonzalez" w:date="2020-06-16T14:42:00Z"/>
                <w:rFonts w:eastAsia="MS Mincho"/>
              </w:rPr>
            </w:pPr>
            <w:ins w:id="1481" w:author="Álvaro Gonzalez" w:date="2020-06-16T14:42:00Z">
              <w:r>
                <w:rPr>
                  <w:rFonts w:eastAsia="MS Mincho"/>
                </w:rPr>
                <w:t>Grupo 4</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704E87BB" w14:textId="66D97FE3" w:rsidR="007C0B93" w:rsidRPr="00086708" w:rsidRDefault="007C0B93" w:rsidP="007C0B93">
            <w:pPr>
              <w:rPr>
                <w:ins w:id="1482" w:author="Álvaro Gonzalez" w:date="2020-06-16T14:42:00Z"/>
                <w:rFonts w:eastAsia="MS Mincho"/>
              </w:rPr>
            </w:pPr>
            <w:ins w:id="1483" w:author="Álvaro Gonzalez" w:date="2020-06-16T14:43:00Z">
              <w:r>
                <w:rPr>
                  <w:rFonts w:ascii="Calibri" w:hAnsi="Calibri"/>
                  <w:color w:val="000000"/>
                  <w:szCs w:val="22"/>
                </w:rPr>
                <w:t>0,1125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FB9FBB6" w14:textId="06E544A1" w:rsidR="007C0B93" w:rsidRPr="00086708" w:rsidRDefault="007C0B93" w:rsidP="007C0B93">
            <w:pPr>
              <w:rPr>
                <w:ins w:id="1484" w:author="Álvaro Gonzalez" w:date="2020-06-16T14:42:00Z"/>
                <w:rFonts w:eastAsia="MS Mincho"/>
              </w:rPr>
            </w:pPr>
            <w:ins w:id="1485" w:author="Álvaro Gonzalez" w:date="2020-06-16T14:43:00Z">
              <w:r>
                <w:rPr>
                  <w:rFonts w:ascii="Calibri" w:hAnsi="Calibri"/>
                  <w:color w:val="000000"/>
                  <w:szCs w:val="22"/>
                </w:rPr>
                <w:t>0,775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CFA2272" w14:textId="58881B7D" w:rsidR="007C0B93" w:rsidRPr="00086708" w:rsidRDefault="007C0B93" w:rsidP="007C0B93">
            <w:pPr>
              <w:rPr>
                <w:ins w:id="1486" w:author="Álvaro Gonzalez" w:date="2020-06-16T14:42:00Z"/>
                <w:rFonts w:eastAsia="MS Mincho"/>
              </w:rPr>
            </w:pPr>
            <w:ins w:id="1487" w:author="Álvaro Gonzalez" w:date="2020-06-16T14:43:00Z">
              <w:r>
                <w:rPr>
                  <w:rFonts w:ascii="Calibri" w:hAnsi="Calibri"/>
                  <w:color w:val="000000"/>
                  <w:szCs w:val="22"/>
                </w:rPr>
                <w:t>0,1125</w:t>
              </w:r>
            </w:ins>
          </w:p>
        </w:tc>
      </w:tr>
      <w:tr w:rsidR="007C0B93" w:rsidRPr="00086708" w14:paraId="5B91D24B" w14:textId="77777777" w:rsidTr="00315BF7">
        <w:trPr>
          <w:ins w:id="1488"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0510B930" w14:textId="77777777" w:rsidR="007C0B93" w:rsidRPr="00086708" w:rsidRDefault="007C0B93" w:rsidP="007C0B93">
            <w:pPr>
              <w:rPr>
                <w:ins w:id="1489" w:author="Álvaro Gonzalez" w:date="2020-06-16T14:42:00Z"/>
                <w:rFonts w:eastAsia="MS Mincho"/>
              </w:rPr>
            </w:pPr>
            <w:ins w:id="1490" w:author="Álvaro Gonzalez" w:date="2020-06-16T14:42:00Z">
              <w:r>
                <w:rPr>
                  <w:rFonts w:eastAsia="MS Mincho"/>
                </w:rPr>
                <w:t>Grupo 5</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6D9D15F1" w14:textId="48EFC321" w:rsidR="007C0B93" w:rsidRPr="00086708" w:rsidRDefault="007C0B93" w:rsidP="007C0B93">
            <w:pPr>
              <w:rPr>
                <w:ins w:id="1491" w:author="Álvaro Gonzalez" w:date="2020-06-16T14:42:00Z"/>
                <w:rFonts w:eastAsia="MS Mincho"/>
              </w:rPr>
            </w:pPr>
            <w:ins w:id="1492" w:author="Álvaro Gonzalez" w:date="2020-06-16T14:43: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3E5F9E89" w14:textId="59D6E6DC" w:rsidR="007C0B93" w:rsidRPr="00086708" w:rsidRDefault="007C0B93" w:rsidP="007C0B93">
            <w:pPr>
              <w:rPr>
                <w:ins w:id="1493" w:author="Álvaro Gonzalez" w:date="2020-06-16T14:42:00Z"/>
                <w:rFonts w:eastAsia="MS Mincho"/>
              </w:rPr>
            </w:pPr>
            <w:ins w:id="1494" w:author="Álvaro Gonzalez" w:date="2020-06-16T14:43:00Z">
              <w:r>
                <w:rPr>
                  <w:rFonts w:ascii="Calibri" w:hAnsi="Calibri"/>
                  <w:color w:val="000000"/>
                  <w:szCs w:val="22"/>
                </w:rPr>
                <w:t>0,75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551BB78" w14:textId="125AD927" w:rsidR="007C0B93" w:rsidRPr="00086708" w:rsidRDefault="007C0B93" w:rsidP="007C0B93">
            <w:pPr>
              <w:rPr>
                <w:ins w:id="1495" w:author="Álvaro Gonzalez" w:date="2020-06-16T14:42:00Z"/>
                <w:rFonts w:eastAsia="MS Mincho"/>
              </w:rPr>
            </w:pPr>
            <w:ins w:id="1496" w:author="Álvaro Gonzalez" w:date="2020-06-16T14:43:00Z">
              <w:r>
                <w:rPr>
                  <w:rFonts w:ascii="Calibri" w:hAnsi="Calibri"/>
                  <w:color w:val="000000"/>
                  <w:szCs w:val="22"/>
                </w:rPr>
                <w:t>0,1</w:t>
              </w:r>
            </w:ins>
          </w:p>
        </w:tc>
      </w:tr>
      <w:tr w:rsidR="007C0B93" w:rsidRPr="00086708" w14:paraId="33E8AD75" w14:textId="77777777" w:rsidTr="00315BF7">
        <w:trPr>
          <w:ins w:id="1497"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043D7013" w14:textId="77777777" w:rsidR="007C0B93" w:rsidRPr="00086708" w:rsidRDefault="007C0B93" w:rsidP="007C0B93">
            <w:pPr>
              <w:rPr>
                <w:ins w:id="1498" w:author="Álvaro Gonzalez" w:date="2020-06-16T14:42:00Z"/>
                <w:rFonts w:eastAsia="MS Mincho"/>
              </w:rPr>
            </w:pPr>
            <w:ins w:id="1499" w:author="Álvaro Gonzalez" w:date="2020-06-16T14:42:00Z">
              <w:r>
                <w:rPr>
                  <w:rFonts w:eastAsia="MS Mincho"/>
                </w:rPr>
                <w:t>Grupo 6</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440140CD" w14:textId="17D3402A" w:rsidR="007C0B93" w:rsidRPr="00086708" w:rsidRDefault="007C0B93" w:rsidP="007C0B93">
            <w:pPr>
              <w:rPr>
                <w:ins w:id="1500" w:author="Álvaro Gonzalez" w:date="2020-06-16T14:42:00Z"/>
                <w:rFonts w:eastAsia="MS Mincho"/>
              </w:rPr>
            </w:pPr>
            <w:ins w:id="1501" w:author="Álvaro Gonzalez" w:date="2020-06-16T14:43:00Z">
              <w:r>
                <w:rPr>
                  <w:rFonts w:ascii="Calibri" w:hAnsi="Calibri"/>
                  <w:color w:val="000000"/>
                  <w:szCs w:val="22"/>
                </w:rPr>
                <w:t>0,1875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F1FBF47" w14:textId="2D454AF4" w:rsidR="007C0B93" w:rsidRPr="00086708" w:rsidRDefault="007C0B93" w:rsidP="007C0B93">
            <w:pPr>
              <w:rPr>
                <w:ins w:id="1502" w:author="Álvaro Gonzalez" w:date="2020-06-16T14:42:00Z"/>
                <w:rFonts w:eastAsia="MS Mincho"/>
              </w:rPr>
            </w:pPr>
            <w:ins w:id="1503" w:author="Álvaro Gonzalez" w:date="2020-06-16T14:43:00Z">
              <w:r>
                <w:rPr>
                  <w:rFonts w:ascii="Calibri" w:hAnsi="Calibri"/>
                  <w:color w:val="000000"/>
                  <w:szCs w:val="22"/>
                </w:rPr>
                <w:t>0,725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FF9F994" w14:textId="39A16A53" w:rsidR="007C0B93" w:rsidRPr="00086708" w:rsidRDefault="007C0B93" w:rsidP="007C0B93">
            <w:pPr>
              <w:rPr>
                <w:ins w:id="1504" w:author="Álvaro Gonzalez" w:date="2020-06-16T14:42:00Z"/>
                <w:rFonts w:eastAsia="MS Mincho"/>
              </w:rPr>
            </w:pPr>
            <w:ins w:id="1505" w:author="Álvaro Gonzalez" w:date="2020-06-16T14:43:00Z">
              <w:r>
                <w:rPr>
                  <w:rFonts w:ascii="Calibri" w:hAnsi="Calibri"/>
                  <w:color w:val="000000"/>
                  <w:szCs w:val="22"/>
                </w:rPr>
                <w:t>0,0875</w:t>
              </w:r>
            </w:ins>
          </w:p>
        </w:tc>
      </w:tr>
      <w:tr w:rsidR="007C0B93" w:rsidRPr="00086708" w14:paraId="20AD9218" w14:textId="77777777" w:rsidTr="00315BF7">
        <w:trPr>
          <w:ins w:id="1506"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005343BD" w14:textId="77777777" w:rsidR="007C0B93" w:rsidRPr="00086708" w:rsidRDefault="007C0B93" w:rsidP="007C0B93">
            <w:pPr>
              <w:rPr>
                <w:ins w:id="1507" w:author="Álvaro Gonzalez" w:date="2020-06-16T14:42:00Z"/>
                <w:rFonts w:eastAsia="MS Mincho"/>
              </w:rPr>
            </w:pPr>
            <w:ins w:id="1508" w:author="Álvaro Gonzalez" w:date="2020-06-16T14:42:00Z">
              <w:r>
                <w:rPr>
                  <w:rFonts w:eastAsia="MS Mincho"/>
                </w:rPr>
                <w:t>Grupo 7</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155A6229" w14:textId="32DAFC1B" w:rsidR="007C0B93" w:rsidRPr="00086708" w:rsidRDefault="007C0B93" w:rsidP="007C0B93">
            <w:pPr>
              <w:rPr>
                <w:ins w:id="1509" w:author="Álvaro Gonzalez" w:date="2020-06-16T14:42:00Z"/>
                <w:rFonts w:eastAsia="MS Mincho"/>
              </w:rPr>
            </w:pPr>
            <w:ins w:id="1510" w:author="Álvaro Gonzalez" w:date="2020-06-16T14:43:00Z">
              <w:r>
                <w:rPr>
                  <w:rFonts w:ascii="Calibri" w:hAnsi="Calibri"/>
                  <w:color w:val="000000"/>
                  <w:szCs w:val="22"/>
                </w:rPr>
                <w:t>0,225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77470B9" w14:textId="0DA7E87C" w:rsidR="007C0B93" w:rsidRPr="00086708" w:rsidRDefault="007C0B93" w:rsidP="007C0B93">
            <w:pPr>
              <w:rPr>
                <w:ins w:id="1511" w:author="Álvaro Gonzalez" w:date="2020-06-16T14:42:00Z"/>
                <w:rFonts w:eastAsia="MS Mincho"/>
              </w:rPr>
            </w:pPr>
            <w:ins w:id="1512" w:author="Álvaro Gonzalez" w:date="2020-06-16T14:43:00Z">
              <w:r>
                <w:rPr>
                  <w:rFonts w:ascii="Calibri" w:hAnsi="Calibri"/>
                  <w:color w:val="000000"/>
                  <w:szCs w:val="22"/>
                </w:rPr>
                <w:t>0,7</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59154965" w14:textId="62F8F304" w:rsidR="007C0B93" w:rsidRPr="00086708" w:rsidRDefault="007C0B93" w:rsidP="007C0B93">
            <w:pPr>
              <w:rPr>
                <w:ins w:id="1513" w:author="Álvaro Gonzalez" w:date="2020-06-16T14:42:00Z"/>
                <w:rFonts w:eastAsia="MS Mincho"/>
              </w:rPr>
            </w:pPr>
            <w:ins w:id="1514" w:author="Álvaro Gonzalez" w:date="2020-06-16T14:43:00Z">
              <w:r>
                <w:rPr>
                  <w:rFonts w:ascii="Calibri" w:hAnsi="Calibri"/>
                  <w:color w:val="000000"/>
                  <w:szCs w:val="22"/>
                </w:rPr>
                <w:t>0,075</w:t>
              </w:r>
            </w:ins>
          </w:p>
        </w:tc>
      </w:tr>
      <w:tr w:rsidR="007C0B93" w:rsidRPr="00086708" w14:paraId="1BD4823D" w14:textId="77777777" w:rsidTr="00315BF7">
        <w:trPr>
          <w:ins w:id="1515"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3DCA537F" w14:textId="77777777" w:rsidR="007C0B93" w:rsidRPr="00086708" w:rsidRDefault="007C0B93" w:rsidP="007C0B93">
            <w:pPr>
              <w:rPr>
                <w:ins w:id="1516" w:author="Álvaro Gonzalez" w:date="2020-06-16T14:42:00Z"/>
                <w:rFonts w:eastAsia="MS Mincho"/>
              </w:rPr>
            </w:pPr>
            <w:ins w:id="1517" w:author="Álvaro Gonzalez" w:date="2020-06-16T14:42:00Z">
              <w:r>
                <w:rPr>
                  <w:rFonts w:eastAsia="MS Mincho"/>
                </w:rPr>
                <w:t>Grupo 8</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15F2127F" w14:textId="3E630477" w:rsidR="007C0B93" w:rsidRPr="00086708" w:rsidRDefault="007C0B93" w:rsidP="007C0B93">
            <w:pPr>
              <w:rPr>
                <w:ins w:id="1518" w:author="Álvaro Gonzalez" w:date="2020-06-16T14:42:00Z"/>
                <w:rFonts w:eastAsia="MS Mincho"/>
              </w:rPr>
            </w:pPr>
            <w:ins w:id="1519" w:author="Álvaro Gonzalez" w:date="2020-06-16T14:43:00Z">
              <w:r>
                <w:rPr>
                  <w:rFonts w:ascii="Calibri" w:hAnsi="Calibri"/>
                  <w:color w:val="000000"/>
                  <w:szCs w:val="22"/>
                </w:rPr>
                <w:t>0,2625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2BC4012" w14:textId="16EC63AD" w:rsidR="007C0B93" w:rsidRPr="00086708" w:rsidRDefault="007C0B93" w:rsidP="007C0B93">
            <w:pPr>
              <w:rPr>
                <w:ins w:id="1520" w:author="Álvaro Gonzalez" w:date="2020-06-16T14:42:00Z"/>
                <w:rFonts w:eastAsia="MS Mincho"/>
              </w:rPr>
            </w:pPr>
            <w:ins w:id="1521" w:author="Álvaro Gonzalez" w:date="2020-06-16T14:43:00Z">
              <w:r>
                <w:rPr>
                  <w:rFonts w:ascii="Calibri" w:hAnsi="Calibri"/>
                  <w:color w:val="000000"/>
                  <w:szCs w:val="22"/>
                </w:rPr>
                <w:t>0,675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AF2B348" w14:textId="1815FFDC" w:rsidR="007C0B93" w:rsidRPr="00086708" w:rsidRDefault="007C0B93" w:rsidP="007C0B93">
            <w:pPr>
              <w:rPr>
                <w:ins w:id="1522" w:author="Álvaro Gonzalez" w:date="2020-06-16T14:42:00Z"/>
                <w:rFonts w:eastAsia="MS Mincho"/>
              </w:rPr>
            </w:pPr>
            <w:ins w:id="1523" w:author="Álvaro Gonzalez" w:date="2020-06-16T14:43:00Z">
              <w:r>
                <w:rPr>
                  <w:rFonts w:ascii="Calibri" w:hAnsi="Calibri"/>
                  <w:color w:val="000000"/>
                  <w:szCs w:val="22"/>
                </w:rPr>
                <w:t>0,0625</w:t>
              </w:r>
            </w:ins>
          </w:p>
        </w:tc>
      </w:tr>
      <w:tr w:rsidR="007C0B93" w:rsidRPr="00086708" w14:paraId="0776040D" w14:textId="77777777" w:rsidTr="00315BF7">
        <w:trPr>
          <w:ins w:id="1524" w:author="Álvaro Gonzalez" w:date="2020-06-16T14:42: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429527A8" w14:textId="77777777" w:rsidR="007C0B93" w:rsidRPr="00086708" w:rsidRDefault="007C0B93" w:rsidP="007C0B93">
            <w:pPr>
              <w:rPr>
                <w:ins w:id="1525" w:author="Álvaro Gonzalez" w:date="2020-06-16T14:42:00Z"/>
                <w:rFonts w:eastAsia="MS Mincho"/>
              </w:rPr>
            </w:pPr>
            <w:ins w:id="1526" w:author="Álvaro Gonzalez" w:date="2020-06-16T14:42:00Z">
              <w:r>
                <w:rPr>
                  <w:rFonts w:eastAsia="MS Mincho"/>
                </w:rPr>
                <w:t>Sin Grupo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6F1F29E3" w14:textId="293035A5" w:rsidR="007C0B93" w:rsidRPr="00086708" w:rsidRDefault="007C0B93" w:rsidP="007C0B93">
            <w:pPr>
              <w:rPr>
                <w:ins w:id="1527" w:author="Álvaro Gonzalez" w:date="2020-06-16T14:42:00Z"/>
                <w:rFonts w:eastAsia="MS Mincho"/>
              </w:rPr>
            </w:pPr>
            <w:ins w:id="1528" w:author="Álvaro Gonzalez" w:date="2020-06-16T14:43:00Z">
              <w:r>
                <w:rPr>
                  <w:rFonts w:ascii="Calibri" w:hAnsi="Calibri"/>
                  <w:color w:val="000000"/>
                  <w:szCs w:val="22"/>
                </w:rPr>
                <w:t>0,3</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1996E77F" w14:textId="7F458BE2" w:rsidR="007C0B93" w:rsidRPr="00086708" w:rsidRDefault="007C0B93" w:rsidP="007C0B93">
            <w:pPr>
              <w:rPr>
                <w:ins w:id="1529" w:author="Álvaro Gonzalez" w:date="2020-06-16T14:42:00Z"/>
                <w:rFonts w:eastAsia="MS Mincho"/>
              </w:rPr>
            </w:pPr>
            <w:ins w:id="1530" w:author="Álvaro Gonzalez" w:date="2020-06-16T14:43:00Z">
              <w:r>
                <w:rPr>
                  <w:rFonts w:ascii="Calibri" w:hAnsi="Calibri"/>
                  <w:color w:val="000000"/>
                  <w:szCs w:val="22"/>
                </w:rPr>
                <w:t>0,65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D3BBAB1" w14:textId="6AFE8310" w:rsidR="007C0B93" w:rsidRPr="00086708" w:rsidRDefault="007C0B93" w:rsidP="007C0B93">
            <w:pPr>
              <w:rPr>
                <w:ins w:id="1531" w:author="Álvaro Gonzalez" w:date="2020-06-16T14:42:00Z"/>
                <w:rFonts w:eastAsia="MS Mincho"/>
              </w:rPr>
            </w:pPr>
            <w:ins w:id="1532" w:author="Álvaro Gonzalez" w:date="2020-06-16T14:43:00Z">
              <w:r>
                <w:rPr>
                  <w:rFonts w:ascii="Calibri" w:hAnsi="Calibri"/>
                  <w:color w:val="000000"/>
                  <w:szCs w:val="22"/>
                </w:rPr>
                <w:t>0,05</w:t>
              </w:r>
            </w:ins>
          </w:p>
        </w:tc>
      </w:tr>
    </w:tbl>
    <w:p w14:paraId="302C8055" w14:textId="414403AB" w:rsidR="009063BC" w:rsidRDefault="009063BC" w:rsidP="009063BC">
      <w:pPr>
        <w:ind w:firstLine="0"/>
        <w:rPr>
          <w:ins w:id="1533" w:author="Álvaro Gonzalez" w:date="2020-06-16T14:43:00Z"/>
        </w:rPr>
      </w:pPr>
    </w:p>
    <w:p w14:paraId="694D8292" w14:textId="084150B7" w:rsidR="007C0B93" w:rsidRDefault="007C0B93" w:rsidP="009063BC">
      <w:pPr>
        <w:ind w:firstLine="0"/>
        <w:rPr>
          <w:ins w:id="1534" w:author="Álvaro Gonzalez" w:date="2020-06-16T14:44:00Z"/>
          <w:b/>
        </w:rPr>
      </w:pPr>
      <w:ins w:id="1535" w:author="Álvaro Gonzalez" w:date="2020-06-16T14:43:00Z">
        <w:r>
          <w:rPr>
            <w:b/>
          </w:rPr>
          <w:t xml:space="preserve">Después del </w:t>
        </w:r>
        <w:proofErr w:type="spellStart"/>
        <w:r>
          <w:rPr>
            <w:b/>
          </w:rPr>
          <w:t>preflop</w:t>
        </w:r>
        <w:proofErr w:type="spellEnd"/>
        <w:r>
          <w:rPr>
            <w:b/>
          </w:rPr>
          <w:t xml:space="preserve"> (</w:t>
        </w:r>
        <w:proofErr w:type="spellStart"/>
        <w:r>
          <w:rPr>
            <w:b/>
          </w:rPr>
          <w:t>Flop</w:t>
        </w:r>
        <w:proofErr w:type="spellEnd"/>
        <w:r>
          <w:rPr>
            <w:b/>
          </w:rPr>
          <w:t xml:space="preserve">, </w:t>
        </w:r>
        <w:proofErr w:type="spellStart"/>
        <w:r>
          <w:rPr>
            <w:b/>
          </w:rPr>
          <w:t>Turn</w:t>
        </w:r>
        <w:proofErr w:type="spellEnd"/>
        <w:r>
          <w:rPr>
            <w:b/>
          </w:rPr>
          <w:t xml:space="preserve"> y </w:t>
        </w:r>
        <w:proofErr w:type="spellStart"/>
        <w:r>
          <w:rPr>
            <w:b/>
          </w:rPr>
          <w:t>River</w:t>
        </w:r>
        <w:proofErr w:type="spellEnd"/>
        <w:r>
          <w:rPr>
            <w:b/>
          </w:rPr>
          <w:t>)</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C0B93" w14:paraId="075D97BD" w14:textId="77777777" w:rsidTr="00315BF7">
        <w:trPr>
          <w:ins w:id="1536" w:author="Álvaro Gonzalez" w:date="2020-06-16T14:44:00Z"/>
        </w:trPr>
        <w:tc>
          <w:tcPr>
            <w:tcW w:w="2123" w:type="dxa"/>
            <w:shd w:val="clear" w:color="auto" w:fill="auto"/>
          </w:tcPr>
          <w:p w14:paraId="5301014B" w14:textId="77777777" w:rsidR="007C0B93" w:rsidRPr="00086708" w:rsidRDefault="007C0B93" w:rsidP="00315BF7">
            <w:pPr>
              <w:ind w:firstLine="0"/>
              <w:rPr>
                <w:ins w:id="1537" w:author="Álvaro Gonzalez" w:date="2020-06-16T14:44:00Z"/>
                <w:rFonts w:eastAsia="MS Mincho"/>
              </w:rPr>
            </w:pPr>
            <w:ins w:id="1538" w:author="Álvaro Gonzalez" w:date="2020-06-16T14:44:00Z">
              <w:r>
                <w:rPr>
                  <w:rFonts w:eastAsia="MS Mincho"/>
                </w:rPr>
                <w:lastRenderedPageBreak/>
                <w:t xml:space="preserve">Jugada </w:t>
              </w:r>
            </w:ins>
          </w:p>
        </w:tc>
        <w:tc>
          <w:tcPr>
            <w:tcW w:w="2123" w:type="dxa"/>
            <w:shd w:val="clear" w:color="auto" w:fill="auto"/>
          </w:tcPr>
          <w:p w14:paraId="689B76EE" w14:textId="77777777" w:rsidR="007C0B93" w:rsidRPr="00086708" w:rsidRDefault="007C0B93" w:rsidP="00315BF7">
            <w:pPr>
              <w:rPr>
                <w:ins w:id="1539" w:author="Álvaro Gonzalez" w:date="2020-06-16T14:44:00Z"/>
                <w:rFonts w:eastAsia="MS Mincho"/>
              </w:rPr>
            </w:pPr>
            <w:ins w:id="1540" w:author="Álvaro Gonzalez" w:date="2020-06-16T14:44:00Z">
              <w:r w:rsidRPr="00086708">
                <w:rPr>
                  <w:rFonts w:eastAsia="MS Mincho"/>
                </w:rPr>
                <w:t>%pasar</w:t>
              </w:r>
            </w:ins>
          </w:p>
        </w:tc>
        <w:tc>
          <w:tcPr>
            <w:tcW w:w="2124" w:type="dxa"/>
            <w:shd w:val="clear" w:color="auto" w:fill="auto"/>
          </w:tcPr>
          <w:p w14:paraId="2F2E7CC0" w14:textId="77777777" w:rsidR="007C0B93" w:rsidRPr="00086708" w:rsidRDefault="007C0B93" w:rsidP="00315BF7">
            <w:pPr>
              <w:rPr>
                <w:ins w:id="1541" w:author="Álvaro Gonzalez" w:date="2020-06-16T14:44:00Z"/>
                <w:rFonts w:eastAsia="MS Mincho"/>
              </w:rPr>
            </w:pPr>
            <w:ins w:id="1542" w:author="Álvaro Gonzalez" w:date="2020-06-16T14:44:00Z">
              <w:r w:rsidRPr="00086708">
                <w:rPr>
                  <w:rFonts w:eastAsia="MS Mincho"/>
                </w:rPr>
                <w:t>%ver</w:t>
              </w:r>
            </w:ins>
          </w:p>
        </w:tc>
        <w:tc>
          <w:tcPr>
            <w:tcW w:w="2124" w:type="dxa"/>
            <w:shd w:val="clear" w:color="auto" w:fill="auto"/>
          </w:tcPr>
          <w:p w14:paraId="2574A7FF" w14:textId="77777777" w:rsidR="007C0B93" w:rsidRPr="00086708" w:rsidRDefault="007C0B93" w:rsidP="00315BF7">
            <w:pPr>
              <w:rPr>
                <w:ins w:id="1543" w:author="Álvaro Gonzalez" w:date="2020-06-16T14:44:00Z"/>
                <w:rFonts w:eastAsia="MS Mincho"/>
              </w:rPr>
            </w:pPr>
            <w:ins w:id="1544" w:author="Álvaro Gonzalez" w:date="2020-06-16T14:44:00Z">
              <w:r w:rsidRPr="00086708">
                <w:rPr>
                  <w:rFonts w:eastAsia="MS Mincho"/>
                </w:rPr>
                <w:t>%subir</w:t>
              </w:r>
            </w:ins>
          </w:p>
        </w:tc>
      </w:tr>
      <w:tr w:rsidR="007C0B93" w14:paraId="05317295" w14:textId="77777777" w:rsidTr="00315BF7">
        <w:trPr>
          <w:ins w:id="1545" w:author="Álvaro Gonzalez" w:date="2020-06-16T14:44:00Z"/>
        </w:trPr>
        <w:tc>
          <w:tcPr>
            <w:tcW w:w="2123" w:type="dxa"/>
            <w:shd w:val="clear" w:color="auto" w:fill="auto"/>
            <w:vAlign w:val="center"/>
          </w:tcPr>
          <w:p w14:paraId="2C92E6AF" w14:textId="77777777" w:rsidR="007C0B93" w:rsidRPr="00893DB6" w:rsidRDefault="007C0B93" w:rsidP="007C0B93">
            <w:pPr>
              <w:ind w:firstLine="0"/>
              <w:jc w:val="left"/>
              <w:rPr>
                <w:ins w:id="1546" w:author="Álvaro Gonzalez" w:date="2020-06-16T14:44:00Z"/>
                <w:rFonts w:eastAsia="MS Mincho"/>
              </w:rPr>
            </w:pPr>
            <w:ins w:id="1547" w:author="Álvaro Gonzalez" w:date="2020-06-16T14:44:00Z">
              <w:r w:rsidRPr="00893DB6">
                <w:rPr>
                  <w:rFonts w:eastAsia="MS Mincho"/>
                </w:rPr>
                <w:t>Escalera real</w:t>
              </w:r>
            </w:ins>
          </w:p>
        </w:tc>
        <w:tc>
          <w:tcPr>
            <w:tcW w:w="2123" w:type="dxa"/>
            <w:shd w:val="clear" w:color="auto" w:fill="auto"/>
            <w:vAlign w:val="bottom"/>
          </w:tcPr>
          <w:p w14:paraId="1AA883D2" w14:textId="16AAB61A" w:rsidR="007C0B93" w:rsidRPr="00086708" w:rsidRDefault="007C0B93" w:rsidP="007C0B93">
            <w:pPr>
              <w:rPr>
                <w:ins w:id="1548" w:author="Álvaro Gonzalez" w:date="2020-06-16T14:44:00Z"/>
                <w:rFonts w:eastAsia="MS Mincho"/>
              </w:rPr>
            </w:pPr>
            <w:ins w:id="1549" w:author="Álvaro Gonzalez" w:date="2020-06-16T14:44:00Z">
              <w:r>
                <w:rPr>
                  <w:rFonts w:ascii="Calibri" w:hAnsi="Calibri"/>
                  <w:color w:val="000000"/>
                  <w:szCs w:val="22"/>
                </w:rPr>
                <w:t>0</w:t>
              </w:r>
            </w:ins>
          </w:p>
        </w:tc>
        <w:tc>
          <w:tcPr>
            <w:tcW w:w="2124" w:type="dxa"/>
            <w:shd w:val="clear" w:color="auto" w:fill="auto"/>
            <w:vAlign w:val="bottom"/>
          </w:tcPr>
          <w:p w14:paraId="4DD5C443" w14:textId="064DC07A" w:rsidR="007C0B93" w:rsidRPr="00086708" w:rsidRDefault="007C0B93" w:rsidP="007C0B93">
            <w:pPr>
              <w:rPr>
                <w:ins w:id="1550" w:author="Álvaro Gonzalez" w:date="2020-06-16T14:44:00Z"/>
                <w:rFonts w:eastAsia="MS Mincho"/>
              </w:rPr>
            </w:pPr>
            <w:ins w:id="1551" w:author="Álvaro Gonzalez" w:date="2020-06-16T14:44:00Z">
              <w:r>
                <w:rPr>
                  <w:rFonts w:ascii="Calibri" w:hAnsi="Calibri"/>
                  <w:color w:val="000000"/>
                  <w:szCs w:val="22"/>
                </w:rPr>
                <w:t>0,85</w:t>
              </w:r>
            </w:ins>
          </w:p>
        </w:tc>
        <w:tc>
          <w:tcPr>
            <w:tcW w:w="2124" w:type="dxa"/>
            <w:shd w:val="clear" w:color="auto" w:fill="auto"/>
            <w:vAlign w:val="bottom"/>
          </w:tcPr>
          <w:p w14:paraId="1CD7284A" w14:textId="29E4827D" w:rsidR="007C0B93" w:rsidRPr="00086708" w:rsidRDefault="007C0B93" w:rsidP="007C0B93">
            <w:pPr>
              <w:rPr>
                <w:ins w:id="1552" w:author="Álvaro Gonzalez" w:date="2020-06-16T14:44:00Z"/>
                <w:rFonts w:eastAsia="MS Mincho"/>
              </w:rPr>
            </w:pPr>
            <w:ins w:id="1553" w:author="Álvaro Gonzalez" w:date="2020-06-16T14:44:00Z">
              <w:r>
                <w:rPr>
                  <w:rFonts w:ascii="Calibri" w:hAnsi="Calibri"/>
                  <w:color w:val="000000"/>
                  <w:szCs w:val="22"/>
                </w:rPr>
                <w:t>0,15</w:t>
              </w:r>
            </w:ins>
          </w:p>
        </w:tc>
      </w:tr>
      <w:tr w:rsidR="007C0B93" w14:paraId="56CD25F2" w14:textId="77777777" w:rsidTr="00315BF7">
        <w:trPr>
          <w:ins w:id="1554" w:author="Álvaro Gonzalez" w:date="2020-06-16T14:44:00Z"/>
        </w:trPr>
        <w:tc>
          <w:tcPr>
            <w:tcW w:w="2123" w:type="dxa"/>
            <w:shd w:val="clear" w:color="auto" w:fill="auto"/>
            <w:vAlign w:val="center"/>
          </w:tcPr>
          <w:p w14:paraId="55056D7C" w14:textId="77777777" w:rsidR="007C0B93" w:rsidRPr="00893DB6" w:rsidRDefault="007C0B93" w:rsidP="007C0B93">
            <w:pPr>
              <w:ind w:firstLine="0"/>
              <w:jc w:val="left"/>
              <w:rPr>
                <w:ins w:id="1555" w:author="Álvaro Gonzalez" w:date="2020-06-16T14:44:00Z"/>
                <w:rFonts w:eastAsia="MS Mincho"/>
              </w:rPr>
            </w:pPr>
            <w:ins w:id="1556" w:author="Álvaro Gonzalez" w:date="2020-06-16T14:44:00Z">
              <w:r w:rsidRPr="00893DB6">
                <w:rPr>
                  <w:rFonts w:eastAsia="MS Mincho"/>
                </w:rPr>
                <w:t>Escalera de Color</w:t>
              </w:r>
            </w:ins>
          </w:p>
        </w:tc>
        <w:tc>
          <w:tcPr>
            <w:tcW w:w="2123" w:type="dxa"/>
            <w:shd w:val="clear" w:color="auto" w:fill="auto"/>
            <w:vAlign w:val="bottom"/>
          </w:tcPr>
          <w:p w14:paraId="4C460018" w14:textId="38ECC022" w:rsidR="007C0B93" w:rsidRPr="00086708" w:rsidRDefault="007C0B93" w:rsidP="007C0B93">
            <w:pPr>
              <w:rPr>
                <w:ins w:id="1557" w:author="Álvaro Gonzalez" w:date="2020-06-16T14:44:00Z"/>
                <w:rFonts w:eastAsia="MS Mincho"/>
              </w:rPr>
            </w:pPr>
            <w:ins w:id="1558" w:author="Álvaro Gonzalez" w:date="2020-06-16T14:44:00Z">
              <w:r>
                <w:rPr>
                  <w:rFonts w:ascii="Calibri" w:hAnsi="Calibri"/>
                  <w:color w:val="000000"/>
                  <w:szCs w:val="22"/>
                </w:rPr>
                <w:t>0,0375</w:t>
              </w:r>
            </w:ins>
          </w:p>
        </w:tc>
        <w:tc>
          <w:tcPr>
            <w:tcW w:w="2124" w:type="dxa"/>
            <w:shd w:val="clear" w:color="auto" w:fill="auto"/>
            <w:vAlign w:val="bottom"/>
          </w:tcPr>
          <w:p w14:paraId="347E6E96" w14:textId="56898F13" w:rsidR="007C0B93" w:rsidRPr="00086708" w:rsidRDefault="007C0B93" w:rsidP="007C0B93">
            <w:pPr>
              <w:rPr>
                <w:ins w:id="1559" w:author="Álvaro Gonzalez" w:date="2020-06-16T14:44:00Z"/>
                <w:rFonts w:eastAsia="MS Mincho"/>
              </w:rPr>
            </w:pPr>
            <w:ins w:id="1560" w:author="Álvaro Gonzalez" w:date="2020-06-16T14:44:00Z">
              <w:r>
                <w:rPr>
                  <w:rFonts w:ascii="Calibri" w:hAnsi="Calibri"/>
                  <w:color w:val="000000"/>
                  <w:szCs w:val="22"/>
                </w:rPr>
                <w:t>0,825</w:t>
              </w:r>
            </w:ins>
          </w:p>
        </w:tc>
        <w:tc>
          <w:tcPr>
            <w:tcW w:w="2124" w:type="dxa"/>
            <w:shd w:val="clear" w:color="auto" w:fill="auto"/>
            <w:vAlign w:val="bottom"/>
          </w:tcPr>
          <w:p w14:paraId="71655079" w14:textId="77CBA573" w:rsidR="007C0B93" w:rsidRPr="00086708" w:rsidRDefault="007C0B93" w:rsidP="007C0B93">
            <w:pPr>
              <w:rPr>
                <w:ins w:id="1561" w:author="Álvaro Gonzalez" w:date="2020-06-16T14:44:00Z"/>
                <w:rFonts w:eastAsia="MS Mincho"/>
              </w:rPr>
            </w:pPr>
            <w:ins w:id="1562" w:author="Álvaro Gonzalez" w:date="2020-06-16T14:44:00Z">
              <w:r>
                <w:rPr>
                  <w:rFonts w:ascii="Calibri" w:hAnsi="Calibri"/>
                  <w:color w:val="000000"/>
                  <w:szCs w:val="22"/>
                </w:rPr>
                <w:t>0,1375</w:t>
              </w:r>
            </w:ins>
          </w:p>
        </w:tc>
      </w:tr>
      <w:tr w:rsidR="007C0B93" w14:paraId="51EDC715" w14:textId="77777777" w:rsidTr="00315BF7">
        <w:trPr>
          <w:ins w:id="1563" w:author="Álvaro Gonzalez" w:date="2020-06-16T14:44:00Z"/>
        </w:trPr>
        <w:tc>
          <w:tcPr>
            <w:tcW w:w="2123" w:type="dxa"/>
            <w:shd w:val="clear" w:color="auto" w:fill="auto"/>
            <w:vAlign w:val="center"/>
          </w:tcPr>
          <w:p w14:paraId="173595A6" w14:textId="73EEC401" w:rsidR="007C0B93" w:rsidRPr="00893DB6" w:rsidRDefault="000B0FB3" w:rsidP="007C0B93">
            <w:pPr>
              <w:ind w:firstLine="0"/>
              <w:jc w:val="left"/>
              <w:rPr>
                <w:ins w:id="1564" w:author="Álvaro Gonzalez" w:date="2020-06-16T14:44:00Z"/>
                <w:rFonts w:eastAsia="MS Mincho"/>
              </w:rPr>
            </w:pPr>
            <w:ins w:id="1565" w:author="Álvaro Gonzalez" w:date="2020-06-16T22:12:00Z">
              <w:r>
                <w:rPr>
                  <w:rFonts w:eastAsia="MS Mincho"/>
                </w:rPr>
                <w:t>Póker</w:t>
              </w:r>
            </w:ins>
          </w:p>
        </w:tc>
        <w:tc>
          <w:tcPr>
            <w:tcW w:w="2123" w:type="dxa"/>
            <w:shd w:val="clear" w:color="auto" w:fill="auto"/>
            <w:vAlign w:val="bottom"/>
          </w:tcPr>
          <w:p w14:paraId="7DBAC7E2" w14:textId="71DC8B00" w:rsidR="007C0B93" w:rsidRPr="00086708" w:rsidRDefault="007C0B93" w:rsidP="007C0B93">
            <w:pPr>
              <w:rPr>
                <w:ins w:id="1566" w:author="Álvaro Gonzalez" w:date="2020-06-16T14:44:00Z"/>
                <w:rFonts w:eastAsia="MS Mincho"/>
              </w:rPr>
            </w:pPr>
            <w:ins w:id="1567" w:author="Álvaro Gonzalez" w:date="2020-06-16T14:44:00Z">
              <w:r>
                <w:rPr>
                  <w:rFonts w:ascii="Calibri" w:hAnsi="Calibri"/>
                  <w:color w:val="000000"/>
                  <w:szCs w:val="22"/>
                </w:rPr>
                <w:t>0,075</w:t>
              </w:r>
            </w:ins>
          </w:p>
        </w:tc>
        <w:tc>
          <w:tcPr>
            <w:tcW w:w="2124" w:type="dxa"/>
            <w:shd w:val="clear" w:color="auto" w:fill="auto"/>
            <w:vAlign w:val="bottom"/>
          </w:tcPr>
          <w:p w14:paraId="01932D5B" w14:textId="497EEC42" w:rsidR="007C0B93" w:rsidRPr="00086708" w:rsidRDefault="007C0B93" w:rsidP="007C0B93">
            <w:pPr>
              <w:rPr>
                <w:ins w:id="1568" w:author="Álvaro Gonzalez" w:date="2020-06-16T14:44:00Z"/>
                <w:rFonts w:eastAsia="MS Mincho"/>
              </w:rPr>
            </w:pPr>
            <w:ins w:id="1569" w:author="Álvaro Gonzalez" w:date="2020-06-16T14:44:00Z">
              <w:r>
                <w:rPr>
                  <w:rFonts w:ascii="Calibri" w:hAnsi="Calibri"/>
                  <w:color w:val="000000"/>
                  <w:szCs w:val="22"/>
                </w:rPr>
                <w:t>0,8</w:t>
              </w:r>
            </w:ins>
          </w:p>
        </w:tc>
        <w:tc>
          <w:tcPr>
            <w:tcW w:w="2124" w:type="dxa"/>
            <w:shd w:val="clear" w:color="auto" w:fill="auto"/>
            <w:vAlign w:val="bottom"/>
          </w:tcPr>
          <w:p w14:paraId="063FA01A" w14:textId="4E0FC7BA" w:rsidR="007C0B93" w:rsidRPr="00086708" w:rsidRDefault="007C0B93" w:rsidP="007C0B93">
            <w:pPr>
              <w:rPr>
                <w:ins w:id="1570" w:author="Álvaro Gonzalez" w:date="2020-06-16T14:44:00Z"/>
                <w:rFonts w:eastAsia="MS Mincho"/>
              </w:rPr>
            </w:pPr>
            <w:ins w:id="1571" w:author="Álvaro Gonzalez" w:date="2020-06-16T14:44:00Z">
              <w:r>
                <w:rPr>
                  <w:rFonts w:ascii="Calibri" w:hAnsi="Calibri"/>
                  <w:color w:val="000000"/>
                  <w:szCs w:val="22"/>
                </w:rPr>
                <w:t>0,125</w:t>
              </w:r>
            </w:ins>
          </w:p>
        </w:tc>
      </w:tr>
      <w:tr w:rsidR="007C0B93" w:rsidRPr="00086708" w14:paraId="2C33CB8D" w14:textId="77777777" w:rsidTr="00315BF7">
        <w:trPr>
          <w:ins w:id="1572"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29FB5A76" w14:textId="77777777" w:rsidR="007C0B93" w:rsidRPr="00893DB6" w:rsidRDefault="007C0B93" w:rsidP="007C0B93">
            <w:pPr>
              <w:ind w:firstLine="0"/>
              <w:jc w:val="left"/>
              <w:rPr>
                <w:ins w:id="1573" w:author="Álvaro Gonzalez" w:date="2020-06-16T14:44:00Z"/>
                <w:rFonts w:eastAsia="MS Mincho"/>
              </w:rPr>
            </w:pPr>
            <w:ins w:id="1574" w:author="Álvaro Gonzalez" w:date="2020-06-16T14:44:00Z">
              <w:r w:rsidRPr="00893DB6">
                <w:rPr>
                  <w:rFonts w:eastAsia="MS Mincho"/>
                </w:rPr>
                <w:t>Full</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2ACA35B0" w14:textId="70DF3CF5" w:rsidR="007C0B93" w:rsidRPr="00086708" w:rsidRDefault="007C0B93" w:rsidP="007C0B93">
            <w:pPr>
              <w:rPr>
                <w:ins w:id="1575" w:author="Álvaro Gonzalez" w:date="2020-06-16T14:44:00Z"/>
                <w:rFonts w:eastAsia="MS Mincho"/>
              </w:rPr>
            </w:pPr>
            <w:ins w:id="1576" w:author="Álvaro Gonzalez" w:date="2020-06-16T14:44:00Z">
              <w:r>
                <w:rPr>
                  <w:rFonts w:ascii="Calibri" w:hAnsi="Calibri"/>
                  <w:color w:val="000000"/>
                  <w:szCs w:val="22"/>
                </w:rPr>
                <w:t>0,1125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2A7A6C18" w14:textId="0C45A398" w:rsidR="007C0B93" w:rsidRPr="00086708" w:rsidRDefault="007C0B93" w:rsidP="007C0B93">
            <w:pPr>
              <w:rPr>
                <w:ins w:id="1577" w:author="Álvaro Gonzalez" w:date="2020-06-16T14:44:00Z"/>
                <w:rFonts w:eastAsia="MS Mincho"/>
              </w:rPr>
            </w:pPr>
            <w:ins w:id="1578" w:author="Álvaro Gonzalez" w:date="2020-06-16T14:44:00Z">
              <w:r>
                <w:rPr>
                  <w:rFonts w:ascii="Calibri" w:hAnsi="Calibri"/>
                  <w:color w:val="000000"/>
                  <w:szCs w:val="22"/>
                </w:rPr>
                <w:t>0,775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35918F50" w14:textId="63367654" w:rsidR="007C0B93" w:rsidRPr="00086708" w:rsidRDefault="007C0B93" w:rsidP="007C0B93">
            <w:pPr>
              <w:rPr>
                <w:ins w:id="1579" w:author="Álvaro Gonzalez" w:date="2020-06-16T14:44:00Z"/>
                <w:rFonts w:eastAsia="MS Mincho"/>
              </w:rPr>
            </w:pPr>
            <w:ins w:id="1580" w:author="Álvaro Gonzalez" w:date="2020-06-16T14:44:00Z">
              <w:r>
                <w:rPr>
                  <w:rFonts w:ascii="Calibri" w:hAnsi="Calibri"/>
                  <w:color w:val="000000"/>
                  <w:szCs w:val="22"/>
                </w:rPr>
                <w:t>0,1125</w:t>
              </w:r>
            </w:ins>
          </w:p>
        </w:tc>
      </w:tr>
      <w:tr w:rsidR="007C0B93" w:rsidRPr="00086708" w14:paraId="6C5F43CD" w14:textId="77777777" w:rsidTr="00315BF7">
        <w:trPr>
          <w:ins w:id="1581"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5A14B1BE" w14:textId="77777777" w:rsidR="007C0B93" w:rsidRPr="00893DB6" w:rsidRDefault="007C0B93" w:rsidP="007C0B93">
            <w:pPr>
              <w:ind w:firstLine="0"/>
              <w:jc w:val="left"/>
              <w:rPr>
                <w:ins w:id="1582" w:author="Álvaro Gonzalez" w:date="2020-06-16T14:44:00Z"/>
                <w:rFonts w:eastAsia="MS Mincho"/>
              </w:rPr>
            </w:pPr>
            <w:ins w:id="1583" w:author="Álvaro Gonzalez" w:date="2020-06-16T14:44:00Z">
              <w:r w:rsidRPr="00893DB6">
                <w:rPr>
                  <w:rFonts w:eastAsia="MS Mincho"/>
                </w:rPr>
                <w:t>Color</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66F3B7D6" w14:textId="5F8822D7" w:rsidR="007C0B93" w:rsidRPr="00086708" w:rsidRDefault="007C0B93" w:rsidP="007C0B93">
            <w:pPr>
              <w:rPr>
                <w:ins w:id="1584" w:author="Álvaro Gonzalez" w:date="2020-06-16T14:44:00Z"/>
                <w:rFonts w:eastAsia="MS Mincho"/>
              </w:rPr>
            </w:pPr>
            <w:ins w:id="1585" w:author="Álvaro Gonzalez" w:date="2020-06-16T14:44:00Z">
              <w:r>
                <w:rPr>
                  <w:rFonts w:ascii="Calibri" w:hAnsi="Calibri"/>
                  <w:color w:val="000000"/>
                  <w:szCs w:val="22"/>
                </w:rPr>
                <w:t>0,15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2EE08993" w14:textId="0E93F7C0" w:rsidR="007C0B93" w:rsidRPr="00086708" w:rsidRDefault="007C0B93" w:rsidP="007C0B93">
            <w:pPr>
              <w:rPr>
                <w:ins w:id="1586" w:author="Álvaro Gonzalez" w:date="2020-06-16T14:44:00Z"/>
                <w:rFonts w:eastAsia="MS Mincho"/>
              </w:rPr>
            </w:pPr>
            <w:ins w:id="1587" w:author="Álvaro Gonzalez" w:date="2020-06-16T14:44:00Z">
              <w:r>
                <w:rPr>
                  <w:rFonts w:ascii="Calibri" w:hAnsi="Calibri"/>
                  <w:color w:val="000000"/>
                  <w:szCs w:val="22"/>
                </w:rPr>
                <w:t>0,75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770A9767" w14:textId="19D5448C" w:rsidR="007C0B93" w:rsidRPr="00086708" w:rsidRDefault="007C0B93" w:rsidP="007C0B93">
            <w:pPr>
              <w:rPr>
                <w:ins w:id="1588" w:author="Álvaro Gonzalez" w:date="2020-06-16T14:44:00Z"/>
                <w:rFonts w:eastAsia="MS Mincho"/>
              </w:rPr>
            </w:pPr>
            <w:ins w:id="1589" w:author="Álvaro Gonzalez" w:date="2020-06-16T14:44:00Z">
              <w:r>
                <w:rPr>
                  <w:rFonts w:ascii="Calibri" w:hAnsi="Calibri"/>
                  <w:color w:val="000000"/>
                  <w:szCs w:val="22"/>
                </w:rPr>
                <w:t>0,1</w:t>
              </w:r>
            </w:ins>
          </w:p>
        </w:tc>
      </w:tr>
      <w:tr w:rsidR="007C0B93" w:rsidRPr="00086708" w14:paraId="0A6555ED" w14:textId="77777777" w:rsidTr="00315BF7">
        <w:trPr>
          <w:ins w:id="1590"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1DB8F334" w14:textId="77777777" w:rsidR="007C0B93" w:rsidRPr="00893DB6" w:rsidRDefault="007C0B93" w:rsidP="007C0B93">
            <w:pPr>
              <w:ind w:firstLine="0"/>
              <w:jc w:val="left"/>
              <w:rPr>
                <w:ins w:id="1591" w:author="Álvaro Gonzalez" w:date="2020-06-16T14:44:00Z"/>
                <w:rFonts w:eastAsia="MS Mincho"/>
              </w:rPr>
            </w:pPr>
            <w:ins w:id="1592" w:author="Álvaro Gonzalez" w:date="2020-06-16T14:44:00Z">
              <w:r w:rsidRPr="00893DB6">
                <w:rPr>
                  <w:rFonts w:eastAsia="MS Mincho"/>
                </w:rPr>
                <w:t>Escalera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5B56E2BD" w14:textId="6EBEE42D" w:rsidR="007C0B93" w:rsidRPr="00086708" w:rsidRDefault="007C0B93" w:rsidP="007C0B93">
            <w:pPr>
              <w:rPr>
                <w:ins w:id="1593" w:author="Álvaro Gonzalez" w:date="2020-06-16T14:44:00Z"/>
                <w:rFonts w:eastAsia="MS Mincho"/>
              </w:rPr>
            </w:pPr>
            <w:ins w:id="1594" w:author="Álvaro Gonzalez" w:date="2020-06-16T14:44:00Z">
              <w:r>
                <w:rPr>
                  <w:rFonts w:ascii="Calibri" w:hAnsi="Calibri"/>
                  <w:color w:val="000000"/>
                  <w:szCs w:val="22"/>
                </w:rPr>
                <w:t>0,1875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2F454620" w14:textId="5E21581C" w:rsidR="007C0B93" w:rsidRPr="00086708" w:rsidRDefault="007C0B93" w:rsidP="007C0B93">
            <w:pPr>
              <w:rPr>
                <w:ins w:id="1595" w:author="Álvaro Gonzalez" w:date="2020-06-16T14:44:00Z"/>
                <w:rFonts w:eastAsia="MS Mincho"/>
              </w:rPr>
            </w:pPr>
            <w:ins w:id="1596" w:author="Álvaro Gonzalez" w:date="2020-06-16T14:44:00Z">
              <w:r>
                <w:rPr>
                  <w:rFonts w:ascii="Calibri" w:hAnsi="Calibri"/>
                  <w:color w:val="000000"/>
                  <w:szCs w:val="22"/>
                </w:rPr>
                <w:t>0,725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FA00ED2" w14:textId="2640D7DC" w:rsidR="007C0B93" w:rsidRPr="00086708" w:rsidRDefault="007C0B93" w:rsidP="007C0B93">
            <w:pPr>
              <w:rPr>
                <w:ins w:id="1597" w:author="Álvaro Gonzalez" w:date="2020-06-16T14:44:00Z"/>
                <w:rFonts w:eastAsia="MS Mincho"/>
              </w:rPr>
            </w:pPr>
            <w:ins w:id="1598" w:author="Álvaro Gonzalez" w:date="2020-06-16T14:44:00Z">
              <w:r>
                <w:rPr>
                  <w:rFonts w:ascii="Calibri" w:hAnsi="Calibri"/>
                  <w:color w:val="000000"/>
                  <w:szCs w:val="22"/>
                </w:rPr>
                <w:t>0,0875</w:t>
              </w:r>
            </w:ins>
          </w:p>
        </w:tc>
      </w:tr>
      <w:tr w:rsidR="007C0B93" w:rsidRPr="00086708" w14:paraId="409EE913" w14:textId="77777777" w:rsidTr="00315BF7">
        <w:trPr>
          <w:ins w:id="1599"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6C9E0B15" w14:textId="77777777" w:rsidR="007C0B93" w:rsidRPr="00893DB6" w:rsidRDefault="007C0B93" w:rsidP="007C0B93">
            <w:pPr>
              <w:ind w:firstLine="0"/>
              <w:jc w:val="left"/>
              <w:rPr>
                <w:ins w:id="1600" w:author="Álvaro Gonzalez" w:date="2020-06-16T14:44:00Z"/>
                <w:rFonts w:eastAsia="MS Mincho"/>
              </w:rPr>
            </w:pPr>
            <w:ins w:id="1601" w:author="Álvaro Gonzalez" w:date="2020-06-16T14:44:00Z">
              <w:r w:rsidRPr="00893DB6">
                <w:rPr>
                  <w:rFonts w:eastAsia="MS Mincho"/>
                </w:rPr>
                <w:t>Trio</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061C285B" w14:textId="1414D915" w:rsidR="007C0B93" w:rsidRPr="00086708" w:rsidRDefault="007C0B93" w:rsidP="007C0B93">
            <w:pPr>
              <w:rPr>
                <w:ins w:id="1602" w:author="Álvaro Gonzalez" w:date="2020-06-16T14:44:00Z"/>
                <w:rFonts w:eastAsia="MS Mincho"/>
              </w:rPr>
            </w:pPr>
            <w:ins w:id="1603" w:author="Álvaro Gonzalez" w:date="2020-06-16T14:44:00Z">
              <w:r>
                <w:rPr>
                  <w:rFonts w:ascii="Calibri" w:hAnsi="Calibri"/>
                  <w:color w:val="000000"/>
                  <w:szCs w:val="22"/>
                </w:rPr>
                <w:t>0,225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0144EB20" w14:textId="598DB420" w:rsidR="007C0B93" w:rsidRPr="00086708" w:rsidRDefault="007C0B93" w:rsidP="007C0B93">
            <w:pPr>
              <w:rPr>
                <w:ins w:id="1604" w:author="Álvaro Gonzalez" w:date="2020-06-16T14:44:00Z"/>
                <w:rFonts w:eastAsia="MS Mincho"/>
              </w:rPr>
            </w:pPr>
            <w:ins w:id="1605" w:author="Álvaro Gonzalez" w:date="2020-06-16T14:44:00Z">
              <w:r>
                <w:rPr>
                  <w:rFonts w:ascii="Calibri" w:hAnsi="Calibri"/>
                  <w:color w:val="000000"/>
                  <w:szCs w:val="22"/>
                </w:rPr>
                <w:t>0,7</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BFCE9B7" w14:textId="4C3408FC" w:rsidR="007C0B93" w:rsidRPr="00086708" w:rsidRDefault="007C0B93" w:rsidP="007C0B93">
            <w:pPr>
              <w:rPr>
                <w:ins w:id="1606" w:author="Álvaro Gonzalez" w:date="2020-06-16T14:44:00Z"/>
                <w:rFonts w:eastAsia="MS Mincho"/>
              </w:rPr>
            </w:pPr>
            <w:ins w:id="1607" w:author="Álvaro Gonzalez" w:date="2020-06-16T14:44:00Z">
              <w:r>
                <w:rPr>
                  <w:rFonts w:ascii="Calibri" w:hAnsi="Calibri"/>
                  <w:color w:val="000000"/>
                  <w:szCs w:val="22"/>
                </w:rPr>
                <w:t>0,075</w:t>
              </w:r>
            </w:ins>
          </w:p>
        </w:tc>
      </w:tr>
      <w:tr w:rsidR="007C0B93" w:rsidRPr="00086708" w14:paraId="232CE82F" w14:textId="77777777" w:rsidTr="00315BF7">
        <w:trPr>
          <w:ins w:id="1608"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2B6049CE" w14:textId="77777777" w:rsidR="007C0B93" w:rsidRPr="00893DB6" w:rsidRDefault="007C0B93" w:rsidP="007C0B93">
            <w:pPr>
              <w:ind w:firstLine="0"/>
              <w:jc w:val="left"/>
              <w:rPr>
                <w:ins w:id="1609" w:author="Álvaro Gonzalez" w:date="2020-06-16T14:44:00Z"/>
                <w:rFonts w:eastAsia="MS Mincho"/>
              </w:rPr>
            </w:pPr>
            <w:ins w:id="1610" w:author="Álvaro Gonzalez" w:date="2020-06-16T14:44:00Z">
              <w:r w:rsidRPr="00893DB6">
                <w:rPr>
                  <w:rFonts w:eastAsia="MS Mincho"/>
                </w:rPr>
                <w:t>Doble 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27FC3DC0" w14:textId="3677F9AC" w:rsidR="007C0B93" w:rsidRPr="00086708" w:rsidRDefault="007C0B93" w:rsidP="007C0B93">
            <w:pPr>
              <w:rPr>
                <w:ins w:id="1611" w:author="Álvaro Gonzalez" w:date="2020-06-16T14:44:00Z"/>
                <w:rFonts w:eastAsia="MS Mincho"/>
              </w:rPr>
            </w:pPr>
            <w:ins w:id="1612" w:author="Álvaro Gonzalez" w:date="2020-06-16T14:44:00Z">
              <w:r>
                <w:rPr>
                  <w:rFonts w:ascii="Calibri" w:hAnsi="Calibri"/>
                  <w:color w:val="000000"/>
                  <w:szCs w:val="22"/>
                </w:rPr>
                <w:t>0,2625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12D9C765" w14:textId="5108C3EA" w:rsidR="007C0B93" w:rsidRPr="00086708" w:rsidRDefault="007C0B93" w:rsidP="007C0B93">
            <w:pPr>
              <w:rPr>
                <w:ins w:id="1613" w:author="Álvaro Gonzalez" w:date="2020-06-16T14:44:00Z"/>
                <w:rFonts w:eastAsia="MS Mincho"/>
              </w:rPr>
            </w:pPr>
            <w:ins w:id="1614" w:author="Álvaro Gonzalez" w:date="2020-06-16T14:44:00Z">
              <w:r>
                <w:rPr>
                  <w:rFonts w:ascii="Calibri" w:hAnsi="Calibri"/>
                  <w:color w:val="000000"/>
                  <w:szCs w:val="22"/>
                </w:rPr>
                <w:t>0,675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7C31C99" w14:textId="2DEA0AD7" w:rsidR="007C0B93" w:rsidRPr="00086708" w:rsidRDefault="007C0B93" w:rsidP="007C0B93">
            <w:pPr>
              <w:rPr>
                <w:ins w:id="1615" w:author="Álvaro Gonzalez" w:date="2020-06-16T14:44:00Z"/>
                <w:rFonts w:eastAsia="MS Mincho"/>
              </w:rPr>
            </w:pPr>
            <w:ins w:id="1616" w:author="Álvaro Gonzalez" w:date="2020-06-16T14:44:00Z">
              <w:r>
                <w:rPr>
                  <w:rFonts w:ascii="Calibri" w:hAnsi="Calibri"/>
                  <w:color w:val="000000"/>
                  <w:szCs w:val="22"/>
                </w:rPr>
                <w:t>0,0625</w:t>
              </w:r>
            </w:ins>
          </w:p>
        </w:tc>
      </w:tr>
      <w:tr w:rsidR="007C0B93" w:rsidRPr="00086708" w14:paraId="64396C05" w14:textId="77777777" w:rsidTr="00315BF7">
        <w:trPr>
          <w:ins w:id="1617"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0CD41B4F" w14:textId="77777777" w:rsidR="007C0B93" w:rsidRPr="00893DB6" w:rsidRDefault="007C0B93" w:rsidP="007C0B93">
            <w:pPr>
              <w:ind w:firstLine="0"/>
              <w:jc w:val="left"/>
              <w:rPr>
                <w:ins w:id="1618" w:author="Álvaro Gonzalez" w:date="2020-06-16T14:44:00Z"/>
                <w:rFonts w:eastAsia="MS Mincho"/>
              </w:rPr>
            </w:pPr>
            <w:ins w:id="1619" w:author="Álvaro Gonzalez" w:date="2020-06-16T14:44:00Z">
              <w:r w:rsidRPr="00893DB6">
                <w:rPr>
                  <w:rFonts w:eastAsia="MS Mincho"/>
                </w:rPr>
                <w:t>Pareja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40285D12" w14:textId="76068A6C" w:rsidR="007C0B93" w:rsidRPr="00086708" w:rsidRDefault="007C0B93" w:rsidP="007C0B93">
            <w:pPr>
              <w:rPr>
                <w:ins w:id="1620" w:author="Álvaro Gonzalez" w:date="2020-06-16T14:44:00Z"/>
                <w:rFonts w:eastAsia="MS Mincho"/>
              </w:rPr>
            </w:pPr>
            <w:ins w:id="1621" w:author="Álvaro Gonzalez" w:date="2020-06-16T14:44:00Z">
              <w:r>
                <w:rPr>
                  <w:rFonts w:ascii="Calibri" w:hAnsi="Calibri"/>
                  <w:color w:val="000000"/>
                  <w:szCs w:val="22"/>
                </w:rPr>
                <w:t>0,3</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7875E4B" w14:textId="3BBC49C8" w:rsidR="007C0B93" w:rsidRPr="00086708" w:rsidRDefault="007C0B93" w:rsidP="007C0B93">
            <w:pPr>
              <w:rPr>
                <w:ins w:id="1622" w:author="Álvaro Gonzalez" w:date="2020-06-16T14:44:00Z"/>
                <w:rFonts w:eastAsia="MS Mincho"/>
              </w:rPr>
            </w:pPr>
            <w:ins w:id="1623" w:author="Álvaro Gonzalez" w:date="2020-06-16T14:44:00Z">
              <w:r>
                <w:rPr>
                  <w:rFonts w:ascii="Calibri" w:hAnsi="Calibri"/>
                  <w:color w:val="000000"/>
                  <w:szCs w:val="22"/>
                </w:rPr>
                <w:t>0,65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4F394C85" w14:textId="338C00B5" w:rsidR="007C0B93" w:rsidRPr="00086708" w:rsidRDefault="007C0B93" w:rsidP="007C0B93">
            <w:pPr>
              <w:rPr>
                <w:ins w:id="1624" w:author="Álvaro Gonzalez" w:date="2020-06-16T14:44:00Z"/>
                <w:rFonts w:eastAsia="MS Mincho"/>
              </w:rPr>
            </w:pPr>
            <w:ins w:id="1625" w:author="Álvaro Gonzalez" w:date="2020-06-16T14:44:00Z">
              <w:r>
                <w:rPr>
                  <w:rFonts w:ascii="Calibri" w:hAnsi="Calibri"/>
                  <w:color w:val="000000"/>
                  <w:szCs w:val="22"/>
                </w:rPr>
                <w:t>0,05</w:t>
              </w:r>
            </w:ins>
          </w:p>
        </w:tc>
      </w:tr>
      <w:tr w:rsidR="007C0B93" w:rsidRPr="00086708" w14:paraId="392C7F37" w14:textId="77777777" w:rsidTr="00315BF7">
        <w:trPr>
          <w:ins w:id="1626" w:author="Álvaro Gonzalez" w:date="2020-06-16T14:44:00Z"/>
        </w:trPr>
        <w:tc>
          <w:tcPr>
            <w:tcW w:w="2123" w:type="dxa"/>
            <w:tcBorders>
              <w:top w:val="single" w:sz="4" w:space="0" w:color="auto"/>
              <w:left w:val="single" w:sz="4" w:space="0" w:color="auto"/>
              <w:bottom w:val="single" w:sz="4" w:space="0" w:color="auto"/>
              <w:right w:val="single" w:sz="4" w:space="0" w:color="auto"/>
            </w:tcBorders>
            <w:shd w:val="clear" w:color="auto" w:fill="auto"/>
            <w:vAlign w:val="center"/>
          </w:tcPr>
          <w:p w14:paraId="09F1F6A1" w14:textId="77777777" w:rsidR="007C0B93" w:rsidRPr="00893DB6" w:rsidRDefault="007C0B93" w:rsidP="007C0B93">
            <w:pPr>
              <w:ind w:firstLine="0"/>
              <w:jc w:val="left"/>
              <w:rPr>
                <w:ins w:id="1627" w:author="Álvaro Gonzalez" w:date="2020-06-16T14:44:00Z"/>
                <w:rFonts w:eastAsia="MS Mincho"/>
              </w:rPr>
            </w:pPr>
            <w:ins w:id="1628" w:author="Álvaro Gonzalez" w:date="2020-06-16T14:44:00Z">
              <w:r w:rsidRPr="00893DB6">
                <w:rPr>
                  <w:rFonts w:eastAsia="MS Mincho"/>
                </w:rPr>
                <w:t>Carta alta</w:t>
              </w:r>
            </w:ins>
          </w:p>
        </w:tc>
        <w:tc>
          <w:tcPr>
            <w:tcW w:w="2123" w:type="dxa"/>
            <w:tcBorders>
              <w:top w:val="single" w:sz="4" w:space="0" w:color="auto"/>
              <w:left w:val="single" w:sz="4" w:space="0" w:color="auto"/>
              <w:bottom w:val="single" w:sz="4" w:space="0" w:color="auto"/>
              <w:right w:val="single" w:sz="4" w:space="0" w:color="auto"/>
            </w:tcBorders>
            <w:shd w:val="clear" w:color="auto" w:fill="auto"/>
            <w:vAlign w:val="bottom"/>
          </w:tcPr>
          <w:p w14:paraId="228F26CD" w14:textId="3BCD566D" w:rsidR="007C0B93" w:rsidRDefault="007C0B93" w:rsidP="007C0B93">
            <w:pPr>
              <w:rPr>
                <w:ins w:id="1629" w:author="Álvaro Gonzalez" w:date="2020-06-16T14:44:00Z"/>
                <w:rFonts w:ascii="Calibri" w:hAnsi="Calibri"/>
                <w:color w:val="000000"/>
                <w:szCs w:val="22"/>
              </w:rPr>
            </w:pPr>
            <w:ins w:id="1630" w:author="Álvaro Gonzalez" w:date="2020-06-16T14:44:00Z">
              <w:r>
                <w:rPr>
                  <w:rFonts w:ascii="Calibri" w:hAnsi="Calibri"/>
                  <w:color w:val="000000"/>
                  <w:szCs w:val="22"/>
                </w:rPr>
                <w:t>0,3375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68D055AB" w14:textId="00DB2E31" w:rsidR="007C0B93" w:rsidRDefault="007C0B93" w:rsidP="007C0B93">
            <w:pPr>
              <w:rPr>
                <w:ins w:id="1631" w:author="Álvaro Gonzalez" w:date="2020-06-16T14:44:00Z"/>
                <w:rFonts w:ascii="Calibri" w:hAnsi="Calibri"/>
                <w:color w:val="000000"/>
                <w:szCs w:val="22"/>
              </w:rPr>
            </w:pPr>
            <w:ins w:id="1632" w:author="Álvaro Gonzalez" w:date="2020-06-16T14:44:00Z">
              <w:r>
                <w:rPr>
                  <w:rFonts w:ascii="Calibri" w:hAnsi="Calibri"/>
                  <w:color w:val="000000"/>
                  <w:szCs w:val="22"/>
                </w:rPr>
                <w:t>0,625</w:t>
              </w:r>
            </w:ins>
          </w:p>
        </w:tc>
        <w:tc>
          <w:tcPr>
            <w:tcW w:w="2124" w:type="dxa"/>
            <w:tcBorders>
              <w:top w:val="single" w:sz="4" w:space="0" w:color="auto"/>
              <w:left w:val="single" w:sz="4" w:space="0" w:color="auto"/>
              <w:bottom w:val="single" w:sz="4" w:space="0" w:color="auto"/>
              <w:right w:val="single" w:sz="4" w:space="0" w:color="auto"/>
            </w:tcBorders>
            <w:shd w:val="clear" w:color="auto" w:fill="auto"/>
            <w:vAlign w:val="bottom"/>
          </w:tcPr>
          <w:p w14:paraId="1B73811A" w14:textId="384866E6" w:rsidR="007C0B93" w:rsidRDefault="007C0B93" w:rsidP="007C0B93">
            <w:pPr>
              <w:rPr>
                <w:ins w:id="1633" w:author="Álvaro Gonzalez" w:date="2020-06-16T14:44:00Z"/>
                <w:rFonts w:ascii="Calibri" w:hAnsi="Calibri"/>
                <w:color w:val="000000"/>
                <w:szCs w:val="22"/>
              </w:rPr>
            </w:pPr>
            <w:ins w:id="1634" w:author="Álvaro Gonzalez" w:date="2020-06-16T14:44:00Z">
              <w:r>
                <w:rPr>
                  <w:rFonts w:ascii="Calibri" w:hAnsi="Calibri"/>
                  <w:color w:val="000000"/>
                  <w:szCs w:val="22"/>
                </w:rPr>
                <w:t>0,0375</w:t>
              </w:r>
            </w:ins>
          </w:p>
        </w:tc>
      </w:tr>
    </w:tbl>
    <w:p w14:paraId="4CC23F3E" w14:textId="77777777" w:rsidR="007C0B93" w:rsidRDefault="007C0B93" w:rsidP="009063BC">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5"/>
        <w:gridCol w:w="2807"/>
        <w:gridCol w:w="2938"/>
      </w:tblGrid>
      <w:tr w:rsidR="004912DD" w:rsidDel="007C0B93" w14:paraId="191D678A" w14:textId="0224B143" w:rsidTr="003C1E52">
        <w:trPr>
          <w:trHeight w:val="583"/>
          <w:del w:id="1635" w:author="Álvaro Gonzalez" w:date="2020-06-16T14:42:00Z"/>
        </w:trPr>
        <w:tc>
          <w:tcPr>
            <w:tcW w:w="2123" w:type="dxa"/>
            <w:shd w:val="clear" w:color="auto" w:fill="auto"/>
          </w:tcPr>
          <w:p w14:paraId="36441A8A" w14:textId="7DB9D810" w:rsidR="004912DD" w:rsidRPr="00086708" w:rsidDel="007C0B93" w:rsidRDefault="004912DD">
            <w:pPr>
              <w:pStyle w:val="Ttulo3"/>
              <w:rPr>
                <w:del w:id="1636" w:author="Álvaro Gonzalez" w:date="2020-06-16T14:42:00Z"/>
                <w:rFonts w:eastAsia="MS Mincho"/>
              </w:rPr>
              <w:pPrChange w:id="1637" w:author="Álvaro Gonzalez" w:date="2020-06-16T19:56:00Z">
                <w:pPr/>
              </w:pPrChange>
            </w:pPr>
            <w:del w:id="1638" w:author="Álvaro Gonzalez" w:date="2020-06-16T14:42:00Z">
              <w:r w:rsidRPr="00086708" w:rsidDel="007C0B93">
                <w:rPr>
                  <w:rFonts w:eastAsia="MS Mincho"/>
                </w:rPr>
                <w:delText>%pasar</w:delText>
              </w:r>
            </w:del>
          </w:p>
        </w:tc>
        <w:tc>
          <w:tcPr>
            <w:tcW w:w="2124" w:type="dxa"/>
            <w:shd w:val="clear" w:color="auto" w:fill="auto"/>
          </w:tcPr>
          <w:p w14:paraId="6DBAFBEB" w14:textId="4CEF8868" w:rsidR="004912DD" w:rsidRPr="00086708" w:rsidDel="007C0B93" w:rsidRDefault="004912DD">
            <w:pPr>
              <w:pStyle w:val="Ttulo3"/>
              <w:rPr>
                <w:del w:id="1639" w:author="Álvaro Gonzalez" w:date="2020-06-16T14:42:00Z"/>
                <w:rFonts w:eastAsia="MS Mincho"/>
              </w:rPr>
              <w:pPrChange w:id="1640" w:author="Álvaro Gonzalez" w:date="2020-06-16T19:56:00Z">
                <w:pPr/>
              </w:pPrChange>
            </w:pPr>
            <w:del w:id="1641" w:author="Álvaro Gonzalez" w:date="2020-06-16T14:42:00Z">
              <w:r w:rsidRPr="00086708" w:rsidDel="007C0B93">
                <w:rPr>
                  <w:rFonts w:eastAsia="MS Mincho"/>
                </w:rPr>
                <w:delText>%ver</w:delText>
              </w:r>
            </w:del>
          </w:p>
        </w:tc>
        <w:tc>
          <w:tcPr>
            <w:tcW w:w="2124" w:type="dxa"/>
            <w:shd w:val="clear" w:color="auto" w:fill="auto"/>
          </w:tcPr>
          <w:p w14:paraId="395F53C4" w14:textId="63A6695B" w:rsidR="004912DD" w:rsidRPr="00086708" w:rsidDel="007C0B93" w:rsidRDefault="004912DD">
            <w:pPr>
              <w:pStyle w:val="Ttulo3"/>
              <w:rPr>
                <w:del w:id="1642" w:author="Álvaro Gonzalez" w:date="2020-06-16T14:42:00Z"/>
                <w:rFonts w:eastAsia="MS Mincho"/>
              </w:rPr>
              <w:pPrChange w:id="1643" w:author="Álvaro Gonzalez" w:date="2020-06-16T19:56:00Z">
                <w:pPr/>
              </w:pPrChange>
            </w:pPr>
            <w:del w:id="1644" w:author="Álvaro Gonzalez" w:date="2020-06-16T14:42:00Z">
              <w:r w:rsidRPr="00086708" w:rsidDel="007C0B93">
                <w:rPr>
                  <w:rFonts w:eastAsia="MS Mincho"/>
                </w:rPr>
                <w:delText>%subir</w:delText>
              </w:r>
            </w:del>
          </w:p>
        </w:tc>
      </w:tr>
      <w:tr w:rsidR="004912DD" w:rsidDel="007C0B93" w14:paraId="18A84595" w14:textId="2C572ECB" w:rsidTr="003C1E52">
        <w:trPr>
          <w:del w:id="1645" w:author="Álvaro Gonzalez" w:date="2020-06-16T14:42:00Z"/>
        </w:trPr>
        <w:tc>
          <w:tcPr>
            <w:tcW w:w="2123" w:type="dxa"/>
            <w:shd w:val="clear" w:color="auto" w:fill="auto"/>
          </w:tcPr>
          <w:p w14:paraId="1819CABD" w14:textId="271B440D" w:rsidR="004912DD" w:rsidRPr="00086708" w:rsidDel="007C0B93" w:rsidRDefault="004912DD">
            <w:pPr>
              <w:pStyle w:val="Ttulo3"/>
              <w:rPr>
                <w:del w:id="1646" w:author="Álvaro Gonzalez" w:date="2020-06-16T14:42:00Z"/>
                <w:rFonts w:eastAsia="MS Mincho"/>
              </w:rPr>
              <w:pPrChange w:id="1647" w:author="Álvaro Gonzalez" w:date="2020-06-16T19:56:00Z">
                <w:pPr/>
              </w:pPrChange>
            </w:pPr>
            <w:del w:id="1648" w:author="Álvaro Gonzalez" w:date="2020-06-16T14:42:00Z">
              <w:r w:rsidRPr="00086708" w:rsidDel="007C0B93">
                <w:rPr>
                  <w:rFonts w:eastAsia="MS Mincho"/>
                </w:rPr>
                <w:delText>0.25</w:delText>
              </w:r>
            </w:del>
          </w:p>
        </w:tc>
        <w:tc>
          <w:tcPr>
            <w:tcW w:w="2124" w:type="dxa"/>
            <w:shd w:val="clear" w:color="auto" w:fill="auto"/>
          </w:tcPr>
          <w:p w14:paraId="30837194" w14:textId="2F5EF46A" w:rsidR="004912DD" w:rsidRPr="00086708" w:rsidDel="007C0B93" w:rsidRDefault="004912DD">
            <w:pPr>
              <w:pStyle w:val="Ttulo3"/>
              <w:rPr>
                <w:del w:id="1649" w:author="Álvaro Gonzalez" w:date="2020-06-16T14:42:00Z"/>
                <w:rFonts w:eastAsia="MS Mincho"/>
              </w:rPr>
              <w:pPrChange w:id="1650" w:author="Álvaro Gonzalez" w:date="2020-06-16T19:56:00Z">
                <w:pPr/>
              </w:pPrChange>
            </w:pPr>
            <w:del w:id="1651" w:author="Álvaro Gonzalez" w:date="2020-06-16T14:42:00Z">
              <w:r w:rsidRPr="00086708" w:rsidDel="007C0B93">
                <w:rPr>
                  <w:rFonts w:eastAsia="MS Mincho"/>
                </w:rPr>
                <w:delText>0.7</w:delText>
              </w:r>
            </w:del>
          </w:p>
        </w:tc>
        <w:tc>
          <w:tcPr>
            <w:tcW w:w="2124" w:type="dxa"/>
            <w:shd w:val="clear" w:color="auto" w:fill="auto"/>
          </w:tcPr>
          <w:p w14:paraId="3DA90818" w14:textId="0D91C59F" w:rsidR="004912DD" w:rsidRPr="00086708" w:rsidDel="007C0B93" w:rsidRDefault="004912DD">
            <w:pPr>
              <w:pStyle w:val="Ttulo3"/>
              <w:rPr>
                <w:del w:id="1652" w:author="Álvaro Gonzalez" w:date="2020-06-16T14:42:00Z"/>
                <w:rFonts w:eastAsia="MS Mincho"/>
              </w:rPr>
              <w:pPrChange w:id="1653" w:author="Álvaro Gonzalez" w:date="2020-06-16T19:56:00Z">
                <w:pPr/>
              </w:pPrChange>
            </w:pPr>
            <w:del w:id="1654" w:author="Álvaro Gonzalez" w:date="2020-06-16T14:42:00Z">
              <w:r w:rsidRPr="00086708" w:rsidDel="007C0B93">
                <w:rPr>
                  <w:rFonts w:eastAsia="MS Mincho"/>
                </w:rPr>
                <w:delText>0.05</w:delText>
              </w:r>
            </w:del>
          </w:p>
        </w:tc>
      </w:tr>
    </w:tbl>
    <w:p w14:paraId="0A8215D6" w14:textId="77777777" w:rsidR="00F41935" w:rsidRDefault="00F41935">
      <w:pPr>
        <w:pStyle w:val="Ttulo3"/>
      </w:pPr>
      <w:r>
        <w:t>Cálculos para fórmula de Bayes</w:t>
      </w:r>
    </w:p>
    <w:p w14:paraId="3B8C68C4" w14:textId="77777777" w:rsidR="00F41935" w:rsidRDefault="00F41935" w:rsidP="00F41935">
      <w:pPr>
        <w:pStyle w:val="EstiloPrimeralnea0cm"/>
      </w:pPr>
      <w:r>
        <w:t xml:space="preserve">En este apartado voy a desarrollar como he pasado de estos modelos a cifras para usar la fórmula de </w:t>
      </w:r>
      <w:proofErr w:type="spellStart"/>
      <w:r>
        <w:t>bayes</w:t>
      </w:r>
      <w:proofErr w:type="spellEnd"/>
      <w:r>
        <w:t xml:space="preserve"> en el algoritmo óptimo.</w:t>
      </w:r>
    </w:p>
    <w:p w14:paraId="149BFF9F" w14:textId="77777777" w:rsidR="00F41935" w:rsidRDefault="00F41935" w:rsidP="00F41935">
      <w:pPr>
        <w:ind w:firstLine="0"/>
      </w:pPr>
      <w:r>
        <w:t>Recordando el teorema de Bayes, hacen falta 4 datos para aplicar la fórmula:</w:t>
      </w:r>
    </w:p>
    <w:p w14:paraId="3FAA3720" w14:textId="77777777" w:rsidR="00F41935" w:rsidRDefault="00F41935" w:rsidP="00F41935">
      <w:pPr>
        <w:ind w:firstLine="0"/>
        <w:rPr>
          <w:lang w:val="en-GB"/>
        </w:rPr>
      </w:pPr>
      <w:proofErr w:type="gramStart"/>
      <w:r w:rsidRPr="00776F56">
        <w:rPr>
          <w:lang w:val="en-GB"/>
        </w:rPr>
        <w:t>p(</w:t>
      </w:r>
      <w:proofErr w:type="gramEnd"/>
      <w:r w:rsidRPr="00776F56">
        <w:rPr>
          <w:lang w:val="en-GB"/>
        </w:rPr>
        <w:t>A | B)</w:t>
      </w:r>
    </w:p>
    <w:p w14:paraId="0011A198" w14:textId="77777777" w:rsidR="00F41935" w:rsidRDefault="00F41935" w:rsidP="00F41935">
      <w:pPr>
        <w:ind w:firstLine="0"/>
        <w:rPr>
          <w:lang w:val="en-GB"/>
        </w:rPr>
      </w:pPr>
      <w:r w:rsidRPr="00776F56">
        <w:rPr>
          <w:lang w:val="en-GB"/>
        </w:rPr>
        <w:t xml:space="preserve">p(B) </w:t>
      </w:r>
    </w:p>
    <w:p w14:paraId="3F70E4F6" w14:textId="77777777" w:rsidR="00F41935" w:rsidRDefault="00F41935" w:rsidP="00F41935">
      <w:pPr>
        <w:ind w:firstLine="0"/>
        <w:rPr>
          <w:lang w:val="en-GB"/>
        </w:rPr>
      </w:pPr>
      <w:proofErr w:type="gramStart"/>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p>
    <w:p w14:paraId="690C99AB" w14:textId="77777777" w:rsidR="00F41935" w:rsidRDefault="00F41935" w:rsidP="00F41935">
      <w:pPr>
        <w:ind w:firstLine="0"/>
      </w:pPr>
      <w:r w:rsidRPr="00776F56">
        <w:rPr>
          <w:lang w:val="en-GB"/>
        </w:rPr>
        <w:t>p(</w:t>
      </w:r>
      <w:r w:rsidRPr="00776F56">
        <w:rPr>
          <w:rFonts w:ascii="Cambria" w:hAnsi="Cambria" w:cs="Cambria"/>
          <w:lang w:val="en-GB"/>
        </w:rPr>
        <w:t>Ḇ</w:t>
      </w:r>
      <w:r>
        <w:rPr>
          <w:rFonts w:ascii="Cambria" w:hAnsi="Cambria" w:cs="Cambria"/>
          <w:lang w:val="en-GB"/>
        </w:rPr>
        <w:t>)</w:t>
      </w:r>
    </w:p>
    <w:p w14:paraId="2370169B" w14:textId="77777777" w:rsidR="00F41935" w:rsidRDefault="00F41935" w:rsidP="00F41935">
      <w:pPr>
        <w:ind w:firstLine="0"/>
      </w:pPr>
      <w:r>
        <w:t>Teniendo en cuenta que A hace referencia al evento de “ha tomado la acción” y B el evento de “es un patrón concreto”, los podemos reescribir de esta manera:</w:t>
      </w:r>
    </w:p>
    <w:p w14:paraId="1E1FF7DA" w14:textId="77777777" w:rsidR="00F41935" w:rsidRDefault="00F41935" w:rsidP="00F41935">
      <w:pPr>
        <w:ind w:firstLine="0"/>
        <w:rPr>
          <w:lang w:val="en-GB"/>
        </w:rPr>
      </w:pPr>
      <w:proofErr w:type="gramStart"/>
      <w:r w:rsidRPr="00776F56">
        <w:rPr>
          <w:lang w:val="en-GB"/>
        </w:rPr>
        <w:t>p(</w:t>
      </w:r>
      <w:proofErr w:type="gramEnd"/>
      <w:r w:rsidRPr="00776F56">
        <w:rPr>
          <w:lang w:val="en-GB"/>
        </w:rPr>
        <w:t>A | B)</w:t>
      </w:r>
      <w:r>
        <w:rPr>
          <w:lang w:val="en-GB"/>
        </w:rPr>
        <w:t xml:space="preserve">: </w:t>
      </w:r>
      <w:r w:rsidR="0043057B" w:rsidRPr="004F621A">
        <w:t>probabilidad de que, dado el patrón, haya tomado la acción</w:t>
      </w:r>
    </w:p>
    <w:p w14:paraId="4B741ADF" w14:textId="77777777" w:rsidR="00F41935" w:rsidRDefault="00F41935" w:rsidP="00F41935">
      <w:pPr>
        <w:ind w:firstLine="0"/>
        <w:rPr>
          <w:lang w:val="en-GB"/>
        </w:rPr>
      </w:pPr>
      <w:r w:rsidRPr="00776F56">
        <w:rPr>
          <w:lang w:val="en-GB"/>
        </w:rPr>
        <w:t>p(B</w:t>
      </w:r>
      <w:r w:rsidR="0043057B" w:rsidRPr="004F621A">
        <w:t>): probabilidad de que sea ese patrón</w:t>
      </w:r>
      <w:r>
        <w:rPr>
          <w:lang w:val="en-GB"/>
        </w:rPr>
        <w:t>.</w:t>
      </w:r>
    </w:p>
    <w:p w14:paraId="4037AB16" w14:textId="77777777" w:rsidR="00F41935" w:rsidRPr="004F621A" w:rsidRDefault="00F41935" w:rsidP="00F41935">
      <w:pPr>
        <w:ind w:firstLine="0"/>
      </w:pPr>
      <w:proofErr w:type="gramStart"/>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r>
        <w:rPr>
          <w:lang w:val="en-GB"/>
        </w:rPr>
        <w:t xml:space="preserve">: </w:t>
      </w:r>
      <w:r w:rsidR="0043057B" w:rsidRPr="004F621A">
        <w:t xml:space="preserve">probabilidad de que, siendo un </w:t>
      </w:r>
      <w:proofErr w:type="spellStart"/>
      <w:r w:rsidR="0043057B" w:rsidRPr="004F621A">
        <w:t>patron</w:t>
      </w:r>
      <w:proofErr w:type="spellEnd"/>
      <w:r w:rsidR="0043057B" w:rsidRPr="004F621A">
        <w:t xml:space="preserve"> distinto al dado, haya tomado la acción</w:t>
      </w:r>
    </w:p>
    <w:p w14:paraId="32AB4F2C" w14:textId="77777777" w:rsidR="00F41935" w:rsidRDefault="00F41935" w:rsidP="00F41935">
      <w:pPr>
        <w:ind w:firstLine="0"/>
      </w:pPr>
      <w:r w:rsidRPr="00776F56">
        <w:rPr>
          <w:lang w:val="en-GB"/>
        </w:rPr>
        <w:lastRenderedPageBreak/>
        <w:t>p(</w:t>
      </w:r>
      <w:r w:rsidRPr="00776F56">
        <w:rPr>
          <w:rFonts w:ascii="Cambria" w:hAnsi="Cambria" w:cs="Cambria"/>
          <w:lang w:val="en-GB"/>
        </w:rPr>
        <w:t>Ḇ</w:t>
      </w:r>
      <w:r>
        <w:rPr>
          <w:rFonts w:ascii="Cambria" w:hAnsi="Cambria" w:cs="Cambria"/>
          <w:lang w:val="en-GB"/>
        </w:rPr>
        <w:t xml:space="preserve">): </w:t>
      </w:r>
      <w:r w:rsidR="0043057B" w:rsidRPr="004F621A">
        <w:t>probabilidad de que no sea ese patrón</w:t>
      </w:r>
    </w:p>
    <w:p w14:paraId="71091F33" w14:textId="77777777" w:rsidR="005A05A2" w:rsidRDefault="00F41935" w:rsidP="00F41935">
      <w:pPr>
        <w:ind w:firstLine="0"/>
        <w:rPr>
          <w:lang w:val="en-GB"/>
        </w:rPr>
      </w:pPr>
      <w:r>
        <w:t>La probabilidad de que sea o no sea el patrón irá variando en función de la toma de decisiones.</w:t>
      </w:r>
      <w:r w:rsidR="005A05A2">
        <w:t xml:space="preserve"> Lo que requiere un poco de cálculo es </w:t>
      </w:r>
      <w:proofErr w:type="gramStart"/>
      <w:r w:rsidR="005A05A2" w:rsidRPr="00776F56">
        <w:rPr>
          <w:lang w:val="en-GB"/>
        </w:rPr>
        <w:t>p(</w:t>
      </w:r>
      <w:proofErr w:type="gramEnd"/>
      <w:r w:rsidR="005A05A2" w:rsidRPr="00776F56">
        <w:rPr>
          <w:lang w:val="en-GB"/>
        </w:rPr>
        <w:t>A | B)</w:t>
      </w:r>
      <w:r w:rsidR="005A05A2">
        <w:rPr>
          <w:lang w:val="en-GB"/>
        </w:rPr>
        <w:t xml:space="preserve"> y </w:t>
      </w:r>
      <w:r w:rsidR="005A05A2" w:rsidRPr="00776F56">
        <w:rPr>
          <w:lang w:val="en-GB"/>
        </w:rPr>
        <w:t xml:space="preserve">p(A | </w:t>
      </w:r>
      <w:r w:rsidR="005A05A2" w:rsidRPr="00776F56">
        <w:rPr>
          <w:rFonts w:ascii="Cambria" w:hAnsi="Cambria" w:cs="Cambria"/>
          <w:lang w:val="en-GB"/>
        </w:rPr>
        <w:t>Ḇ</w:t>
      </w:r>
      <w:r w:rsidR="005A05A2" w:rsidRPr="00776F56">
        <w:rPr>
          <w:lang w:val="en-GB"/>
        </w:rPr>
        <w:t>)</w:t>
      </w:r>
      <w:r w:rsidR="005A05A2">
        <w:rPr>
          <w:lang w:val="en-GB"/>
        </w:rPr>
        <w:t>.</w:t>
      </w:r>
    </w:p>
    <w:p w14:paraId="05FEEE07" w14:textId="2B5C5CEC" w:rsidR="00F41935" w:rsidRPr="004F621A" w:rsidDel="00057648" w:rsidRDefault="0043057B">
      <w:pPr>
        <w:ind w:firstLine="0"/>
        <w:rPr>
          <w:del w:id="1655" w:author="Álvaro Gonzalez" w:date="2020-06-16T15:42:00Z"/>
        </w:rPr>
      </w:pPr>
      <w:r w:rsidRPr="004F621A">
        <w:t xml:space="preserve">Empezando por </w:t>
      </w:r>
      <w:proofErr w:type="gramStart"/>
      <w:r w:rsidRPr="004F621A">
        <w:t>p(</w:t>
      </w:r>
      <w:proofErr w:type="gramEnd"/>
      <w:r w:rsidRPr="004F621A">
        <w:t xml:space="preserve">A | B), este valor sale de cada una de las tablas de los algoritmos. </w:t>
      </w:r>
      <w:ins w:id="1656" w:author="Álvaro Gonzalez" w:date="2020-06-16T15:37:00Z">
        <w:r w:rsidR="00057648">
          <w:t xml:space="preserve"> Es necesario hacer una po</w:t>
        </w:r>
      </w:ins>
      <w:ins w:id="1657" w:author="Álvaro Gonzalez" w:date="2020-06-16T15:38:00Z">
        <w:r w:rsidR="00057648">
          <w:t>nderación de cómo de probable es una mano</w:t>
        </w:r>
      </w:ins>
      <w:ins w:id="1658" w:author="Álvaro Gonzalez" w:date="2020-06-16T15:41:00Z">
        <w:r w:rsidR="00057648">
          <w:t xml:space="preserve"> o jugada con respecto del total de manos o jugadas p</w:t>
        </w:r>
      </w:ins>
      <w:ins w:id="1659" w:author="Álvaro Gonzalez" w:date="2020-06-16T15:42:00Z">
        <w:r w:rsidR="00057648">
          <w:t>osibles.</w:t>
        </w:r>
      </w:ins>
      <w:ins w:id="1660" w:author="Álvaro Gonzalez" w:date="2020-06-16T15:38:00Z">
        <w:r w:rsidR="00057648">
          <w:t xml:space="preserve"> </w:t>
        </w:r>
      </w:ins>
      <w:del w:id="1661" w:author="Álvaro Gonzalez" w:date="2020-06-16T15:42:00Z">
        <w:r w:rsidRPr="004F621A" w:rsidDel="00057648">
          <w:delText>En el caso de que B-&gt;”El patron sea Calling Station” es inmediato, ya que es la probabilidad que tenga esa acción en la tabla.</w:delText>
        </w:r>
      </w:del>
    </w:p>
    <w:p w14:paraId="1FFE37D2" w14:textId="7F2D9F04" w:rsidR="005A05A2" w:rsidRDefault="005A05A2">
      <w:pPr>
        <w:ind w:firstLine="0"/>
      </w:pPr>
      <w:del w:id="1662" w:author="Álvaro Gonzalez" w:date="2020-06-16T15:42:00Z">
        <w:r w:rsidDel="00057648">
          <w:delText>En el caso de Roca y Maniaco, es necesario hacer una ponderacón, ya que varía la probabilidad en función del valor de mano.</w:delText>
        </w:r>
      </w:del>
    </w:p>
    <w:p w14:paraId="76B02C62" w14:textId="77777777" w:rsidR="005A05A2" w:rsidRDefault="005A05A2" w:rsidP="00F41935">
      <w:pPr>
        <w:ind w:firstLine="0"/>
      </w:pPr>
      <w:r>
        <w:t xml:space="preserve">Durante el </w:t>
      </w:r>
      <w:proofErr w:type="spellStart"/>
      <w:r>
        <w:t>preflop</w:t>
      </w:r>
      <w:proofErr w:type="spellEnd"/>
      <w:r>
        <w:t>, ambos dependen del valor de la mano, vamos a analizar en qué casos ocurre cada acción</w:t>
      </w:r>
      <w:r w:rsidR="004912DD">
        <w:t xml:space="preserve">. Hay que tener en cuenta que durante el </w:t>
      </w:r>
      <w:proofErr w:type="spellStart"/>
      <w:r w:rsidR="004912DD">
        <w:t>preflop</w:t>
      </w:r>
      <w:proofErr w:type="spellEnd"/>
      <w:r w:rsidR="004912DD">
        <w:t xml:space="preserve">, las posibilidades son (52 </w:t>
      </w:r>
      <w:proofErr w:type="gramStart"/>
      <w:r w:rsidR="004912DD">
        <w:t>2)=</w:t>
      </w:r>
      <w:proofErr w:type="gramEnd"/>
      <w:r w:rsidR="004912DD">
        <w:t>1326 posibles manos.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38"/>
        <w:gridCol w:w="2085"/>
        <w:gridCol w:w="38"/>
        <w:gridCol w:w="2085"/>
        <w:gridCol w:w="76"/>
        <w:gridCol w:w="2161"/>
        <w:tblGridChange w:id="1663">
          <w:tblGrid>
            <w:gridCol w:w="2123"/>
            <w:gridCol w:w="38"/>
            <w:gridCol w:w="2085"/>
            <w:gridCol w:w="38"/>
            <w:gridCol w:w="2085"/>
            <w:gridCol w:w="76"/>
            <w:gridCol w:w="2161"/>
          </w:tblGrid>
        </w:tblGridChange>
      </w:tblGrid>
      <w:tr w:rsidR="00057648" w:rsidDel="00057648" w14:paraId="219EB6A4" w14:textId="5CD046D3" w:rsidTr="000B0FB3">
        <w:trPr>
          <w:del w:id="1664" w:author="Álvaro Gonzalez" w:date="2020-06-16T15:42:00Z"/>
        </w:trPr>
        <w:tc>
          <w:tcPr>
            <w:tcW w:w="2123" w:type="dxa"/>
          </w:tcPr>
          <w:p w14:paraId="670E4CF2" w14:textId="77777777" w:rsidR="00057648" w:rsidRPr="004308EF" w:rsidDel="00057648" w:rsidRDefault="00057648" w:rsidP="004308EF">
            <w:pPr>
              <w:ind w:firstLine="0"/>
              <w:jc w:val="center"/>
              <w:rPr>
                <w:ins w:id="1665" w:author="Álvaro Gonzalez" w:date="2020-06-16T15:42:00Z"/>
                <w:rFonts w:eastAsia="MS Mincho"/>
              </w:rPr>
            </w:pPr>
          </w:p>
        </w:tc>
        <w:tc>
          <w:tcPr>
            <w:tcW w:w="6483" w:type="dxa"/>
            <w:gridSpan w:val="6"/>
            <w:shd w:val="clear" w:color="auto" w:fill="auto"/>
            <w:vAlign w:val="center"/>
          </w:tcPr>
          <w:p w14:paraId="5FA3952D" w14:textId="75C6CF5E" w:rsidR="00057648" w:rsidRPr="004308EF" w:rsidDel="00057648" w:rsidRDefault="00057648" w:rsidP="004308EF">
            <w:pPr>
              <w:ind w:firstLine="0"/>
              <w:jc w:val="center"/>
              <w:rPr>
                <w:del w:id="1666" w:author="Álvaro Gonzalez" w:date="2020-06-16T15:42:00Z"/>
                <w:rFonts w:eastAsia="MS Mincho"/>
              </w:rPr>
            </w:pPr>
            <w:del w:id="1667" w:author="Álvaro Gonzalez" w:date="2020-06-16T15:42:00Z">
              <w:r w:rsidRPr="004308EF" w:rsidDel="00057648">
                <w:rPr>
                  <w:rFonts w:eastAsia="MS Mincho"/>
                </w:rPr>
                <w:delText>Maniaco</w:delText>
              </w:r>
            </w:del>
          </w:p>
        </w:tc>
      </w:tr>
      <w:tr w:rsidR="00057648" w:rsidDel="00057648" w14:paraId="4C0F3457" w14:textId="54D53EC8" w:rsidTr="000B0FB3">
        <w:trPr>
          <w:del w:id="1668" w:author="Álvaro Gonzalez" w:date="2020-06-16T15:42:00Z"/>
        </w:trPr>
        <w:tc>
          <w:tcPr>
            <w:tcW w:w="2161" w:type="dxa"/>
            <w:gridSpan w:val="2"/>
            <w:shd w:val="clear" w:color="auto" w:fill="auto"/>
          </w:tcPr>
          <w:p w14:paraId="60D17C81" w14:textId="72C4D080" w:rsidR="00057648" w:rsidRPr="004308EF" w:rsidDel="00057648" w:rsidRDefault="00057648" w:rsidP="004308EF">
            <w:pPr>
              <w:ind w:firstLine="0"/>
              <w:rPr>
                <w:del w:id="1669" w:author="Álvaro Gonzalez" w:date="2020-06-16T15:42:00Z"/>
                <w:rFonts w:eastAsia="MS Mincho"/>
              </w:rPr>
            </w:pPr>
            <w:del w:id="1670" w:author="Álvaro Gonzalez" w:date="2020-06-16T15:42:00Z">
              <w:r w:rsidRPr="004308EF" w:rsidDel="00057648">
                <w:rPr>
                  <w:rFonts w:eastAsia="MS Mincho"/>
                </w:rPr>
                <w:delText>Caso</w:delText>
              </w:r>
            </w:del>
          </w:p>
        </w:tc>
        <w:tc>
          <w:tcPr>
            <w:tcW w:w="2123" w:type="dxa"/>
            <w:gridSpan w:val="2"/>
          </w:tcPr>
          <w:p w14:paraId="75905128" w14:textId="77777777" w:rsidR="00057648" w:rsidRPr="004308EF" w:rsidDel="00057648" w:rsidRDefault="00057648" w:rsidP="004308EF">
            <w:pPr>
              <w:ind w:firstLine="0"/>
              <w:rPr>
                <w:ins w:id="1671" w:author="Álvaro Gonzalez" w:date="2020-06-16T15:42:00Z"/>
                <w:rFonts w:eastAsia="MS Mincho"/>
              </w:rPr>
            </w:pPr>
          </w:p>
        </w:tc>
        <w:tc>
          <w:tcPr>
            <w:tcW w:w="2161" w:type="dxa"/>
            <w:gridSpan w:val="2"/>
            <w:shd w:val="clear" w:color="auto" w:fill="auto"/>
          </w:tcPr>
          <w:p w14:paraId="5FA25347" w14:textId="2AAACD3C" w:rsidR="00057648" w:rsidRPr="004308EF" w:rsidDel="00057648" w:rsidRDefault="00057648" w:rsidP="004308EF">
            <w:pPr>
              <w:ind w:firstLine="0"/>
              <w:rPr>
                <w:del w:id="1672" w:author="Álvaro Gonzalez" w:date="2020-06-16T15:42:00Z"/>
                <w:rFonts w:eastAsia="MS Mincho"/>
              </w:rPr>
            </w:pPr>
            <w:del w:id="1673" w:author="Álvaro Gonzalez" w:date="2020-06-16T15:42:00Z">
              <w:r w:rsidRPr="004308EF" w:rsidDel="00057648">
                <w:rPr>
                  <w:rFonts w:eastAsia="MS Mincho"/>
                </w:rPr>
                <w:delText>NºManos</w:delText>
              </w:r>
            </w:del>
          </w:p>
        </w:tc>
        <w:tc>
          <w:tcPr>
            <w:tcW w:w="2161" w:type="dxa"/>
            <w:shd w:val="clear" w:color="auto" w:fill="auto"/>
          </w:tcPr>
          <w:p w14:paraId="7161B2A4" w14:textId="45331C66" w:rsidR="00057648" w:rsidRPr="004308EF" w:rsidDel="00057648" w:rsidRDefault="00057648" w:rsidP="004308EF">
            <w:pPr>
              <w:ind w:firstLine="0"/>
              <w:rPr>
                <w:del w:id="1674" w:author="Álvaro Gonzalez" w:date="2020-06-16T15:42:00Z"/>
                <w:rFonts w:eastAsia="MS Mincho"/>
              </w:rPr>
            </w:pPr>
            <w:del w:id="1675" w:author="Álvaro Gonzalez" w:date="2020-06-16T15:42:00Z">
              <w:r w:rsidRPr="004308EF" w:rsidDel="00057648">
                <w:rPr>
                  <w:rFonts w:eastAsia="MS Mincho"/>
                </w:rPr>
                <w:delText>%</w:delText>
              </w:r>
            </w:del>
          </w:p>
        </w:tc>
      </w:tr>
      <w:tr w:rsidR="00057648" w:rsidDel="00057648" w14:paraId="77C386AF" w14:textId="3820F698" w:rsidTr="000B0FB3">
        <w:trPr>
          <w:del w:id="1676" w:author="Álvaro Gonzalez" w:date="2020-06-16T15:42:00Z"/>
        </w:trPr>
        <w:tc>
          <w:tcPr>
            <w:tcW w:w="2161" w:type="dxa"/>
            <w:gridSpan w:val="2"/>
            <w:shd w:val="clear" w:color="auto" w:fill="auto"/>
          </w:tcPr>
          <w:p w14:paraId="7E57C3B2" w14:textId="2546A12F" w:rsidR="00057648" w:rsidRPr="004308EF" w:rsidDel="00057648" w:rsidRDefault="00057648" w:rsidP="004308EF">
            <w:pPr>
              <w:ind w:firstLine="0"/>
              <w:rPr>
                <w:del w:id="1677" w:author="Álvaro Gonzalez" w:date="2020-06-16T15:42:00Z"/>
                <w:rFonts w:eastAsia="MS Mincho"/>
              </w:rPr>
            </w:pPr>
            <w:del w:id="1678" w:author="Álvaro Gonzalez" w:date="2020-06-16T15:42:00Z">
              <w:r w:rsidRPr="004308EF" w:rsidDel="00057648">
                <w:rPr>
                  <w:rFonts w:eastAsia="MS Mincho"/>
                </w:rPr>
                <w:delText>Chen ≥ 3.5</w:delText>
              </w:r>
            </w:del>
          </w:p>
        </w:tc>
        <w:tc>
          <w:tcPr>
            <w:tcW w:w="2123" w:type="dxa"/>
            <w:gridSpan w:val="2"/>
          </w:tcPr>
          <w:p w14:paraId="0C36192B" w14:textId="77777777" w:rsidR="00057648" w:rsidRPr="004308EF" w:rsidDel="00057648" w:rsidRDefault="00057648" w:rsidP="004308EF">
            <w:pPr>
              <w:ind w:firstLine="0"/>
              <w:rPr>
                <w:ins w:id="1679" w:author="Álvaro Gonzalez" w:date="2020-06-16T15:42:00Z"/>
                <w:rFonts w:eastAsia="MS Mincho"/>
              </w:rPr>
            </w:pPr>
          </w:p>
        </w:tc>
        <w:tc>
          <w:tcPr>
            <w:tcW w:w="2161" w:type="dxa"/>
            <w:gridSpan w:val="2"/>
            <w:shd w:val="clear" w:color="auto" w:fill="auto"/>
          </w:tcPr>
          <w:p w14:paraId="07FB788E" w14:textId="3C866DFB" w:rsidR="00057648" w:rsidRPr="004308EF" w:rsidDel="00057648" w:rsidRDefault="00057648" w:rsidP="004308EF">
            <w:pPr>
              <w:ind w:firstLine="0"/>
              <w:rPr>
                <w:del w:id="1680" w:author="Álvaro Gonzalez" w:date="2020-06-16T15:42:00Z"/>
                <w:rFonts w:eastAsia="MS Mincho"/>
              </w:rPr>
            </w:pPr>
            <w:del w:id="1681" w:author="Álvaro Gonzalez" w:date="2020-06-16T15:42:00Z">
              <w:r w:rsidRPr="004308EF" w:rsidDel="00057648">
                <w:rPr>
                  <w:rFonts w:eastAsia="MS Mincho"/>
                </w:rPr>
                <w:delText>686</w:delText>
              </w:r>
            </w:del>
          </w:p>
        </w:tc>
        <w:tc>
          <w:tcPr>
            <w:tcW w:w="2161" w:type="dxa"/>
            <w:shd w:val="clear" w:color="auto" w:fill="auto"/>
          </w:tcPr>
          <w:p w14:paraId="554CA0D9" w14:textId="5F4D6B79" w:rsidR="00057648" w:rsidRPr="004308EF" w:rsidDel="00057648" w:rsidRDefault="00057648" w:rsidP="004308EF">
            <w:pPr>
              <w:ind w:firstLine="0"/>
              <w:rPr>
                <w:del w:id="1682" w:author="Álvaro Gonzalez" w:date="2020-06-16T15:42:00Z"/>
                <w:rFonts w:eastAsia="MS Mincho"/>
              </w:rPr>
            </w:pPr>
            <w:del w:id="1683" w:author="Álvaro Gonzalez" w:date="2020-06-16T15:42:00Z">
              <w:r w:rsidRPr="004308EF" w:rsidDel="00057648">
                <w:rPr>
                  <w:rFonts w:eastAsia="MS Mincho"/>
                </w:rPr>
                <w:delText>51.73%</w:delText>
              </w:r>
            </w:del>
          </w:p>
        </w:tc>
      </w:tr>
      <w:tr w:rsidR="00057648" w:rsidDel="00057648" w14:paraId="0DE65B7F" w14:textId="71DEAE9C" w:rsidTr="000B0FB3">
        <w:trPr>
          <w:del w:id="1684" w:author="Álvaro Gonzalez" w:date="2020-06-16T15:42:00Z"/>
        </w:trPr>
        <w:tc>
          <w:tcPr>
            <w:tcW w:w="2161" w:type="dxa"/>
            <w:gridSpan w:val="2"/>
            <w:shd w:val="clear" w:color="auto" w:fill="auto"/>
          </w:tcPr>
          <w:p w14:paraId="2312F052" w14:textId="3368687C" w:rsidR="00057648" w:rsidRPr="004308EF" w:rsidDel="00057648" w:rsidRDefault="00057648" w:rsidP="004308EF">
            <w:pPr>
              <w:ind w:firstLine="0"/>
              <w:rPr>
                <w:del w:id="1685" w:author="Álvaro Gonzalez" w:date="2020-06-16T15:42:00Z"/>
                <w:rFonts w:eastAsia="MS Mincho"/>
              </w:rPr>
            </w:pPr>
            <w:del w:id="1686" w:author="Álvaro Gonzalez" w:date="2020-06-16T15:42:00Z">
              <w:r w:rsidRPr="004308EF" w:rsidDel="00057648">
                <w:rPr>
                  <w:rFonts w:eastAsia="MS Mincho"/>
                </w:rPr>
                <w:delText>Chen ≤ 3.5</w:delText>
              </w:r>
            </w:del>
          </w:p>
        </w:tc>
        <w:tc>
          <w:tcPr>
            <w:tcW w:w="2123" w:type="dxa"/>
            <w:gridSpan w:val="2"/>
          </w:tcPr>
          <w:p w14:paraId="7624063E" w14:textId="77777777" w:rsidR="00057648" w:rsidRPr="004308EF" w:rsidDel="00057648" w:rsidRDefault="00057648" w:rsidP="004308EF">
            <w:pPr>
              <w:ind w:firstLine="0"/>
              <w:rPr>
                <w:ins w:id="1687" w:author="Álvaro Gonzalez" w:date="2020-06-16T15:42:00Z"/>
                <w:rFonts w:eastAsia="MS Mincho"/>
              </w:rPr>
            </w:pPr>
          </w:p>
        </w:tc>
        <w:tc>
          <w:tcPr>
            <w:tcW w:w="2161" w:type="dxa"/>
            <w:gridSpan w:val="2"/>
            <w:shd w:val="clear" w:color="auto" w:fill="auto"/>
          </w:tcPr>
          <w:p w14:paraId="289A404C" w14:textId="12703814" w:rsidR="00057648" w:rsidRPr="004308EF" w:rsidDel="00057648" w:rsidRDefault="00057648" w:rsidP="004308EF">
            <w:pPr>
              <w:ind w:firstLine="0"/>
              <w:rPr>
                <w:del w:id="1688" w:author="Álvaro Gonzalez" w:date="2020-06-16T15:42:00Z"/>
                <w:rFonts w:eastAsia="MS Mincho"/>
              </w:rPr>
            </w:pPr>
            <w:del w:id="1689" w:author="Álvaro Gonzalez" w:date="2020-06-16T15:42:00Z">
              <w:r w:rsidRPr="004308EF" w:rsidDel="00057648">
                <w:rPr>
                  <w:rFonts w:eastAsia="MS Mincho"/>
                </w:rPr>
                <w:delText>640</w:delText>
              </w:r>
            </w:del>
          </w:p>
        </w:tc>
        <w:tc>
          <w:tcPr>
            <w:tcW w:w="2161" w:type="dxa"/>
            <w:shd w:val="clear" w:color="auto" w:fill="auto"/>
          </w:tcPr>
          <w:p w14:paraId="40A17A87" w14:textId="73DC9F78" w:rsidR="00057648" w:rsidRPr="004308EF" w:rsidDel="00057648" w:rsidRDefault="00057648" w:rsidP="004308EF">
            <w:pPr>
              <w:ind w:firstLine="0"/>
              <w:rPr>
                <w:del w:id="1690" w:author="Álvaro Gonzalez" w:date="2020-06-16T15:42:00Z"/>
                <w:rFonts w:eastAsia="MS Mincho"/>
              </w:rPr>
            </w:pPr>
            <w:del w:id="1691" w:author="Álvaro Gonzalez" w:date="2020-06-16T15:42:00Z">
              <w:r w:rsidRPr="004308EF" w:rsidDel="00057648">
                <w:rPr>
                  <w:rFonts w:eastAsia="MS Mincho"/>
                </w:rPr>
                <w:delText>48.27%</w:delText>
              </w:r>
            </w:del>
          </w:p>
        </w:tc>
      </w:tr>
      <w:tr w:rsidR="00057648" w:rsidDel="00057648" w14:paraId="0C7F4EF1" w14:textId="0C9FF38D" w:rsidTr="000B0FB3">
        <w:trPr>
          <w:del w:id="1692" w:author="Álvaro Gonzalez" w:date="2020-06-16T15:42:00Z"/>
        </w:trPr>
        <w:tc>
          <w:tcPr>
            <w:tcW w:w="2123" w:type="dxa"/>
          </w:tcPr>
          <w:p w14:paraId="155070C4" w14:textId="77777777" w:rsidR="00057648" w:rsidRPr="004308EF" w:rsidDel="00057648" w:rsidRDefault="00057648" w:rsidP="004308EF">
            <w:pPr>
              <w:ind w:firstLine="0"/>
              <w:jc w:val="center"/>
              <w:rPr>
                <w:ins w:id="1693" w:author="Álvaro Gonzalez" w:date="2020-06-16T15:42:00Z"/>
                <w:rFonts w:eastAsia="MS Mincho"/>
              </w:rPr>
            </w:pPr>
          </w:p>
        </w:tc>
        <w:tc>
          <w:tcPr>
            <w:tcW w:w="6483" w:type="dxa"/>
            <w:gridSpan w:val="6"/>
            <w:shd w:val="clear" w:color="auto" w:fill="auto"/>
            <w:vAlign w:val="center"/>
          </w:tcPr>
          <w:p w14:paraId="5950D16E" w14:textId="5F107474" w:rsidR="00057648" w:rsidRPr="004308EF" w:rsidDel="00057648" w:rsidRDefault="00057648" w:rsidP="004308EF">
            <w:pPr>
              <w:ind w:firstLine="0"/>
              <w:jc w:val="center"/>
              <w:rPr>
                <w:del w:id="1694" w:author="Álvaro Gonzalez" w:date="2020-06-16T15:42:00Z"/>
                <w:rFonts w:eastAsia="MS Mincho"/>
              </w:rPr>
            </w:pPr>
            <w:del w:id="1695" w:author="Álvaro Gonzalez" w:date="2020-06-16T15:42:00Z">
              <w:r w:rsidRPr="004308EF" w:rsidDel="00057648">
                <w:rPr>
                  <w:rFonts w:eastAsia="MS Mincho"/>
                </w:rPr>
                <w:delText>Roca</w:delText>
              </w:r>
            </w:del>
          </w:p>
        </w:tc>
      </w:tr>
      <w:tr w:rsidR="00057648" w:rsidDel="00057648" w14:paraId="32029CD7" w14:textId="498ED85F" w:rsidTr="000B0FB3">
        <w:trPr>
          <w:del w:id="1696" w:author="Álvaro Gonzalez" w:date="2020-06-16T15:42:00Z"/>
        </w:trPr>
        <w:tc>
          <w:tcPr>
            <w:tcW w:w="2161" w:type="dxa"/>
            <w:gridSpan w:val="2"/>
            <w:shd w:val="clear" w:color="auto" w:fill="auto"/>
          </w:tcPr>
          <w:p w14:paraId="0B042F32" w14:textId="4B02DB63" w:rsidR="00057648" w:rsidRPr="004308EF" w:rsidDel="00057648" w:rsidRDefault="00057648" w:rsidP="004308EF">
            <w:pPr>
              <w:ind w:firstLine="0"/>
              <w:rPr>
                <w:del w:id="1697" w:author="Álvaro Gonzalez" w:date="2020-06-16T15:42:00Z"/>
                <w:rFonts w:eastAsia="MS Mincho"/>
              </w:rPr>
            </w:pPr>
            <w:del w:id="1698" w:author="Álvaro Gonzalez" w:date="2020-06-16T15:42:00Z">
              <w:r w:rsidRPr="004308EF" w:rsidDel="00057648">
                <w:rPr>
                  <w:rFonts w:eastAsia="MS Mincho"/>
                </w:rPr>
                <w:delText>Caso</w:delText>
              </w:r>
            </w:del>
          </w:p>
        </w:tc>
        <w:tc>
          <w:tcPr>
            <w:tcW w:w="2123" w:type="dxa"/>
            <w:gridSpan w:val="2"/>
          </w:tcPr>
          <w:p w14:paraId="69ADDF74" w14:textId="77777777" w:rsidR="00057648" w:rsidRPr="004308EF" w:rsidDel="00057648" w:rsidRDefault="00057648" w:rsidP="004308EF">
            <w:pPr>
              <w:ind w:firstLine="0"/>
              <w:rPr>
                <w:ins w:id="1699" w:author="Álvaro Gonzalez" w:date="2020-06-16T15:42:00Z"/>
                <w:rFonts w:eastAsia="MS Mincho"/>
              </w:rPr>
            </w:pPr>
          </w:p>
        </w:tc>
        <w:tc>
          <w:tcPr>
            <w:tcW w:w="2161" w:type="dxa"/>
            <w:gridSpan w:val="2"/>
            <w:shd w:val="clear" w:color="auto" w:fill="auto"/>
          </w:tcPr>
          <w:p w14:paraId="3A935B1E" w14:textId="4A02D4E3" w:rsidR="00057648" w:rsidRPr="004308EF" w:rsidDel="00057648" w:rsidRDefault="00057648" w:rsidP="004308EF">
            <w:pPr>
              <w:ind w:firstLine="0"/>
              <w:rPr>
                <w:del w:id="1700" w:author="Álvaro Gonzalez" w:date="2020-06-16T15:42:00Z"/>
                <w:rFonts w:eastAsia="MS Mincho"/>
              </w:rPr>
            </w:pPr>
            <w:del w:id="1701" w:author="Álvaro Gonzalez" w:date="2020-06-16T15:42:00Z">
              <w:r w:rsidRPr="004308EF" w:rsidDel="00057648">
                <w:rPr>
                  <w:rFonts w:eastAsia="MS Mincho"/>
                </w:rPr>
                <w:delText>NºManos</w:delText>
              </w:r>
            </w:del>
          </w:p>
        </w:tc>
        <w:tc>
          <w:tcPr>
            <w:tcW w:w="2161" w:type="dxa"/>
            <w:shd w:val="clear" w:color="auto" w:fill="auto"/>
          </w:tcPr>
          <w:p w14:paraId="421B7274" w14:textId="7A4BD09C" w:rsidR="00057648" w:rsidRPr="004308EF" w:rsidDel="00057648" w:rsidRDefault="00057648" w:rsidP="004308EF">
            <w:pPr>
              <w:ind w:firstLine="0"/>
              <w:rPr>
                <w:del w:id="1702" w:author="Álvaro Gonzalez" w:date="2020-06-16T15:42:00Z"/>
                <w:rFonts w:eastAsia="MS Mincho"/>
              </w:rPr>
            </w:pPr>
            <w:del w:id="1703" w:author="Álvaro Gonzalez" w:date="2020-06-16T15:42:00Z">
              <w:r w:rsidRPr="004308EF" w:rsidDel="00057648">
                <w:rPr>
                  <w:rFonts w:eastAsia="MS Mincho"/>
                </w:rPr>
                <w:delText>%</w:delText>
              </w:r>
            </w:del>
          </w:p>
        </w:tc>
      </w:tr>
      <w:tr w:rsidR="00057648" w:rsidDel="00057648" w14:paraId="217F2A9A" w14:textId="6DF92DEC" w:rsidTr="000B0FB3">
        <w:trPr>
          <w:del w:id="1704" w:author="Álvaro Gonzalez" w:date="2020-06-16T15:42:00Z"/>
        </w:trPr>
        <w:tc>
          <w:tcPr>
            <w:tcW w:w="2161" w:type="dxa"/>
            <w:gridSpan w:val="2"/>
            <w:shd w:val="clear" w:color="auto" w:fill="auto"/>
          </w:tcPr>
          <w:p w14:paraId="2947AFA3" w14:textId="5A13CA80" w:rsidR="00057648" w:rsidRPr="004308EF" w:rsidDel="00057648" w:rsidRDefault="00057648" w:rsidP="004308EF">
            <w:pPr>
              <w:ind w:firstLine="0"/>
              <w:rPr>
                <w:del w:id="1705" w:author="Álvaro Gonzalez" w:date="2020-06-16T15:42:00Z"/>
                <w:rFonts w:eastAsia="MS Mincho"/>
              </w:rPr>
            </w:pPr>
            <w:del w:id="1706" w:author="Álvaro Gonzalez" w:date="2020-06-16T15:42:00Z">
              <w:r w:rsidRPr="004308EF" w:rsidDel="00057648">
                <w:rPr>
                  <w:rFonts w:eastAsia="MS Mincho"/>
                </w:rPr>
                <w:delText>Chen ≥ 12</w:delText>
              </w:r>
            </w:del>
          </w:p>
        </w:tc>
        <w:tc>
          <w:tcPr>
            <w:tcW w:w="2123" w:type="dxa"/>
            <w:gridSpan w:val="2"/>
          </w:tcPr>
          <w:p w14:paraId="2F2D1A46" w14:textId="77777777" w:rsidR="00057648" w:rsidRPr="004308EF" w:rsidDel="00057648" w:rsidRDefault="00057648" w:rsidP="004308EF">
            <w:pPr>
              <w:ind w:firstLine="0"/>
              <w:rPr>
                <w:ins w:id="1707" w:author="Álvaro Gonzalez" w:date="2020-06-16T15:42:00Z"/>
                <w:rFonts w:eastAsia="MS Mincho"/>
              </w:rPr>
            </w:pPr>
          </w:p>
        </w:tc>
        <w:tc>
          <w:tcPr>
            <w:tcW w:w="2161" w:type="dxa"/>
            <w:gridSpan w:val="2"/>
            <w:shd w:val="clear" w:color="auto" w:fill="auto"/>
          </w:tcPr>
          <w:p w14:paraId="3E29B74A" w14:textId="4E6260EC" w:rsidR="00057648" w:rsidRPr="004308EF" w:rsidDel="00057648" w:rsidRDefault="00057648" w:rsidP="004308EF">
            <w:pPr>
              <w:ind w:firstLine="0"/>
              <w:rPr>
                <w:del w:id="1708" w:author="Álvaro Gonzalez" w:date="2020-06-16T15:42:00Z"/>
                <w:rFonts w:eastAsia="MS Mincho"/>
              </w:rPr>
            </w:pPr>
            <w:del w:id="1709" w:author="Álvaro Gonzalez" w:date="2020-06-16T15:42:00Z">
              <w:r w:rsidRPr="004308EF" w:rsidDel="00057648">
                <w:rPr>
                  <w:rFonts w:eastAsia="MS Mincho"/>
                </w:rPr>
                <w:delText>28</w:delText>
              </w:r>
            </w:del>
          </w:p>
        </w:tc>
        <w:tc>
          <w:tcPr>
            <w:tcW w:w="2161" w:type="dxa"/>
            <w:shd w:val="clear" w:color="auto" w:fill="auto"/>
          </w:tcPr>
          <w:p w14:paraId="616958C3" w14:textId="6B5D1B9C" w:rsidR="00057648" w:rsidRPr="004308EF" w:rsidDel="00057648" w:rsidRDefault="00057648" w:rsidP="004308EF">
            <w:pPr>
              <w:ind w:firstLine="0"/>
              <w:rPr>
                <w:del w:id="1710" w:author="Álvaro Gonzalez" w:date="2020-06-16T15:42:00Z"/>
                <w:rFonts w:eastAsia="MS Mincho"/>
              </w:rPr>
            </w:pPr>
            <w:del w:id="1711" w:author="Álvaro Gonzalez" w:date="2020-06-16T15:42:00Z">
              <w:r w:rsidRPr="004308EF" w:rsidDel="00057648">
                <w:rPr>
                  <w:rFonts w:eastAsia="MS Mincho"/>
                </w:rPr>
                <w:delText>2,11%</w:delText>
              </w:r>
            </w:del>
          </w:p>
        </w:tc>
      </w:tr>
      <w:tr w:rsidR="00057648" w:rsidDel="00057648" w14:paraId="1ABE6BF2" w14:textId="390AADD7" w:rsidTr="000B0FB3">
        <w:trPr>
          <w:del w:id="1712" w:author="Álvaro Gonzalez" w:date="2020-06-16T15:42:00Z"/>
        </w:trPr>
        <w:tc>
          <w:tcPr>
            <w:tcW w:w="2161" w:type="dxa"/>
            <w:gridSpan w:val="2"/>
            <w:shd w:val="clear" w:color="auto" w:fill="auto"/>
          </w:tcPr>
          <w:p w14:paraId="26920FCB" w14:textId="0BCFA28A" w:rsidR="00057648" w:rsidRPr="004308EF" w:rsidDel="00057648" w:rsidRDefault="00057648" w:rsidP="004308EF">
            <w:pPr>
              <w:ind w:firstLine="0"/>
              <w:rPr>
                <w:del w:id="1713" w:author="Álvaro Gonzalez" w:date="2020-06-16T15:42:00Z"/>
                <w:rFonts w:eastAsia="MS Mincho"/>
              </w:rPr>
            </w:pPr>
            <w:del w:id="1714" w:author="Álvaro Gonzalez" w:date="2020-06-16T15:42:00Z">
              <w:r w:rsidRPr="004308EF" w:rsidDel="00057648">
                <w:rPr>
                  <w:rFonts w:eastAsia="MS Mincho"/>
                </w:rPr>
                <w:delText>7,5 ≤ Chen ≤ 11</w:delText>
              </w:r>
            </w:del>
          </w:p>
        </w:tc>
        <w:tc>
          <w:tcPr>
            <w:tcW w:w="2123" w:type="dxa"/>
            <w:gridSpan w:val="2"/>
          </w:tcPr>
          <w:p w14:paraId="22377A5C" w14:textId="77777777" w:rsidR="00057648" w:rsidRPr="004308EF" w:rsidDel="00057648" w:rsidRDefault="00057648" w:rsidP="004308EF">
            <w:pPr>
              <w:ind w:firstLine="0"/>
              <w:rPr>
                <w:ins w:id="1715" w:author="Álvaro Gonzalez" w:date="2020-06-16T15:42:00Z"/>
                <w:rFonts w:eastAsia="MS Mincho"/>
              </w:rPr>
            </w:pPr>
          </w:p>
        </w:tc>
        <w:tc>
          <w:tcPr>
            <w:tcW w:w="2161" w:type="dxa"/>
            <w:gridSpan w:val="2"/>
            <w:shd w:val="clear" w:color="auto" w:fill="auto"/>
          </w:tcPr>
          <w:p w14:paraId="4C749AEA" w14:textId="7055AF6A" w:rsidR="00057648" w:rsidRPr="004308EF" w:rsidDel="00057648" w:rsidRDefault="00057648" w:rsidP="004308EF">
            <w:pPr>
              <w:ind w:firstLine="0"/>
              <w:rPr>
                <w:del w:id="1716" w:author="Álvaro Gonzalez" w:date="2020-06-16T15:42:00Z"/>
                <w:rFonts w:eastAsia="MS Mincho"/>
              </w:rPr>
            </w:pPr>
            <w:del w:id="1717" w:author="Álvaro Gonzalez" w:date="2020-06-16T15:42:00Z">
              <w:r w:rsidRPr="004308EF" w:rsidDel="00057648">
                <w:rPr>
                  <w:rFonts w:eastAsia="MS Mincho"/>
                </w:rPr>
                <w:delText>200</w:delText>
              </w:r>
            </w:del>
          </w:p>
        </w:tc>
        <w:tc>
          <w:tcPr>
            <w:tcW w:w="2161" w:type="dxa"/>
            <w:shd w:val="clear" w:color="auto" w:fill="auto"/>
          </w:tcPr>
          <w:p w14:paraId="3067D761" w14:textId="0E5A4B62" w:rsidR="00057648" w:rsidRPr="004308EF" w:rsidDel="00057648" w:rsidRDefault="00057648" w:rsidP="004308EF">
            <w:pPr>
              <w:ind w:firstLine="0"/>
              <w:rPr>
                <w:del w:id="1718" w:author="Álvaro Gonzalez" w:date="2020-06-16T15:42:00Z"/>
                <w:rFonts w:eastAsia="MS Mincho"/>
              </w:rPr>
            </w:pPr>
            <w:del w:id="1719" w:author="Álvaro Gonzalez" w:date="2020-06-16T15:42:00Z">
              <w:r w:rsidRPr="004308EF" w:rsidDel="00057648">
                <w:rPr>
                  <w:rFonts w:eastAsia="MS Mincho"/>
                </w:rPr>
                <w:delText>15,08%</w:delText>
              </w:r>
            </w:del>
          </w:p>
        </w:tc>
      </w:tr>
      <w:tr w:rsidR="00057648" w:rsidDel="00057648" w14:paraId="0307B1BC" w14:textId="19BD022E" w:rsidTr="000B0FB3">
        <w:trPr>
          <w:del w:id="1720" w:author="Álvaro Gonzalez" w:date="2020-06-16T15:42:00Z"/>
        </w:trPr>
        <w:tc>
          <w:tcPr>
            <w:tcW w:w="2161" w:type="dxa"/>
            <w:gridSpan w:val="2"/>
            <w:shd w:val="clear" w:color="auto" w:fill="auto"/>
          </w:tcPr>
          <w:p w14:paraId="163FF63D" w14:textId="6AF18369" w:rsidR="00057648" w:rsidRPr="004308EF" w:rsidDel="00057648" w:rsidRDefault="00057648" w:rsidP="004308EF">
            <w:pPr>
              <w:ind w:firstLine="0"/>
              <w:rPr>
                <w:del w:id="1721" w:author="Álvaro Gonzalez" w:date="2020-06-16T15:42:00Z"/>
                <w:rFonts w:eastAsia="MS Mincho"/>
              </w:rPr>
            </w:pPr>
            <w:del w:id="1722" w:author="Álvaro Gonzalez" w:date="2020-06-16T15:42:00Z">
              <w:r w:rsidRPr="004308EF" w:rsidDel="00057648">
                <w:rPr>
                  <w:rFonts w:eastAsia="MS Mincho"/>
                </w:rPr>
                <w:delText>7 ≤ Chen</w:delText>
              </w:r>
            </w:del>
          </w:p>
        </w:tc>
        <w:tc>
          <w:tcPr>
            <w:tcW w:w="2123" w:type="dxa"/>
            <w:gridSpan w:val="2"/>
          </w:tcPr>
          <w:p w14:paraId="3B21DBDD" w14:textId="77777777" w:rsidR="00057648" w:rsidRPr="004308EF" w:rsidDel="00057648" w:rsidRDefault="00057648" w:rsidP="004308EF">
            <w:pPr>
              <w:ind w:firstLine="0"/>
              <w:rPr>
                <w:ins w:id="1723" w:author="Álvaro Gonzalez" w:date="2020-06-16T15:42:00Z"/>
                <w:rFonts w:eastAsia="MS Mincho"/>
              </w:rPr>
            </w:pPr>
          </w:p>
        </w:tc>
        <w:tc>
          <w:tcPr>
            <w:tcW w:w="2161" w:type="dxa"/>
            <w:gridSpan w:val="2"/>
            <w:shd w:val="clear" w:color="auto" w:fill="auto"/>
          </w:tcPr>
          <w:p w14:paraId="2ED6350A" w14:textId="455DD0D9" w:rsidR="00057648" w:rsidRPr="004308EF" w:rsidDel="00057648" w:rsidRDefault="00057648" w:rsidP="004308EF">
            <w:pPr>
              <w:ind w:firstLine="0"/>
              <w:rPr>
                <w:del w:id="1724" w:author="Álvaro Gonzalez" w:date="2020-06-16T15:42:00Z"/>
                <w:rFonts w:eastAsia="MS Mincho"/>
              </w:rPr>
            </w:pPr>
            <w:del w:id="1725" w:author="Álvaro Gonzalez" w:date="2020-06-16T15:42:00Z">
              <w:r w:rsidRPr="004308EF" w:rsidDel="00057648">
                <w:rPr>
                  <w:rFonts w:eastAsia="MS Mincho"/>
                </w:rPr>
                <w:delText>1098</w:delText>
              </w:r>
            </w:del>
          </w:p>
        </w:tc>
        <w:tc>
          <w:tcPr>
            <w:tcW w:w="2161" w:type="dxa"/>
            <w:shd w:val="clear" w:color="auto" w:fill="auto"/>
          </w:tcPr>
          <w:p w14:paraId="6ABD80EB" w14:textId="6FF15E56" w:rsidR="00057648" w:rsidRPr="004308EF" w:rsidDel="00057648" w:rsidRDefault="00057648" w:rsidP="004308EF">
            <w:pPr>
              <w:ind w:firstLine="0"/>
              <w:rPr>
                <w:del w:id="1726" w:author="Álvaro Gonzalez" w:date="2020-06-16T15:42:00Z"/>
                <w:rFonts w:eastAsia="MS Mincho"/>
              </w:rPr>
            </w:pPr>
            <w:del w:id="1727" w:author="Álvaro Gonzalez" w:date="2020-06-16T15:42:00Z">
              <w:r w:rsidRPr="004308EF" w:rsidDel="00057648">
                <w:rPr>
                  <w:rFonts w:eastAsia="MS Mincho"/>
                </w:rPr>
                <w:delText>82,81%</w:delText>
              </w:r>
            </w:del>
          </w:p>
        </w:tc>
      </w:tr>
      <w:tr w:rsidR="00057648" w:rsidRPr="00086708" w14:paraId="43D7EAF1" w14:textId="1CFC8E9F" w:rsidTr="000B0FB3">
        <w:trPr>
          <w:gridAfter w:val="2"/>
          <w:wAfter w:w="2237" w:type="dxa"/>
          <w:ins w:id="1728" w:author="Álvaro Gonzalez" w:date="2020-06-16T15:42:00Z"/>
        </w:trPr>
        <w:tc>
          <w:tcPr>
            <w:tcW w:w="2123" w:type="dxa"/>
            <w:shd w:val="clear" w:color="auto" w:fill="auto"/>
          </w:tcPr>
          <w:p w14:paraId="030958C9" w14:textId="77777777" w:rsidR="00057648" w:rsidRPr="00086708" w:rsidRDefault="00057648" w:rsidP="000B0FB3">
            <w:pPr>
              <w:ind w:firstLine="0"/>
              <w:rPr>
                <w:ins w:id="1729" w:author="Álvaro Gonzalez" w:date="2020-06-16T15:42:00Z"/>
                <w:rFonts w:eastAsia="MS Mincho"/>
              </w:rPr>
            </w:pPr>
            <w:ins w:id="1730" w:author="Álvaro Gonzalez" w:date="2020-06-16T15:42:00Z">
              <w:r>
                <w:rPr>
                  <w:rFonts w:eastAsia="MS Mincho"/>
                </w:rPr>
                <w:t xml:space="preserve">Grupo </w:t>
              </w:r>
              <w:proofErr w:type="spellStart"/>
              <w:r>
                <w:rPr>
                  <w:rFonts w:eastAsia="MS Mincho"/>
                </w:rPr>
                <w:t>Sklansky</w:t>
              </w:r>
              <w:proofErr w:type="spellEnd"/>
              <w:r>
                <w:rPr>
                  <w:rFonts w:eastAsia="MS Mincho"/>
                </w:rPr>
                <w:t xml:space="preserve"> - </w:t>
              </w:r>
              <w:proofErr w:type="spellStart"/>
              <w:r>
                <w:rPr>
                  <w:rFonts w:eastAsia="MS Mincho"/>
                </w:rPr>
                <w:t>Malmuth</w:t>
              </w:r>
              <w:proofErr w:type="spellEnd"/>
              <w:r>
                <w:rPr>
                  <w:rFonts w:eastAsia="MS Mincho"/>
                </w:rPr>
                <w:t xml:space="preserve"> </w:t>
              </w:r>
            </w:ins>
          </w:p>
        </w:tc>
        <w:tc>
          <w:tcPr>
            <w:tcW w:w="2123" w:type="dxa"/>
            <w:gridSpan w:val="2"/>
            <w:shd w:val="clear" w:color="auto" w:fill="auto"/>
          </w:tcPr>
          <w:p w14:paraId="189FC1BB" w14:textId="269DE94B" w:rsidR="00057648" w:rsidRPr="00086708" w:rsidRDefault="00057648">
            <w:pPr>
              <w:ind w:firstLine="0"/>
              <w:rPr>
                <w:ins w:id="1731" w:author="Álvaro Gonzalez" w:date="2020-06-16T15:42:00Z"/>
                <w:rFonts w:eastAsia="MS Mincho"/>
              </w:rPr>
              <w:pPrChange w:id="1732" w:author="Álvaro Gonzalez" w:date="2020-06-16T15:43:00Z">
                <w:pPr/>
              </w:pPrChange>
            </w:pPr>
            <w:ins w:id="1733" w:author="Álvaro Gonzalez" w:date="2020-06-16T15:43:00Z">
              <w:r>
                <w:rPr>
                  <w:rFonts w:eastAsia="MS Mincho"/>
                </w:rPr>
                <w:t>Número de Manos del grupo</w:t>
              </w:r>
            </w:ins>
          </w:p>
        </w:tc>
        <w:tc>
          <w:tcPr>
            <w:tcW w:w="2123" w:type="dxa"/>
            <w:gridSpan w:val="2"/>
          </w:tcPr>
          <w:p w14:paraId="1FF81B5E" w14:textId="4A7E797E" w:rsidR="00057648" w:rsidRPr="00086708" w:rsidRDefault="00057648" w:rsidP="000B0FB3">
            <w:pPr>
              <w:rPr>
                <w:ins w:id="1734" w:author="Álvaro Gonzalez" w:date="2020-06-16T15:42:00Z"/>
                <w:rFonts w:eastAsia="MS Mincho"/>
              </w:rPr>
            </w:pPr>
            <w:ins w:id="1735" w:author="Álvaro Gonzalez" w:date="2020-06-16T15:43:00Z">
              <w:r>
                <w:rPr>
                  <w:rFonts w:eastAsia="MS Mincho"/>
                </w:rPr>
                <w:t xml:space="preserve">% </w:t>
              </w:r>
            </w:ins>
          </w:p>
        </w:tc>
      </w:tr>
      <w:tr w:rsidR="00057648" w:rsidRPr="00086708" w14:paraId="339047A5" w14:textId="0C3EA212"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736"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wAfter w:w="2237" w:type="dxa"/>
          <w:ins w:id="1737" w:author="Álvaro Gonzalez" w:date="2020-06-16T15:42:00Z"/>
          <w:trPrChange w:id="1738" w:author="Álvaro Gonzalez" w:date="2020-06-16T15:43:00Z">
            <w:trPr>
              <w:gridAfter w:val="2"/>
            </w:trPr>
          </w:trPrChange>
        </w:trPr>
        <w:tc>
          <w:tcPr>
            <w:tcW w:w="2123" w:type="dxa"/>
            <w:shd w:val="clear" w:color="auto" w:fill="auto"/>
            <w:tcPrChange w:id="1739" w:author="Álvaro Gonzalez" w:date="2020-06-16T15:43:00Z">
              <w:tcPr>
                <w:tcW w:w="2123" w:type="dxa"/>
                <w:shd w:val="clear" w:color="auto" w:fill="auto"/>
              </w:tcPr>
            </w:tcPrChange>
          </w:tcPr>
          <w:p w14:paraId="4D5CFF62" w14:textId="77777777" w:rsidR="00057648" w:rsidRPr="00086708" w:rsidRDefault="00057648" w:rsidP="00057648">
            <w:pPr>
              <w:rPr>
                <w:ins w:id="1740" w:author="Álvaro Gonzalez" w:date="2020-06-16T15:42:00Z"/>
                <w:rFonts w:eastAsia="MS Mincho"/>
              </w:rPr>
            </w:pPr>
            <w:ins w:id="1741" w:author="Álvaro Gonzalez" w:date="2020-06-16T15:42:00Z">
              <w:r>
                <w:rPr>
                  <w:rFonts w:eastAsia="MS Mincho"/>
                </w:rPr>
                <w:t>Grupo 1</w:t>
              </w:r>
            </w:ins>
          </w:p>
        </w:tc>
        <w:tc>
          <w:tcPr>
            <w:tcW w:w="2123" w:type="dxa"/>
            <w:gridSpan w:val="2"/>
            <w:shd w:val="clear" w:color="auto" w:fill="auto"/>
            <w:vAlign w:val="bottom"/>
            <w:tcPrChange w:id="1742" w:author="Álvaro Gonzalez" w:date="2020-06-16T15:43:00Z">
              <w:tcPr>
                <w:tcW w:w="2123" w:type="dxa"/>
                <w:gridSpan w:val="2"/>
                <w:shd w:val="clear" w:color="auto" w:fill="auto"/>
                <w:vAlign w:val="bottom"/>
              </w:tcPr>
            </w:tcPrChange>
          </w:tcPr>
          <w:p w14:paraId="03BE38A8" w14:textId="5225345F" w:rsidR="00057648" w:rsidRPr="00086708" w:rsidRDefault="00057648" w:rsidP="00057648">
            <w:pPr>
              <w:rPr>
                <w:ins w:id="1743" w:author="Álvaro Gonzalez" w:date="2020-06-16T15:42:00Z"/>
                <w:rFonts w:eastAsia="MS Mincho"/>
              </w:rPr>
            </w:pPr>
            <w:ins w:id="1744" w:author="Álvaro Gonzalez" w:date="2020-06-16T15:43:00Z">
              <w:r>
                <w:rPr>
                  <w:rFonts w:ascii="Calibri" w:hAnsi="Calibri"/>
                  <w:color w:val="000000"/>
                  <w:szCs w:val="22"/>
                </w:rPr>
                <w:t>28</w:t>
              </w:r>
            </w:ins>
          </w:p>
        </w:tc>
        <w:tc>
          <w:tcPr>
            <w:tcW w:w="2123" w:type="dxa"/>
            <w:gridSpan w:val="2"/>
            <w:vAlign w:val="bottom"/>
            <w:tcPrChange w:id="1745" w:author="Álvaro Gonzalez" w:date="2020-06-16T15:43:00Z">
              <w:tcPr>
                <w:tcW w:w="2123" w:type="dxa"/>
                <w:gridSpan w:val="2"/>
              </w:tcPr>
            </w:tcPrChange>
          </w:tcPr>
          <w:p w14:paraId="59DC3380" w14:textId="173DF643" w:rsidR="00057648" w:rsidRDefault="00057648" w:rsidP="00057648">
            <w:pPr>
              <w:rPr>
                <w:ins w:id="1746" w:author="Álvaro Gonzalez" w:date="2020-06-16T15:42:00Z"/>
                <w:rFonts w:ascii="Calibri" w:hAnsi="Calibri"/>
                <w:color w:val="000000"/>
                <w:szCs w:val="22"/>
              </w:rPr>
            </w:pPr>
            <w:ins w:id="1747" w:author="Álvaro Gonzalez" w:date="2020-06-16T15:43:00Z">
              <w:r>
                <w:rPr>
                  <w:rFonts w:ascii="Calibri" w:hAnsi="Calibri"/>
                  <w:color w:val="000000"/>
                  <w:szCs w:val="22"/>
                </w:rPr>
                <w:t>2,11%</w:t>
              </w:r>
            </w:ins>
          </w:p>
        </w:tc>
      </w:tr>
      <w:tr w:rsidR="00057648" w:rsidRPr="00086708" w14:paraId="49812F19" w14:textId="6FB0A0B8"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748"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wAfter w:w="2237" w:type="dxa"/>
          <w:ins w:id="1749" w:author="Álvaro Gonzalez" w:date="2020-06-16T15:42:00Z"/>
          <w:trPrChange w:id="1750" w:author="Álvaro Gonzalez" w:date="2020-06-16T15:43:00Z">
            <w:trPr>
              <w:gridAfter w:val="2"/>
            </w:trPr>
          </w:trPrChange>
        </w:trPr>
        <w:tc>
          <w:tcPr>
            <w:tcW w:w="2123" w:type="dxa"/>
            <w:shd w:val="clear" w:color="auto" w:fill="auto"/>
            <w:tcPrChange w:id="1751" w:author="Álvaro Gonzalez" w:date="2020-06-16T15:43:00Z">
              <w:tcPr>
                <w:tcW w:w="2123" w:type="dxa"/>
                <w:shd w:val="clear" w:color="auto" w:fill="auto"/>
              </w:tcPr>
            </w:tcPrChange>
          </w:tcPr>
          <w:p w14:paraId="41194AC6" w14:textId="77777777" w:rsidR="00057648" w:rsidRPr="00086708" w:rsidRDefault="00057648" w:rsidP="00057648">
            <w:pPr>
              <w:rPr>
                <w:ins w:id="1752" w:author="Álvaro Gonzalez" w:date="2020-06-16T15:42:00Z"/>
                <w:rFonts w:eastAsia="MS Mincho"/>
              </w:rPr>
            </w:pPr>
            <w:ins w:id="1753" w:author="Álvaro Gonzalez" w:date="2020-06-16T15:42:00Z">
              <w:r>
                <w:rPr>
                  <w:rFonts w:eastAsia="MS Mincho"/>
                </w:rPr>
                <w:t>Grupo 2</w:t>
              </w:r>
            </w:ins>
          </w:p>
        </w:tc>
        <w:tc>
          <w:tcPr>
            <w:tcW w:w="2123" w:type="dxa"/>
            <w:gridSpan w:val="2"/>
            <w:shd w:val="clear" w:color="auto" w:fill="auto"/>
            <w:vAlign w:val="bottom"/>
            <w:tcPrChange w:id="1754" w:author="Álvaro Gonzalez" w:date="2020-06-16T15:43:00Z">
              <w:tcPr>
                <w:tcW w:w="2123" w:type="dxa"/>
                <w:gridSpan w:val="2"/>
                <w:shd w:val="clear" w:color="auto" w:fill="auto"/>
                <w:vAlign w:val="bottom"/>
              </w:tcPr>
            </w:tcPrChange>
          </w:tcPr>
          <w:p w14:paraId="025672DD" w14:textId="3C6A5962" w:rsidR="00057648" w:rsidRPr="00086708" w:rsidRDefault="00057648" w:rsidP="00057648">
            <w:pPr>
              <w:rPr>
                <w:ins w:id="1755" w:author="Álvaro Gonzalez" w:date="2020-06-16T15:42:00Z"/>
                <w:rFonts w:eastAsia="MS Mincho"/>
              </w:rPr>
            </w:pPr>
            <w:ins w:id="1756" w:author="Álvaro Gonzalez" w:date="2020-06-16T15:43:00Z">
              <w:r>
                <w:rPr>
                  <w:rFonts w:ascii="Calibri" w:hAnsi="Calibri"/>
                  <w:color w:val="000000"/>
                  <w:szCs w:val="22"/>
                </w:rPr>
                <w:t>30</w:t>
              </w:r>
            </w:ins>
          </w:p>
        </w:tc>
        <w:tc>
          <w:tcPr>
            <w:tcW w:w="2123" w:type="dxa"/>
            <w:gridSpan w:val="2"/>
            <w:vAlign w:val="bottom"/>
            <w:tcPrChange w:id="1757" w:author="Álvaro Gonzalez" w:date="2020-06-16T15:43:00Z">
              <w:tcPr>
                <w:tcW w:w="2123" w:type="dxa"/>
                <w:gridSpan w:val="2"/>
              </w:tcPr>
            </w:tcPrChange>
          </w:tcPr>
          <w:p w14:paraId="6612B046" w14:textId="3F1D287B" w:rsidR="00057648" w:rsidRDefault="00057648" w:rsidP="00057648">
            <w:pPr>
              <w:rPr>
                <w:ins w:id="1758" w:author="Álvaro Gonzalez" w:date="2020-06-16T15:42:00Z"/>
                <w:rFonts w:ascii="Calibri" w:hAnsi="Calibri"/>
                <w:color w:val="000000"/>
                <w:szCs w:val="22"/>
              </w:rPr>
            </w:pPr>
            <w:ins w:id="1759" w:author="Álvaro Gonzalez" w:date="2020-06-16T15:43:00Z">
              <w:r>
                <w:rPr>
                  <w:rFonts w:ascii="Calibri" w:hAnsi="Calibri"/>
                  <w:color w:val="000000"/>
                  <w:szCs w:val="22"/>
                </w:rPr>
                <w:t>2,26%</w:t>
              </w:r>
            </w:ins>
          </w:p>
        </w:tc>
      </w:tr>
      <w:tr w:rsidR="00057648" w:rsidRPr="00086708" w14:paraId="782E4483" w14:textId="760149F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760"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wAfter w:w="2237" w:type="dxa"/>
          <w:ins w:id="1761" w:author="Álvaro Gonzalez" w:date="2020-06-16T15:42:00Z"/>
          <w:trPrChange w:id="1762" w:author="Álvaro Gonzalez" w:date="2020-06-16T15:43:00Z">
            <w:trPr>
              <w:gridAfter w:val="2"/>
            </w:trPr>
          </w:trPrChange>
        </w:trPr>
        <w:tc>
          <w:tcPr>
            <w:tcW w:w="2123" w:type="dxa"/>
            <w:shd w:val="clear" w:color="auto" w:fill="auto"/>
            <w:tcPrChange w:id="1763" w:author="Álvaro Gonzalez" w:date="2020-06-16T15:43:00Z">
              <w:tcPr>
                <w:tcW w:w="2123" w:type="dxa"/>
                <w:shd w:val="clear" w:color="auto" w:fill="auto"/>
              </w:tcPr>
            </w:tcPrChange>
          </w:tcPr>
          <w:p w14:paraId="7BF8AF5E" w14:textId="77777777" w:rsidR="00057648" w:rsidRPr="00086708" w:rsidRDefault="00057648" w:rsidP="00057648">
            <w:pPr>
              <w:rPr>
                <w:ins w:id="1764" w:author="Álvaro Gonzalez" w:date="2020-06-16T15:42:00Z"/>
                <w:rFonts w:eastAsia="MS Mincho"/>
              </w:rPr>
            </w:pPr>
            <w:ins w:id="1765" w:author="Álvaro Gonzalez" w:date="2020-06-16T15:42:00Z">
              <w:r>
                <w:rPr>
                  <w:rFonts w:eastAsia="MS Mincho"/>
                </w:rPr>
                <w:t>Grupo 3</w:t>
              </w:r>
            </w:ins>
          </w:p>
        </w:tc>
        <w:tc>
          <w:tcPr>
            <w:tcW w:w="2123" w:type="dxa"/>
            <w:gridSpan w:val="2"/>
            <w:shd w:val="clear" w:color="auto" w:fill="auto"/>
            <w:vAlign w:val="bottom"/>
            <w:tcPrChange w:id="1766" w:author="Álvaro Gonzalez" w:date="2020-06-16T15:43:00Z">
              <w:tcPr>
                <w:tcW w:w="2123" w:type="dxa"/>
                <w:gridSpan w:val="2"/>
                <w:shd w:val="clear" w:color="auto" w:fill="auto"/>
                <w:vAlign w:val="bottom"/>
              </w:tcPr>
            </w:tcPrChange>
          </w:tcPr>
          <w:p w14:paraId="0E6C9F77" w14:textId="65BD5A4E" w:rsidR="00057648" w:rsidRPr="00086708" w:rsidRDefault="00057648" w:rsidP="00057648">
            <w:pPr>
              <w:rPr>
                <w:ins w:id="1767" w:author="Álvaro Gonzalez" w:date="2020-06-16T15:42:00Z"/>
                <w:rFonts w:eastAsia="MS Mincho"/>
              </w:rPr>
            </w:pPr>
            <w:ins w:id="1768" w:author="Álvaro Gonzalez" w:date="2020-06-16T15:43:00Z">
              <w:r>
                <w:rPr>
                  <w:rFonts w:ascii="Calibri" w:hAnsi="Calibri"/>
                  <w:color w:val="000000"/>
                  <w:szCs w:val="22"/>
                </w:rPr>
                <w:t>34</w:t>
              </w:r>
            </w:ins>
          </w:p>
        </w:tc>
        <w:tc>
          <w:tcPr>
            <w:tcW w:w="2123" w:type="dxa"/>
            <w:gridSpan w:val="2"/>
            <w:vAlign w:val="bottom"/>
            <w:tcPrChange w:id="1769" w:author="Álvaro Gonzalez" w:date="2020-06-16T15:43:00Z">
              <w:tcPr>
                <w:tcW w:w="2123" w:type="dxa"/>
                <w:gridSpan w:val="2"/>
              </w:tcPr>
            </w:tcPrChange>
          </w:tcPr>
          <w:p w14:paraId="2A7F6F16" w14:textId="5CA6BCBD" w:rsidR="00057648" w:rsidRDefault="00057648" w:rsidP="00057648">
            <w:pPr>
              <w:rPr>
                <w:ins w:id="1770" w:author="Álvaro Gonzalez" w:date="2020-06-16T15:42:00Z"/>
                <w:rFonts w:ascii="Calibri" w:hAnsi="Calibri"/>
                <w:color w:val="000000"/>
                <w:szCs w:val="22"/>
              </w:rPr>
            </w:pPr>
            <w:ins w:id="1771" w:author="Álvaro Gonzalez" w:date="2020-06-16T15:43:00Z">
              <w:r>
                <w:rPr>
                  <w:rFonts w:ascii="Calibri" w:hAnsi="Calibri"/>
                  <w:color w:val="000000"/>
                  <w:szCs w:val="22"/>
                </w:rPr>
                <w:t>2,56%</w:t>
              </w:r>
            </w:ins>
          </w:p>
        </w:tc>
      </w:tr>
      <w:tr w:rsidR="00057648" w:rsidRPr="00086708" w14:paraId="7FD0CA68" w14:textId="75D55743"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772"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wAfter w:w="2237" w:type="dxa"/>
          <w:ins w:id="1773" w:author="Álvaro Gonzalez" w:date="2020-06-16T15:42:00Z"/>
          <w:trPrChange w:id="1774"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775"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2073CD8" w14:textId="77777777" w:rsidR="00057648" w:rsidRPr="00086708" w:rsidRDefault="00057648" w:rsidP="00057648">
            <w:pPr>
              <w:rPr>
                <w:ins w:id="1776" w:author="Álvaro Gonzalez" w:date="2020-06-16T15:42:00Z"/>
                <w:rFonts w:eastAsia="MS Mincho"/>
              </w:rPr>
            </w:pPr>
            <w:ins w:id="1777" w:author="Álvaro Gonzalez" w:date="2020-06-16T15:42:00Z">
              <w:r>
                <w:rPr>
                  <w:rFonts w:eastAsia="MS Mincho"/>
                </w:rPr>
                <w:t>Grupo 4</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778"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0AB5E9A3" w14:textId="6E79EF45" w:rsidR="00057648" w:rsidRPr="00086708" w:rsidRDefault="00057648" w:rsidP="00057648">
            <w:pPr>
              <w:rPr>
                <w:ins w:id="1779" w:author="Álvaro Gonzalez" w:date="2020-06-16T15:42:00Z"/>
                <w:rFonts w:eastAsia="MS Mincho"/>
              </w:rPr>
            </w:pPr>
            <w:ins w:id="1780" w:author="Álvaro Gonzalez" w:date="2020-06-16T15:43:00Z">
              <w:r>
                <w:rPr>
                  <w:rFonts w:ascii="Calibri" w:hAnsi="Calibri"/>
                  <w:color w:val="000000"/>
                  <w:szCs w:val="22"/>
                </w:rPr>
                <w:t>46</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781"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14818EFE" w14:textId="03A3987F" w:rsidR="00057648" w:rsidRDefault="00057648" w:rsidP="00057648">
            <w:pPr>
              <w:rPr>
                <w:ins w:id="1782" w:author="Álvaro Gonzalez" w:date="2020-06-16T15:42:00Z"/>
                <w:rFonts w:ascii="Calibri" w:hAnsi="Calibri"/>
                <w:color w:val="000000"/>
                <w:szCs w:val="22"/>
              </w:rPr>
            </w:pPr>
            <w:ins w:id="1783" w:author="Álvaro Gonzalez" w:date="2020-06-16T15:43:00Z">
              <w:r>
                <w:rPr>
                  <w:rFonts w:ascii="Calibri" w:hAnsi="Calibri"/>
                  <w:color w:val="000000"/>
                  <w:szCs w:val="22"/>
                </w:rPr>
                <w:t>3,47%</w:t>
              </w:r>
            </w:ins>
          </w:p>
        </w:tc>
      </w:tr>
      <w:tr w:rsidR="00057648" w:rsidRPr="00086708" w14:paraId="7C60FCB3" w14:textId="49575E3F"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784"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wAfter w:w="2237" w:type="dxa"/>
          <w:ins w:id="1785" w:author="Álvaro Gonzalez" w:date="2020-06-16T15:42:00Z"/>
          <w:trPrChange w:id="1786"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787"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7F200D4" w14:textId="77777777" w:rsidR="00057648" w:rsidRPr="00086708" w:rsidRDefault="00057648" w:rsidP="00057648">
            <w:pPr>
              <w:rPr>
                <w:ins w:id="1788" w:author="Álvaro Gonzalez" w:date="2020-06-16T15:42:00Z"/>
                <w:rFonts w:eastAsia="MS Mincho"/>
              </w:rPr>
            </w:pPr>
            <w:ins w:id="1789" w:author="Álvaro Gonzalez" w:date="2020-06-16T15:42:00Z">
              <w:r>
                <w:rPr>
                  <w:rFonts w:eastAsia="MS Mincho"/>
                </w:rPr>
                <w:t>Grupo 5</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790"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6A168108" w14:textId="7CA2F6B5" w:rsidR="00057648" w:rsidRPr="00086708" w:rsidRDefault="00057648" w:rsidP="00057648">
            <w:pPr>
              <w:rPr>
                <w:ins w:id="1791" w:author="Álvaro Gonzalez" w:date="2020-06-16T15:42:00Z"/>
                <w:rFonts w:eastAsia="MS Mincho"/>
              </w:rPr>
            </w:pPr>
            <w:ins w:id="1792" w:author="Álvaro Gonzalez" w:date="2020-06-16T15:43:00Z">
              <w:r>
                <w:rPr>
                  <w:rFonts w:ascii="Calibri" w:hAnsi="Calibri"/>
                  <w:color w:val="000000"/>
                  <w:szCs w:val="22"/>
                </w:rPr>
                <w:t>98</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793"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37C764AA" w14:textId="361E00F3" w:rsidR="00057648" w:rsidRDefault="00057648" w:rsidP="00057648">
            <w:pPr>
              <w:rPr>
                <w:ins w:id="1794" w:author="Álvaro Gonzalez" w:date="2020-06-16T15:42:00Z"/>
                <w:rFonts w:ascii="Calibri" w:hAnsi="Calibri"/>
                <w:color w:val="000000"/>
                <w:szCs w:val="22"/>
              </w:rPr>
            </w:pPr>
            <w:ins w:id="1795" w:author="Álvaro Gonzalez" w:date="2020-06-16T15:43:00Z">
              <w:r>
                <w:rPr>
                  <w:rFonts w:ascii="Calibri" w:hAnsi="Calibri"/>
                  <w:color w:val="000000"/>
                  <w:szCs w:val="22"/>
                </w:rPr>
                <w:t>7,39%</w:t>
              </w:r>
            </w:ins>
          </w:p>
        </w:tc>
      </w:tr>
      <w:tr w:rsidR="00057648" w:rsidRPr="00086708" w14:paraId="598A2780" w14:textId="776D9610"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796"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wAfter w:w="2237" w:type="dxa"/>
          <w:ins w:id="1797" w:author="Álvaro Gonzalez" w:date="2020-06-16T15:42:00Z"/>
          <w:trPrChange w:id="1798"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799"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FCB5557" w14:textId="77777777" w:rsidR="00057648" w:rsidRPr="00086708" w:rsidRDefault="00057648" w:rsidP="00057648">
            <w:pPr>
              <w:rPr>
                <w:ins w:id="1800" w:author="Álvaro Gonzalez" w:date="2020-06-16T15:42:00Z"/>
                <w:rFonts w:eastAsia="MS Mincho"/>
              </w:rPr>
            </w:pPr>
            <w:ins w:id="1801" w:author="Álvaro Gonzalez" w:date="2020-06-16T15:42:00Z">
              <w:r>
                <w:rPr>
                  <w:rFonts w:eastAsia="MS Mincho"/>
                </w:rPr>
                <w:t>Grupo 6</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802"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695BD41" w14:textId="233D8E56" w:rsidR="00057648" w:rsidRPr="00086708" w:rsidRDefault="00057648" w:rsidP="00057648">
            <w:pPr>
              <w:rPr>
                <w:ins w:id="1803" w:author="Álvaro Gonzalez" w:date="2020-06-16T15:42:00Z"/>
                <w:rFonts w:eastAsia="MS Mincho"/>
              </w:rPr>
            </w:pPr>
            <w:ins w:id="1804" w:author="Álvaro Gonzalez" w:date="2020-06-16T15:43:00Z">
              <w:r>
                <w:rPr>
                  <w:rFonts w:ascii="Calibri" w:hAnsi="Calibri"/>
                  <w:color w:val="000000"/>
                  <w:szCs w:val="22"/>
                </w:rPr>
                <w:t>108</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805"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4222C884" w14:textId="381748B0" w:rsidR="00057648" w:rsidRDefault="00057648" w:rsidP="00057648">
            <w:pPr>
              <w:rPr>
                <w:ins w:id="1806" w:author="Álvaro Gonzalez" w:date="2020-06-16T15:42:00Z"/>
                <w:rFonts w:ascii="Calibri" w:hAnsi="Calibri"/>
                <w:color w:val="000000"/>
                <w:szCs w:val="22"/>
              </w:rPr>
            </w:pPr>
            <w:ins w:id="1807" w:author="Álvaro Gonzalez" w:date="2020-06-16T15:43:00Z">
              <w:r>
                <w:rPr>
                  <w:rFonts w:ascii="Calibri" w:hAnsi="Calibri"/>
                  <w:color w:val="000000"/>
                  <w:szCs w:val="22"/>
                </w:rPr>
                <w:t>8,14%</w:t>
              </w:r>
            </w:ins>
          </w:p>
        </w:tc>
      </w:tr>
      <w:tr w:rsidR="00057648" w:rsidRPr="00086708" w14:paraId="5D92CA58" w14:textId="4B734E96"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08"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wAfter w:w="2237" w:type="dxa"/>
          <w:ins w:id="1809" w:author="Álvaro Gonzalez" w:date="2020-06-16T15:42:00Z"/>
          <w:trPrChange w:id="1810"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811"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241A3EE1" w14:textId="77777777" w:rsidR="00057648" w:rsidRPr="00086708" w:rsidRDefault="00057648" w:rsidP="00057648">
            <w:pPr>
              <w:rPr>
                <w:ins w:id="1812" w:author="Álvaro Gonzalez" w:date="2020-06-16T15:42:00Z"/>
                <w:rFonts w:eastAsia="MS Mincho"/>
              </w:rPr>
            </w:pPr>
            <w:ins w:id="1813" w:author="Álvaro Gonzalez" w:date="2020-06-16T15:42:00Z">
              <w:r>
                <w:rPr>
                  <w:rFonts w:eastAsia="MS Mincho"/>
                </w:rPr>
                <w:t>Grupo 7</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814"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1DEB0E5D" w14:textId="517A62A4" w:rsidR="00057648" w:rsidRPr="00086708" w:rsidRDefault="00057648" w:rsidP="00057648">
            <w:pPr>
              <w:rPr>
                <w:ins w:id="1815" w:author="Álvaro Gonzalez" w:date="2020-06-16T15:42:00Z"/>
                <w:rFonts w:eastAsia="MS Mincho"/>
              </w:rPr>
            </w:pPr>
            <w:ins w:id="1816" w:author="Álvaro Gonzalez" w:date="2020-06-16T15:43:00Z">
              <w:r>
                <w:rPr>
                  <w:rFonts w:ascii="Calibri" w:hAnsi="Calibri"/>
                  <w:color w:val="000000"/>
                  <w:szCs w:val="22"/>
                </w:rPr>
                <w:t>62</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817"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219ABA25" w14:textId="704C5CAE" w:rsidR="00057648" w:rsidRDefault="00057648" w:rsidP="00057648">
            <w:pPr>
              <w:rPr>
                <w:ins w:id="1818" w:author="Álvaro Gonzalez" w:date="2020-06-16T15:42:00Z"/>
                <w:rFonts w:ascii="Calibri" w:hAnsi="Calibri"/>
                <w:color w:val="000000"/>
                <w:szCs w:val="22"/>
              </w:rPr>
            </w:pPr>
            <w:ins w:id="1819" w:author="Álvaro Gonzalez" w:date="2020-06-16T15:43:00Z">
              <w:r>
                <w:rPr>
                  <w:rFonts w:ascii="Calibri" w:hAnsi="Calibri"/>
                  <w:color w:val="000000"/>
                  <w:szCs w:val="22"/>
                </w:rPr>
                <w:t>4,68%</w:t>
              </w:r>
            </w:ins>
          </w:p>
        </w:tc>
      </w:tr>
      <w:tr w:rsidR="00057648" w:rsidRPr="00086708" w14:paraId="10F7A025" w14:textId="47E3D543"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20"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wAfter w:w="2237" w:type="dxa"/>
          <w:ins w:id="1821" w:author="Álvaro Gonzalez" w:date="2020-06-16T15:42:00Z"/>
          <w:trPrChange w:id="1822"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823"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63697386" w14:textId="77777777" w:rsidR="00057648" w:rsidRPr="00086708" w:rsidRDefault="00057648" w:rsidP="00057648">
            <w:pPr>
              <w:rPr>
                <w:ins w:id="1824" w:author="Álvaro Gonzalez" w:date="2020-06-16T15:42:00Z"/>
                <w:rFonts w:eastAsia="MS Mincho"/>
              </w:rPr>
            </w:pPr>
            <w:ins w:id="1825" w:author="Álvaro Gonzalez" w:date="2020-06-16T15:42:00Z">
              <w:r>
                <w:rPr>
                  <w:rFonts w:eastAsia="MS Mincho"/>
                </w:rPr>
                <w:t>Grupo 8</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826"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5F81C88D" w14:textId="78543A08" w:rsidR="00057648" w:rsidRPr="00086708" w:rsidRDefault="00057648" w:rsidP="00057648">
            <w:pPr>
              <w:rPr>
                <w:ins w:id="1827" w:author="Álvaro Gonzalez" w:date="2020-06-16T15:42:00Z"/>
                <w:rFonts w:eastAsia="MS Mincho"/>
              </w:rPr>
            </w:pPr>
            <w:ins w:id="1828" w:author="Álvaro Gonzalez" w:date="2020-06-16T15:43:00Z">
              <w:r>
                <w:rPr>
                  <w:rFonts w:ascii="Calibri" w:hAnsi="Calibri"/>
                  <w:color w:val="000000"/>
                  <w:szCs w:val="22"/>
                </w:rPr>
                <w:t>154</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829"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0A79518C" w14:textId="3C8C69C2" w:rsidR="00057648" w:rsidRDefault="00057648" w:rsidP="00057648">
            <w:pPr>
              <w:rPr>
                <w:ins w:id="1830" w:author="Álvaro Gonzalez" w:date="2020-06-16T15:42:00Z"/>
                <w:rFonts w:ascii="Calibri" w:hAnsi="Calibri"/>
                <w:color w:val="000000"/>
                <w:szCs w:val="22"/>
              </w:rPr>
            </w:pPr>
            <w:ins w:id="1831" w:author="Álvaro Gonzalez" w:date="2020-06-16T15:43:00Z">
              <w:r>
                <w:rPr>
                  <w:rFonts w:ascii="Calibri" w:hAnsi="Calibri"/>
                  <w:color w:val="000000"/>
                  <w:szCs w:val="22"/>
                </w:rPr>
                <w:t>11,61%</w:t>
              </w:r>
            </w:ins>
          </w:p>
        </w:tc>
      </w:tr>
      <w:tr w:rsidR="00057648" w:rsidRPr="00086708" w14:paraId="47F7B301" w14:textId="6B3A120B"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32" w:author="Álvaro Gonzalez" w:date="2020-06-16T15:43: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2"/>
          <w:wAfter w:w="2237" w:type="dxa"/>
          <w:ins w:id="1833" w:author="Álvaro Gonzalez" w:date="2020-06-16T15:42:00Z"/>
          <w:trPrChange w:id="1834" w:author="Álvaro Gonzalez" w:date="2020-06-16T15:43:00Z">
            <w:trPr>
              <w:gridAfter w:val="2"/>
            </w:trPr>
          </w:trPrChange>
        </w:trPr>
        <w:tc>
          <w:tcPr>
            <w:tcW w:w="2123" w:type="dxa"/>
            <w:tcBorders>
              <w:top w:val="single" w:sz="4" w:space="0" w:color="auto"/>
              <w:left w:val="single" w:sz="4" w:space="0" w:color="auto"/>
              <w:bottom w:val="single" w:sz="4" w:space="0" w:color="auto"/>
              <w:right w:val="single" w:sz="4" w:space="0" w:color="auto"/>
            </w:tcBorders>
            <w:shd w:val="clear" w:color="auto" w:fill="auto"/>
            <w:tcPrChange w:id="1835" w:author="Álvaro Gonzalez" w:date="2020-06-16T15:43: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06C75388" w14:textId="77777777" w:rsidR="00057648" w:rsidRPr="00086708" w:rsidRDefault="00057648" w:rsidP="00057648">
            <w:pPr>
              <w:rPr>
                <w:ins w:id="1836" w:author="Álvaro Gonzalez" w:date="2020-06-16T15:42:00Z"/>
                <w:rFonts w:eastAsia="MS Mincho"/>
              </w:rPr>
            </w:pPr>
            <w:ins w:id="1837" w:author="Álvaro Gonzalez" w:date="2020-06-16T15:42:00Z">
              <w:r>
                <w:rPr>
                  <w:rFonts w:eastAsia="MS Mincho"/>
                </w:rPr>
                <w:t>Sin Grupo</w:t>
              </w:r>
            </w:ins>
          </w:p>
        </w:tc>
        <w:tc>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Change w:id="1838" w:author="Álvaro Gonzalez" w:date="2020-06-16T15:43:00Z">
              <w:tcPr>
                <w:tcW w:w="2123" w:type="dxa"/>
                <w:gridSpan w:val="2"/>
                <w:tcBorders>
                  <w:top w:val="single" w:sz="4" w:space="0" w:color="auto"/>
                  <w:left w:val="single" w:sz="4" w:space="0" w:color="auto"/>
                  <w:bottom w:val="single" w:sz="4" w:space="0" w:color="auto"/>
                  <w:right w:val="single" w:sz="4" w:space="0" w:color="auto"/>
                </w:tcBorders>
                <w:shd w:val="clear" w:color="auto" w:fill="auto"/>
                <w:vAlign w:val="bottom"/>
              </w:tcPr>
            </w:tcPrChange>
          </w:tcPr>
          <w:p w14:paraId="27DC42B4" w14:textId="7674DAE2" w:rsidR="00057648" w:rsidRPr="00086708" w:rsidRDefault="00057648" w:rsidP="00057648">
            <w:pPr>
              <w:rPr>
                <w:ins w:id="1839" w:author="Álvaro Gonzalez" w:date="2020-06-16T15:42:00Z"/>
                <w:rFonts w:eastAsia="MS Mincho"/>
              </w:rPr>
            </w:pPr>
            <w:ins w:id="1840" w:author="Álvaro Gonzalez" w:date="2020-06-16T15:43:00Z">
              <w:r>
                <w:rPr>
                  <w:rFonts w:ascii="Calibri" w:hAnsi="Calibri"/>
                  <w:color w:val="000000"/>
                  <w:szCs w:val="22"/>
                </w:rPr>
                <w:t>766</w:t>
              </w:r>
            </w:ins>
          </w:p>
        </w:tc>
        <w:tc>
          <w:tcPr>
            <w:tcW w:w="2123" w:type="dxa"/>
            <w:gridSpan w:val="2"/>
            <w:tcBorders>
              <w:top w:val="single" w:sz="4" w:space="0" w:color="auto"/>
              <w:left w:val="single" w:sz="4" w:space="0" w:color="auto"/>
              <w:bottom w:val="single" w:sz="4" w:space="0" w:color="auto"/>
              <w:right w:val="single" w:sz="4" w:space="0" w:color="auto"/>
            </w:tcBorders>
            <w:vAlign w:val="bottom"/>
            <w:tcPrChange w:id="1841" w:author="Álvaro Gonzalez" w:date="2020-06-16T15:43:00Z">
              <w:tcPr>
                <w:tcW w:w="2123" w:type="dxa"/>
                <w:gridSpan w:val="2"/>
                <w:tcBorders>
                  <w:top w:val="single" w:sz="4" w:space="0" w:color="auto"/>
                  <w:left w:val="single" w:sz="4" w:space="0" w:color="auto"/>
                  <w:bottom w:val="single" w:sz="4" w:space="0" w:color="auto"/>
                  <w:right w:val="single" w:sz="4" w:space="0" w:color="auto"/>
                </w:tcBorders>
              </w:tcPr>
            </w:tcPrChange>
          </w:tcPr>
          <w:p w14:paraId="2DD313F4" w14:textId="71C21CB4" w:rsidR="00057648" w:rsidRDefault="00057648" w:rsidP="00057648">
            <w:pPr>
              <w:rPr>
                <w:ins w:id="1842" w:author="Álvaro Gonzalez" w:date="2020-06-16T15:42:00Z"/>
                <w:rFonts w:ascii="Calibri" w:hAnsi="Calibri"/>
                <w:color w:val="000000"/>
                <w:szCs w:val="22"/>
              </w:rPr>
            </w:pPr>
            <w:ins w:id="1843" w:author="Álvaro Gonzalez" w:date="2020-06-16T15:43:00Z">
              <w:r>
                <w:rPr>
                  <w:rFonts w:ascii="Calibri" w:hAnsi="Calibri"/>
                  <w:color w:val="000000"/>
                  <w:szCs w:val="22"/>
                </w:rPr>
                <w:t>57,77%</w:t>
              </w:r>
            </w:ins>
          </w:p>
        </w:tc>
      </w:tr>
    </w:tbl>
    <w:p w14:paraId="593A1E29" w14:textId="77777777" w:rsidR="005A05A2" w:rsidRDefault="005A05A2" w:rsidP="00F41935">
      <w:pPr>
        <w:ind w:firstLine="0"/>
      </w:pPr>
    </w:p>
    <w:p w14:paraId="25A3F2D3" w14:textId="2C50815E" w:rsidR="00F41935" w:rsidRDefault="00983CE0" w:rsidP="00F41935">
      <w:pPr>
        <w:ind w:firstLine="0"/>
      </w:pPr>
      <w:r>
        <w:t xml:space="preserve">De esta manera, </w:t>
      </w:r>
      <w:r w:rsidR="004912DD">
        <w:t>he realizado</w:t>
      </w:r>
      <w:r>
        <w:t xml:space="preserve"> la suma ponderada con estos pesos a cada una de las acciones de </w:t>
      </w:r>
      <w:del w:id="1844" w:author="Álvaro Gonzalez" w:date="2020-06-16T15:49:00Z">
        <w:r w:rsidDel="00AB793F">
          <w:delText xml:space="preserve">ambos </w:delText>
        </w:r>
      </w:del>
      <w:ins w:id="1845" w:author="Álvaro Gonzalez" w:date="2020-06-16T15:49:00Z">
        <w:r w:rsidR="00AB793F">
          <w:t xml:space="preserve">los tres </w:t>
        </w:r>
      </w:ins>
      <w:r>
        <w:t xml:space="preserve">patrones durante el </w:t>
      </w:r>
      <w:proofErr w:type="spellStart"/>
      <w:r>
        <w:t>preflop</w:t>
      </w:r>
      <w:proofErr w:type="spellEnd"/>
      <w:r>
        <w:t>, para determinar la probabilidad de que uno de esos patrones tome una acción.</w:t>
      </w:r>
    </w:p>
    <w:p w14:paraId="1DA750A9" w14:textId="54EE947F" w:rsidR="00983CE0" w:rsidRDefault="00983CE0" w:rsidP="00F41935">
      <w:pPr>
        <w:ind w:firstLine="0"/>
        <w:rPr>
          <w:ins w:id="1846" w:author="Álvaro Gonzalez" w:date="2020-06-16T15:45:00Z"/>
        </w:rPr>
      </w:pPr>
      <w:r>
        <w:t xml:space="preserve">El resultado y, por tanto, el valor de </w:t>
      </w:r>
      <w:proofErr w:type="gramStart"/>
      <w:r w:rsidRPr="00DE131E">
        <w:t>p(</w:t>
      </w:r>
      <w:proofErr w:type="gramEnd"/>
      <w:r w:rsidRPr="00DE131E">
        <w:t>A | B)</w:t>
      </w:r>
      <w:r>
        <w:t xml:space="preserve"> es el siguiente</w:t>
      </w:r>
      <w:del w:id="1847" w:author="Álvaro Gonzalez" w:date="2020-06-16T15:44:00Z">
        <w:r w:rsidDel="00057648">
          <w:delText xml:space="preserve"> (incluyendo Calling Station que no requiere cálculo)</w:delText>
        </w:r>
      </w:del>
      <w:r>
        <w:t>:</w:t>
      </w:r>
    </w:p>
    <w:p w14:paraId="5FC3A2C1" w14:textId="6F479F0D" w:rsidR="00057648" w:rsidRDefault="00057648" w:rsidP="00F41935">
      <w:pPr>
        <w:ind w:firstLine="0"/>
        <w:rPr>
          <w:ins w:id="1848" w:author="Álvaro Gonzalez" w:date="2020-06-16T15:45:00Z"/>
        </w:rPr>
      </w:pPr>
    </w:p>
    <w:p w14:paraId="29ADA6DE" w14:textId="77777777" w:rsidR="00057648" w:rsidRDefault="00057648" w:rsidP="00F41935">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Change w:id="1849">
          <w:tblGrid>
            <w:gridCol w:w="2161"/>
            <w:gridCol w:w="2161"/>
            <w:gridCol w:w="2161"/>
            <w:gridCol w:w="2161"/>
          </w:tblGrid>
        </w:tblGridChange>
      </w:tblGrid>
      <w:tr w:rsidR="00983CE0" w14:paraId="1E8375D4" w14:textId="77777777" w:rsidTr="004308EF">
        <w:tc>
          <w:tcPr>
            <w:tcW w:w="8644" w:type="dxa"/>
            <w:gridSpan w:val="4"/>
            <w:shd w:val="clear" w:color="auto" w:fill="auto"/>
            <w:vAlign w:val="center"/>
          </w:tcPr>
          <w:p w14:paraId="36CE2C3A" w14:textId="77777777" w:rsidR="00983CE0" w:rsidRPr="004308EF" w:rsidRDefault="00983CE0" w:rsidP="004308EF">
            <w:pPr>
              <w:ind w:firstLine="0"/>
              <w:jc w:val="center"/>
              <w:rPr>
                <w:rFonts w:eastAsia="MS Mincho"/>
              </w:rPr>
            </w:pPr>
            <w:proofErr w:type="gramStart"/>
            <w:r w:rsidRPr="004308EF">
              <w:rPr>
                <w:rFonts w:eastAsia="MS Mincho"/>
              </w:rPr>
              <w:lastRenderedPageBreak/>
              <w:t>p(</w:t>
            </w:r>
            <w:proofErr w:type="gramEnd"/>
            <w:r w:rsidRPr="004308EF">
              <w:rPr>
                <w:rFonts w:eastAsia="MS Mincho"/>
              </w:rPr>
              <w:t xml:space="preserve">A | B) durante el </w:t>
            </w:r>
            <w:proofErr w:type="spellStart"/>
            <w:r w:rsidRPr="004308EF">
              <w:rPr>
                <w:rFonts w:eastAsia="MS Mincho"/>
              </w:rPr>
              <w:t>preflop</w:t>
            </w:r>
            <w:proofErr w:type="spellEnd"/>
          </w:p>
        </w:tc>
      </w:tr>
      <w:tr w:rsidR="004308EF" w14:paraId="147D600C" w14:textId="77777777" w:rsidTr="004308EF">
        <w:tc>
          <w:tcPr>
            <w:tcW w:w="2161" w:type="dxa"/>
            <w:shd w:val="clear" w:color="auto" w:fill="auto"/>
          </w:tcPr>
          <w:p w14:paraId="344C07CE" w14:textId="77777777" w:rsidR="00983CE0" w:rsidRPr="004308EF" w:rsidRDefault="00983CE0" w:rsidP="004308EF">
            <w:pPr>
              <w:ind w:firstLine="0"/>
              <w:rPr>
                <w:rFonts w:eastAsia="MS Mincho"/>
              </w:rPr>
            </w:pPr>
            <w:proofErr w:type="spellStart"/>
            <w:r w:rsidRPr="004308EF">
              <w:rPr>
                <w:rFonts w:eastAsia="MS Mincho"/>
              </w:rPr>
              <w:t>Patron</w:t>
            </w:r>
            <w:proofErr w:type="spellEnd"/>
          </w:p>
        </w:tc>
        <w:tc>
          <w:tcPr>
            <w:tcW w:w="2161" w:type="dxa"/>
            <w:shd w:val="clear" w:color="auto" w:fill="auto"/>
          </w:tcPr>
          <w:p w14:paraId="63D42FBE" w14:textId="77777777" w:rsidR="00983CE0" w:rsidRPr="004308EF" w:rsidRDefault="00983CE0" w:rsidP="004308EF">
            <w:pPr>
              <w:ind w:firstLine="0"/>
              <w:rPr>
                <w:rFonts w:eastAsia="MS Mincho"/>
              </w:rPr>
            </w:pPr>
            <w:r w:rsidRPr="004308EF">
              <w:rPr>
                <w:rFonts w:eastAsia="MS Mincho"/>
              </w:rPr>
              <w:t>P(pasar)</w:t>
            </w:r>
          </w:p>
        </w:tc>
        <w:tc>
          <w:tcPr>
            <w:tcW w:w="2161" w:type="dxa"/>
            <w:shd w:val="clear" w:color="auto" w:fill="auto"/>
          </w:tcPr>
          <w:p w14:paraId="5E3877EB" w14:textId="77777777" w:rsidR="00983CE0" w:rsidRPr="004308EF" w:rsidRDefault="00983CE0" w:rsidP="004308EF">
            <w:pPr>
              <w:ind w:firstLine="0"/>
              <w:rPr>
                <w:rFonts w:eastAsia="MS Mincho"/>
              </w:rPr>
            </w:pPr>
            <w:r w:rsidRPr="004308EF">
              <w:rPr>
                <w:rFonts w:eastAsia="MS Mincho"/>
              </w:rPr>
              <w:t>P(ver)</w:t>
            </w:r>
          </w:p>
        </w:tc>
        <w:tc>
          <w:tcPr>
            <w:tcW w:w="2161" w:type="dxa"/>
            <w:shd w:val="clear" w:color="auto" w:fill="auto"/>
          </w:tcPr>
          <w:p w14:paraId="375D61CA" w14:textId="77777777" w:rsidR="00983CE0" w:rsidRPr="004308EF" w:rsidRDefault="00983CE0" w:rsidP="004308EF">
            <w:pPr>
              <w:ind w:firstLine="0"/>
              <w:rPr>
                <w:rFonts w:eastAsia="MS Mincho"/>
              </w:rPr>
            </w:pPr>
            <w:r w:rsidRPr="004308EF">
              <w:rPr>
                <w:rFonts w:eastAsia="MS Mincho"/>
              </w:rPr>
              <w:t>P(subir)</w:t>
            </w:r>
          </w:p>
        </w:tc>
      </w:tr>
      <w:tr w:rsidR="00057648" w14:paraId="79418600"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50" w:author="Álvaro Gonzalez" w:date="2020-06-16T15: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1851" w:author="Álvaro Gonzalez" w:date="2020-06-16T15:44:00Z">
              <w:tcPr>
                <w:tcW w:w="2161" w:type="dxa"/>
                <w:shd w:val="clear" w:color="auto" w:fill="auto"/>
              </w:tcPr>
            </w:tcPrChange>
          </w:tcPr>
          <w:p w14:paraId="28DA61C9" w14:textId="77777777" w:rsidR="00057648" w:rsidRPr="004308EF" w:rsidRDefault="00057648" w:rsidP="00057648">
            <w:pPr>
              <w:ind w:firstLine="0"/>
              <w:rPr>
                <w:rFonts w:eastAsia="MS Mincho"/>
              </w:rPr>
            </w:pPr>
            <w:r w:rsidRPr="004308EF">
              <w:rPr>
                <w:rFonts w:eastAsia="MS Mincho"/>
              </w:rPr>
              <w:t>Maniaco</w:t>
            </w:r>
          </w:p>
        </w:tc>
        <w:tc>
          <w:tcPr>
            <w:tcW w:w="2161" w:type="dxa"/>
            <w:shd w:val="clear" w:color="auto" w:fill="auto"/>
            <w:vAlign w:val="bottom"/>
            <w:tcPrChange w:id="1852" w:author="Álvaro Gonzalez" w:date="2020-06-16T15:44:00Z">
              <w:tcPr>
                <w:tcW w:w="2161" w:type="dxa"/>
                <w:shd w:val="clear" w:color="auto" w:fill="auto"/>
              </w:tcPr>
            </w:tcPrChange>
          </w:tcPr>
          <w:p w14:paraId="5CE6230D" w14:textId="3D84F397" w:rsidR="00057648" w:rsidRPr="004308EF" w:rsidRDefault="00057648" w:rsidP="00057648">
            <w:pPr>
              <w:ind w:firstLine="0"/>
              <w:rPr>
                <w:rFonts w:eastAsia="MS Mincho"/>
              </w:rPr>
            </w:pPr>
            <w:ins w:id="1853" w:author="Álvaro Gonzalez" w:date="2020-06-16T15:44:00Z">
              <w:r>
                <w:rPr>
                  <w:rFonts w:ascii="Calibri" w:hAnsi="Calibri"/>
                  <w:color w:val="000000"/>
                  <w:szCs w:val="22"/>
                </w:rPr>
                <w:t>0,16489442</w:t>
              </w:r>
            </w:ins>
            <w:del w:id="1854" w:author="Álvaro Gonzalez" w:date="2020-06-16T15:44:00Z">
              <w:r w:rsidRPr="004308EF" w:rsidDel="00B93D27">
                <w:rPr>
                  <w:rFonts w:eastAsia="MS Mincho"/>
                </w:rPr>
                <w:delText>0.1224</w:delText>
              </w:r>
            </w:del>
          </w:p>
        </w:tc>
        <w:tc>
          <w:tcPr>
            <w:tcW w:w="2161" w:type="dxa"/>
            <w:shd w:val="clear" w:color="auto" w:fill="auto"/>
            <w:vAlign w:val="bottom"/>
            <w:tcPrChange w:id="1855" w:author="Álvaro Gonzalez" w:date="2020-06-16T15:44:00Z">
              <w:tcPr>
                <w:tcW w:w="2161" w:type="dxa"/>
                <w:shd w:val="clear" w:color="auto" w:fill="auto"/>
              </w:tcPr>
            </w:tcPrChange>
          </w:tcPr>
          <w:p w14:paraId="03DB8B0F" w14:textId="797B432A" w:rsidR="00057648" w:rsidRPr="004308EF" w:rsidRDefault="00057648" w:rsidP="00057648">
            <w:pPr>
              <w:ind w:firstLine="0"/>
              <w:rPr>
                <w:rFonts w:eastAsia="MS Mincho"/>
              </w:rPr>
            </w:pPr>
            <w:ins w:id="1856" w:author="Álvaro Gonzalez" w:date="2020-06-16T15:44:00Z">
              <w:r>
                <w:rPr>
                  <w:rFonts w:ascii="Calibri" w:hAnsi="Calibri"/>
                  <w:color w:val="000000"/>
                  <w:szCs w:val="22"/>
                </w:rPr>
                <w:t>0,21489442</w:t>
              </w:r>
            </w:ins>
            <w:del w:id="1857" w:author="Álvaro Gonzalez" w:date="2020-06-16T15:44:00Z">
              <w:r w:rsidRPr="004308EF" w:rsidDel="00B93D27">
                <w:rPr>
                  <w:rFonts w:eastAsia="MS Mincho"/>
                </w:rPr>
                <w:delText>0.1724</w:delText>
              </w:r>
            </w:del>
          </w:p>
        </w:tc>
        <w:tc>
          <w:tcPr>
            <w:tcW w:w="2161" w:type="dxa"/>
            <w:shd w:val="clear" w:color="auto" w:fill="auto"/>
            <w:vAlign w:val="bottom"/>
            <w:tcPrChange w:id="1858" w:author="Álvaro Gonzalez" w:date="2020-06-16T15:44:00Z">
              <w:tcPr>
                <w:tcW w:w="2161" w:type="dxa"/>
                <w:shd w:val="clear" w:color="auto" w:fill="auto"/>
              </w:tcPr>
            </w:tcPrChange>
          </w:tcPr>
          <w:p w14:paraId="1872700E" w14:textId="2DEE95B3" w:rsidR="00057648" w:rsidRPr="004308EF" w:rsidRDefault="00057648" w:rsidP="00057648">
            <w:pPr>
              <w:ind w:firstLine="0"/>
              <w:rPr>
                <w:rFonts w:eastAsia="MS Mincho"/>
              </w:rPr>
            </w:pPr>
            <w:ins w:id="1859" w:author="Álvaro Gonzalez" w:date="2020-06-16T15:44:00Z">
              <w:r>
                <w:rPr>
                  <w:rFonts w:ascii="Calibri" w:hAnsi="Calibri"/>
                  <w:color w:val="000000"/>
                  <w:szCs w:val="22"/>
                </w:rPr>
                <w:t>0,62021116</w:t>
              </w:r>
            </w:ins>
            <w:del w:id="1860" w:author="Álvaro Gonzalez" w:date="2020-06-16T15:44:00Z">
              <w:r w:rsidRPr="004308EF" w:rsidDel="00B93D27">
                <w:rPr>
                  <w:rFonts w:eastAsia="MS Mincho"/>
                </w:rPr>
                <w:delText>0.7052</w:delText>
              </w:r>
            </w:del>
          </w:p>
        </w:tc>
      </w:tr>
      <w:tr w:rsidR="00057648" w14:paraId="12AAF488"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61" w:author="Álvaro Gonzalez" w:date="2020-06-16T15: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1862" w:author="Álvaro Gonzalez" w:date="2020-06-16T15:44:00Z">
              <w:tcPr>
                <w:tcW w:w="2161" w:type="dxa"/>
                <w:shd w:val="clear" w:color="auto" w:fill="auto"/>
              </w:tcPr>
            </w:tcPrChange>
          </w:tcPr>
          <w:p w14:paraId="61BEA1B0" w14:textId="77777777" w:rsidR="00057648" w:rsidRPr="004308EF" w:rsidRDefault="00057648" w:rsidP="00057648">
            <w:pPr>
              <w:ind w:firstLine="0"/>
              <w:rPr>
                <w:rFonts w:eastAsia="MS Mincho"/>
              </w:rPr>
            </w:pPr>
            <w:r w:rsidRPr="004308EF">
              <w:rPr>
                <w:rFonts w:eastAsia="MS Mincho"/>
              </w:rPr>
              <w:t>Roca</w:t>
            </w:r>
          </w:p>
        </w:tc>
        <w:tc>
          <w:tcPr>
            <w:tcW w:w="2161" w:type="dxa"/>
            <w:shd w:val="clear" w:color="auto" w:fill="auto"/>
            <w:vAlign w:val="bottom"/>
            <w:tcPrChange w:id="1863" w:author="Álvaro Gonzalez" w:date="2020-06-16T15:44:00Z">
              <w:tcPr>
                <w:tcW w:w="2161" w:type="dxa"/>
                <w:shd w:val="clear" w:color="auto" w:fill="auto"/>
              </w:tcPr>
            </w:tcPrChange>
          </w:tcPr>
          <w:p w14:paraId="694DC828" w14:textId="3BF4E980" w:rsidR="00057648" w:rsidRPr="004308EF" w:rsidRDefault="00057648" w:rsidP="00057648">
            <w:pPr>
              <w:ind w:firstLine="0"/>
              <w:rPr>
                <w:rFonts w:eastAsia="MS Mincho"/>
              </w:rPr>
            </w:pPr>
            <w:ins w:id="1864" w:author="Álvaro Gonzalez" w:date="2020-06-16T15:44:00Z">
              <w:r>
                <w:rPr>
                  <w:rFonts w:ascii="Calibri" w:hAnsi="Calibri"/>
                  <w:color w:val="000000"/>
                  <w:szCs w:val="22"/>
                </w:rPr>
                <w:t>0,74252333</w:t>
              </w:r>
            </w:ins>
            <w:del w:id="1865" w:author="Álvaro Gonzalez" w:date="2020-06-16T15:44:00Z">
              <w:r w:rsidRPr="004308EF" w:rsidDel="00B93D27">
                <w:rPr>
                  <w:rFonts w:eastAsia="MS Mincho"/>
                </w:rPr>
                <w:delText>0.7528</w:delText>
              </w:r>
            </w:del>
          </w:p>
        </w:tc>
        <w:tc>
          <w:tcPr>
            <w:tcW w:w="2161" w:type="dxa"/>
            <w:shd w:val="clear" w:color="auto" w:fill="auto"/>
            <w:vAlign w:val="bottom"/>
            <w:tcPrChange w:id="1866" w:author="Álvaro Gonzalez" w:date="2020-06-16T15:44:00Z">
              <w:tcPr>
                <w:tcW w:w="2161" w:type="dxa"/>
                <w:shd w:val="clear" w:color="auto" w:fill="auto"/>
              </w:tcPr>
            </w:tcPrChange>
          </w:tcPr>
          <w:p w14:paraId="6804A3F6" w14:textId="721FCA0F" w:rsidR="00057648" w:rsidRPr="004308EF" w:rsidRDefault="00057648" w:rsidP="00057648">
            <w:pPr>
              <w:ind w:firstLine="0"/>
              <w:rPr>
                <w:rFonts w:eastAsia="MS Mincho"/>
              </w:rPr>
            </w:pPr>
            <w:ins w:id="1867" w:author="Álvaro Gonzalez" w:date="2020-06-16T15:44:00Z">
              <w:r>
                <w:rPr>
                  <w:rFonts w:ascii="Calibri" w:hAnsi="Calibri"/>
                  <w:color w:val="000000"/>
                  <w:szCs w:val="22"/>
                </w:rPr>
                <w:t>0,15740809</w:t>
              </w:r>
            </w:ins>
            <w:del w:id="1868" w:author="Álvaro Gonzalez" w:date="2020-06-16T15:44:00Z">
              <w:r w:rsidRPr="004308EF" w:rsidDel="00B93D27">
                <w:rPr>
                  <w:rFonts w:eastAsia="MS Mincho"/>
                </w:rPr>
                <w:delText>0.2207</w:delText>
              </w:r>
            </w:del>
          </w:p>
        </w:tc>
        <w:tc>
          <w:tcPr>
            <w:tcW w:w="2161" w:type="dxa"/>
            <w:shd w:val="clear" w:color="auto" w:fill="auto"/>
            <w:vAlign w:val="bottom"/>
            <w:tcPrChange w:id="1869" w:author="Álvaro Gonzalez" w:date="2020-06-16T15:44:00Z">
              <w:tcPr>
                <w:tcW w:w="2161" w:type="dxa"/>
                <w:shd w:val="clear" w:color="auto" w:fill="auto"/>
              </w:tcPr>
            </w:tcPrChange>
          </w:tcPr>
          <w:p w14:paraId="1512F0C2" w14:textId="79445651" w:rsidR="00057648" w:rsidRPr="004308EF" w:rsidRDefault="00057648" w:rsidP="00057648">
            <w:pPr>
              <w:ind w:firstLine="0"/>
              <w:rPr>
                <w:rFonts w:eastAsia="MS Mincho"/>
              </w:rPr>
            </w:pPr>
            <w:ins w:id="1870" w:author="Álvaro Gonzalez" w:date="2020-06-16T15:44:00Z">
              <w:r>
                <w:rPr>
                  <w:rFonts w:ascii="Calibri" w:hAnsi="Calibri"/>
                  <w:color w:val="000000"/>
                  <w:szCs w:val="22"/>
                </w:rPr>
                <w:t>0,10006858</w:t>
              </w:r>
            </w:ins>
            <w:del w:id="1871" w:author="Álvaro Gonzalez" w:date="2020-06-16T15:44:00Z">
              <w:r w:rsidRPr="004308EF" w:rsidDel="00B93D27">
                <w:rPr>
                  <w:rFonts w:eastAsia="MS Mincho"/>
                </w:rPr>
                <w:delText>0.0265</w:delText>
              </w:r>
            </w:del>
          </w:p>
        </w:tc>
      </w:tr>
      <w:tr w:rsidR="00057648" w14:paraId="7281E0AC"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872" w:author="Álvaro Gonzalez" w:date="2020-06-16T15: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1873" w:author="Álvaro Gonzalez" w:date="2020-06-16T15:44:00Z">
              <w:tcPr>
                <w:tcW w:w="2161" w:type="dxa"/>
                <w:shd w:val="clear" w:color="auto" w:fill="auto"/>
              </w:tcPr>
            </w:tcPrChange>
          </w:tcPr>
          <w:p w14:paraId="4373C5C5" w14:textId="77777777" w:rsidR="00057648" w:rsidRPr="004308EF" w:rsidRDefault="00057648" w:rsidP="00057648">
            <w:pPr>
              <w:ind w:firstLine="0"/>
              <w:rPr>
                <w:rFonts w:eastAsia="MS Mincho"/>
              </w:rPr>
            </w:pPr>
            <w:proofErr w:type="spellStart"/>
            <w:r w:rsidRPr="004308EF">
              <w:rPr>
                <w:rFonts w:eastAsia="MS Mincho"/>
              </w:rPr>
              <w:t>Calling</w:t>
            </w:r>
            <w:proofErr w:type="spellEnd"/>
            <w:r w:rsidRPr="004308EF">
              <w:rPr>
                <w:rFonts w:eastAsia="MS Mincho"/>
              </w:rPr>
              <w:t xml:space="preserve"> </w:t>
            </w:r>
            <w:proofErr w:type="spellStart"/>
            <w:r w:rsidRPr="004308EF">
              <w:rPr>
                <w:rFonts w:eastAsia="MS Mincho"/>
              </w:rPr>
              <w:t>Station</w:t>
            </w:r>
            <w:proofErr w:type="spellEnd"/>
          </w:p>
        </w:tc>
        <w:tc>
          <w:tcPr>
            <w:tcW w:w="2161" w:type="dxa"/>
            <w:shd w:val="clear" w:color="auto" w:fill="auto"/>
            <w:vAlign w:val="bottom"/>
            <w:tcPrChange w:id="1874" w:author="Álvaro Gonzalez" w:date="2020-06-16T15:44:00Z">
              <w:tcPr>
                <w:tcW w:w="2161" w:type="dxa"/>
                <w:shd w:val="clear" w:color="auto" w:fill="auto"/>
              </w:tcPr>
            </w:tcPrChange>
          </w:tcPr>
          <w:p w14:paraId="4B76F187" w14:textId="7F0EF84E" w:rsidR="00057648" w:rsidRPr="004308EF" w:rsidRDefault="00057648" w:rsidP="00057648">
            <w:pPr>
              <w:ind w:firstLine="0"/>
              <w:rPr>
                <w:rFonts w:eastAsia="MS Mincho"/>
              </w:rPr>
            </w:pPr>
            <w:ins w:id="1875" w:author="Álvaro Gonzalez" w:date="2020-06-16T15:44:00Z">
              <w:r>
                <w:rPr>
                  <w:rFonts w:ascii="Calibri" w:hAnsi="Calibri"/>
                  <w:color w:val="000000"/>
                  <w:szCs w:val="22"/>
                </w:rPr>
                <w:t>0,24734163</w:t>
              </w:r>
            </w:ins>
            <w:del w:id="1876" w:author="Álvaro Gonzalez" w:date="2020-06-16T15:44:00Z">
              <w:r w:rsidRPr="004308EF" w:rsidDel="00B93D27">
                <w:rPr>
                  <w:rFonts w:eastAsia="MS Mincho"/>
                </w:rPr>
                <w:delText>0.25</w:delText>
              </w:r>
            </w:del>
          </w:p>
        </w:tc>
        <w:tc>
          <w:tcPr>
            <w:tcW w:w="2161" w:type="dxa"/>
            <w:shd w:val="clear" w:color="auto" w:fill="auto"/>
            <w:vAlign w:val="bottom"/>
            <w:tcPrChange w:id="1877" w:author="Álvaro Gonzalez" w:date="2020-06-16T15:44:00Z">
              <w:tcPr>
                <w:tcW w:w="2161" w:type="dxa"/>
                <w:shd w:val="clear" w:color="auto" w:fill="auto"/>
              </w:tcPr>
            </w:tcPrChange>
          </w:tcPr>
          <w:p w14:paraId="2D1CB584" w14:textId="71A56F65" w:rsidR="00057648" w:rsidRPr="004308EF" w:rsidRDefault="00057648" w:rsidP="00057648">
            <w:pPr>
              <w:ind w:firstLine="0"/>
              <w:rPr>
                <w:rFonts w:eastAsia="MS Mincho"/>
              </w:rPr>
            </w:pPr>
            <w:ins w:id="1878" w:author="Álvaro Gonzalez" w:date="2020-06-16T15:44:00Z">
              <w:r>
                <w:rPr>
                  <w:rFonts w:ascii="Calibri" w:hAnsi="Calibri"/>
                  <w:color w:val="000000"/>
                  <w:szCs w:val="22"/>
                </w:rPr>
                <w:t>0,68510558</w:t>
              </w:r>
            </w:ins>
            <w:del w:id="1879" w:author="Álvaro Gonzalez" w:date="2020-06-16T15:44:00Z">
              <w:r w:rsidRPr="004308EF" w:rsidDel="00B93D27">
                <w:rPr>
                  <w:rFonts w:eastAsia="MS Mincho"/>
                </w:rPr>
                <w:delText>0.7</w:delText>
              </w:r>
            </w:del>
          </w:p>
        </w:tc>
        <w:tc>
          <w:tcPr>
            <w:tcW w:w="2161" w:type="dxa"/>
            <w:shd w:val="clear" w:color="auto" w:fill="auto"/>
            <w:vAlign w:val="bottom"/>
            <w:tcPrChange w:id="1880" w:author="Álvaro Gonzalez" w:date="2020-06-16T15:44:00Z">
              <w:tcPr>
                <w:tcW w:w="2161" w:type="dxa"/>
                <w:shd w:val="clear" w:color="auto" w:fill="auto"/>
              </w:tcPr>
            </w:tcPrChange>
          </w:tcPr>
          <w:p w14:paraId="416C4AE4" w14:textId="50F71C2E" w:rsidR="00057648" w:rsidRPr="004308EF" w:rsidRDefault="00057648" w:rsidP="00057648">
            <w:pPr>
              <w:ind w:firstLine="0"/>
              <w:rPr>
                <w:rFonts w:eastAsia="MS Mincho"/>
              </w:rPr>
            </w:pPr>
            <w:ins w:id="1881" w:author="Álvaro Gonzalez" w:date="2020-06-16T15:44:00Z">
              <w:r>
                <w:rPr>
                  <w:rFonts w:ascii="Calibri" w:hAnsi="Calibri"/>
                  <w:color w:val="000000"/>
                  <w:szCs w:val="22"/>
                </w:rPr>
                <w:t>0,06755279</w:t>
              </w:r>
            </w:ins>
            <w:del w:id="1882" w:author="Álvaro Gonzalez" w:date="2020-06-16T15:44:00Z">
              <w:r w:rsidRPr="004308EF" w:rsidDel="00B93D27">
                <w:rPr>
                  <w:rFonts w:eastAsia="MS Mincho"/>
                </w:rPr>
                <w:delText>0.05</w:delText>
              </w:r>
            </w:del>
          </w:p>
        </w:tc>
      </w:tr>
    </w:tbl>
    <w:p w14:paraId="7B950A23" w14:textId="77777777" w:rsidR="004912DD" w:rsidRDefault="004912DD" w:rsidP="004912DD">
      <w:pPr>
        <w:ind w:firstLine="0"/>
      </w:pPr>
    </w:p>
    <w:p w14:paraId="1FB2D109" w14:textId="1863599C" w:rsidR="004912DD" w:rsidRDefault="004912DD" w:rsidP="004912DD">
      <w:pPr>
        <w:ind w:firstLine="0"/>
      </w:pPr>
      <w:del w:id="1883" w:author="Álvaro Gonzalez" w:date="2020-06-16T15:44:00Z">
        <w:r w:rsidDel="00057648">
          <w:delText>En el caso de las rondas posteriores al Preflop, el único que varía en función de la jugada es Roca. De manera idéntica al caso del preflop, voy a calcular los porcentajes de representación de las jugadas de cada una de las franjas con respecto a las posibles jugadas. Hay que tener en cuenta que en este caso, los casos totales son (52 5)=2598960 jugadas posibles.</w:delText>
        </w:r>
      </w:del>
      <w:ins w:id="1884" w:author="Álvaro Gonzalez" w:date="2020-06-16T15:44:00Z">
        <w:r w:rsidR="00057648">
          <w:t xml:space="preserve">El caso de las rondas posteriores al </w:t>
        </w:r>
        <w:proofErr w:type="spellStart"/>
        <w:r w:rsidR="00057648">
          <w:t>Pref</w:t>
        </w:r>
      </w:ins>
      <w:ins w:id="1885" w:author="Álvaro Gonzalez" w:date="2020-06-16T15:45:00Z">
        <w:r w:rsidR="00057648">
          <w:t>lop</w:t>
        </w:r>
        <w:proofErr w:type="spellEnd"/>
        <w:r w:rsidR="00057648">
          <w:t>, el procedimiento es idéntico</w:t>
        </w:r>
      </w:ins>
      <w:ins w:id="1886" w:author="Álvaro Gonzalez" w:date="2020-06-16T15:46:00Z">
        <w:r w:rsidR="00057648">
          <w:t xml:space="preserve">. En este caso, el número de jugadas posibles es (52 </w:t>
        </w:r>
        <w:proofErr w:type="gramStart"/>
        <w:r w:rsidR="00057648">
          <w:t>5)=</w:t>
        </w:r>
        <w:proofErr w:type="gramEnd"/>
        <w:r w:rsidR="00057648">
          <w:t>2.598.960 combinaciones.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887" w:author="Álvaro Gonzalez" w:date="2020-06-16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3"/>
        <w:gridCol w:w="2380"/>
        <w:gridCol w:w="1867"/>
        <w:tblGridChange w:id="1888">
          <w:tblGrid>
            <w:gridCol w:w="2123"/>
            <w:gridCol w:w="2123"/>
            <w:gridCol w:w="257"/>
            <w:gridCol w:w="1867"/>
          </w:tblGrid>
        </w:tblGridChange>
      </w:tblGrid>
      <w:tr w:rsidR="004912DD" w:rsidRPr="00086708" w:rsidDel="00057648" w14:paraId="1AD67188" w14:textId="45945F7A" w:rsidTr="00057648">
        <w:trPr>
          <w:del w:id="1889" w:author="Álvaro Gonzalez" w:date="2020-06-16T15:45:00Z"/>
        </w:trPr>
        <w:tc>
          <w:tcPr>
            <w:tcW w:w="2123" w:type="dxa"/>
            <w:shd w:val="clear" w:color="auto" w:fill="auto"/>
            <w:tcPrChange w:id="1890" w:author="Álvaro Gonzalez" w:date="2020-06-16T15:47:00Z">
              <w:tcPr>
                <w:tcW w:w="2123" w:type="dxa"/>
                <w:shd w:val="clear" w:color="auto" w:fill="auto"/>
              </w:tcPr>
            </w:tcPrChange>
          </w:tcPr>
          <w:p w14:paraId="2A0A0489" w14:textId="4F483508" w:rsidR="004912DD" w:rsidRPr="00086708" w:rsidDel="00057648" w:rsidRDefault="004912DD" w:rsidP="003C1E52">
            <w:pPr>
              <w:ind w:firstLine="0"/>
              <w:rPr>
                <w:del w:id="1891" w:author="Álvaro Gonzalez" w:date="2020-06-16T15:45:00Z"/>
                <w:rFonts w:eastAsia="MS Mincho"/>
              </w:rPr>
            </w:pPr>
            <w:del w:id="1892" w:author="Álvaro Gonzalez" w:date="2020-06-16T15:45:00Z">
              <w:r w:rsidDel="00057648">
                <w:rPr>
                  <w:rFonts w:eastAsia="MS Mincho"/>
                </w:rPr>
                <w:delText>ValorJugada(vj)</w:delText>
              </w:r>
            </w:del>
          </w:p>
        </w:tc>
        <w:tc>
          <w:tcPr>
            <w:tcW w:w="2380" w:type="dxa"/>
            <w:shd w:val="clear" w:color="auto" w:fill="auto"/>
            <w:tcPrChange w:id="1893" w:author="Álvaro Gonzalez" w:date="2020-06-16T15:47:00Z">
              <w:tcPr>
                <w:tcW w:w="2123" w:type="dxa"/>
                <w:shd w:val="clear" w:color="auto" w:fill="auto"/>
              </w:tcPr>
            </w:tcPrChange>
          </w:tcPr>
          <w:p w14:paraId="5D5CD36F" w14:textId="1E09B3A2" w:rsidR="004912DD" w:rsidRPr="00086708" w:rsidDel="00057648" w:rsidRDefault="004912DD" w:rsidP="003C1E52">
            <w:pPr>
              <w:rPr>
                <w:del w:id="1894" w:author="Álvaro Gonzalez" w:date="2020-06-16T15:45:00Z"/>
                <w:rFonts w:eastAsia="MS Mincho"/>
              </w:rPr>
            </w:pPr>
            <w:del w:id="1895" w:author="Álvaro Gonzalez" w:date="2020-06-16T15:45:00Z">
              <w:r w:rsidDel="00057648">
                <w:rPr>
                  <w:rFonts w:eastAsia="MS Mincho"/>
                </w:rPr>
                <w:delText>Nº casos</w:delText>
              </w:r>
            </w:del>
          </w:p>
        </w:tc>
        <w:tc>
          <w:tcPr>
            <w:tcW w:w="1867" w:type="dxa"/>
            <w:shd w:val="clear" w:color="auto" w:fill="auto"/>
            <w:tcPrChange w:id="1896" w:author="Álvaro Gonzalez" w:date="2020-06-16T15:47:00Z">
              <w:tcPr>
                <w:tcW w:w="2124" w:type="dxa"/>
                <w:gridSpan w:val="2"/>
                <w:shd w:val="clear" w:color="auto" w:fill="auto"/>
              </w:tcPr>
            </w:tcPrChange>
          </w:tcPr>
          <w:p w14:paraId="4D283718" w14:textId="400CC954" w:rsidR="004912DD" w:rsidRPr="00086708" w:rsidDel="00057648" w:rsidRDefault="004912DD" w:rsidP="003C1E52">
            <w:pPr>
              <w:rPr>
                <w:del w:id="1897" w:author="Álvaro Gonzalez" w:date="2020-06-16T15:45:00Z"/>
                <w:rFonts w:eastAsia="MS Mincho"/>
              </w:rPr>
            </w:pPr>
            <w:del w:id="1898" w:author="Álvaro Gonzalez" w:date="2020-06-16T15:45:00Z">
              <w:r w:rsidDel="00057648">
                <w:rPr>
                  <w:rFonts w:eastAsia="MS Mincho"/>
                </w:rPr>
                <w:delText>% del total</w:delText>
              </w:r>
            </w:del>
          </w:p>
        </w:tc>
      </w:tr>
      <w:tr w:rsidR="004912DD" w:rsidRPr="00086708" w:rsidDel="00057648" w14:paraId="1024E001" w14:textId="3F560FB3" w:rsidTr="00057648">
        <w:trPr>
          <w:del w:id="1899" w:author="Álvaro Gonzalez" w:date="2020-06-16T15:45:00Z"/>
        </w:trPr>
        <w:tc>
          <w:tcPr>
            <w:tcW w:w="2123" w:type="dxa"/>
            <w:shd w:val="clear" w:color="auto" w:fill="auto"/>
            <w:tcPrChange w:id="1900" w:author="Álvaro Gonzalez" w:date="2020-06-16T15:47:00Z">
              <w:tcPr>
                <w:tcW w:w="2123" w:type="dxa"/>
                <w:shd w:val="clear" w:color="auto" w:fill="auto"/>
              </w:tcPr>
            </w:tcPrChange>
          </w:tcPr>
          <w:p w14:paraId="2FCE31C5" w14:textId="1F9D1840" w:rsidR="004912DD" w:rsidRPr="00086708" w:rsidDel="00057648" w:rsidRDefault="004912DD" w:rsidP="003C1E52">
            <w:pPr>
              <w:ind w:firstLine="0"/>
              <w:rPr>
                <w:del w:id="1901" w:author="Álvaro Gonzalez" w:date="2020-06-16T15:45:00Z"/>
                <w:rFonts w:eastAsia="MS Mincho"/>
              </w:rPr>
            </w:pPr>
            <w:del w:id="1902" w:author="Álvaro Gonzalez" w:date="2020-06-16T15:45:00Z">
              <w:r w:rsidDel="00057648">
                <w:rPr>
                  <w:rFonts w:eastAsia="MS Mincho"/>
                </w:rPr>
                <w:delText>vj≥7</w:delText>
              </w:r>
            </w:del>
          </w:p>
        </w:tc>
        <w:tc>
          <w:tcPr>
            <w:tcW w:w="2380" w:type="dxa"/>
            <w:shd w:val="clear" w:color="auto" w:fill="auto"/>
            <w:tcPrChange w:id="1903" w:author="Álvaro Gonzalez" w:date="2020-06-16T15:47:00Z">
              <w:tcPr>
                <w:tcW w:w="2123" w:type="dxa"/>
                <w:shd w:val="clear" w:color="auto" w:fill="auto"/>
              </w:tcPr>
            </w:tcPrChange>
          </w:tcPr>
          <w:p w14:paraId="1458115C" w14:textId="18311D93" w:rsidR="004912DD" w:rsidRPr="00086708" w:rsidDel="00057648" w:rsidRDefault="004912DD" w:rsidP="003C1E52">
            <w:pPr>
              <w:rPr>
                <w:del w:id="1904" w:author="Álvaro Gonzalez" w:date="2020-06-16T15:45:00Z"/>
                <w:rFonts w:eastAsia="MS Mincho"/>
              </w:rPr>
            </w:pPr>
            <w:del w:id="1905" w:author="Álvaro Gonzalez" w:date="2020-06-16T15:45:00Z">
              <w:r w:rsidDel="00057648">
                <w:rPr>
                  <w:rFonts w:eastAsia="MS Mincho"/>
                </w:rPr>
                <w:delText>664</w:delText>
              </w:r>
            </w:del>
          </w:p>
        </w:tc>
        <w:tc>
          <w:tcPr>
            <w:tcW w:w="1867" w:type="dxa"/>
            <w:shd w:val="clear" w:color="auto" w:fill="auto"/>
            <w:tcPrChange w:id="1906" w:author="Álvaro Gonzalez" w:date="2020-06-16T15:47:00Z">
              <w:tcPr>
                <w:tcW w:w="2124" w:type="dxa"/>
                <w:gridSpan w:val="2"/>
                <w:shd w:val="clear" w:color="auto" w:fill="auto"/>
              </w:tcPr>
            </w:tcPrChange>
          </w:tcPr>
          <w:p w14:paraId="119EB225" w14:textId="57A71178" w:rsidR="004912DD" w:rsidRPr="00086708" w:rsidDel="00057648" w:rsidRDefault="004912DD" w:rsidP="003C1E52">
            <w:pPr>
              <w:rPr>
                <w:del w:id="1907" w:author="Álvaro Gonzalez" w:date="2020-06-16T15:45:00Z"/>
                <w:rFonts w:eastAsia="MS Mincho"/>
              </w:rPr>
            </w:pPr>
            <w:del w:id="1908" w:author="Álvaro Gonzalez" w:date="2020-06-16T15:45:00Z">
              <w:r w:rsidDel="00057648">
                <w:rPr>
                  <w:rFonts w:eastAsia="MS Mincho"/>
                </w:rPr>
                <w:delText>0.0</w:delText>
              </w:r>
              <w:r w:rsidR="003C1E52" w:rsidDel="00057648">
                <w:rPr>
                  <w:rFonts w:eastAsia="MS Mincho"/>
                </w:rPr>
                <w:delText>3</w:delText>
              </w:r>
            </w:del>
          </w:p>
        </w:tc>
      </w:tr>
      <w:tr w:rsidR="004912DD" w:rsidRPr="00086708" w:rsidDel="00057648" w14:paraId="2E4EA663" w14:textId="0585DB60" w:rsidTr="00057648">
        <w:trPr>
          <w:del w:id="1909" w:author="Álvaro Gonzalez" w:date="2020-06-16T15:45:00Z"/>
        </w:trPr>
        <w:tc>
          <w:tcPr>
            <w:tcW w:w="2123" w:type="dxa"/>
            <w:shd w:val="clear" w:color="auto" w:fill="auto"/>
            <w:tcPrChange w:id="1910" w:author="Álvaro Gonzalez" w:date="2020-06-16T15:47:00Z">
              <w:tcPr>
                <w:tcW w:w="2123" w:type="dxa"/>
                <w:shd w:val="clear" w:color="auto" w:fill="auto"/>
              </w:tcPr>
            </w:tcPrChange>
          </w:tcPr>
          <w:p w14:paraId="71B2406E" w14:textId="60D9982A" w:rsidR="004912DD" w:rsidRPr="00086708" w:rsidDel="00057648" w:rsidRDefault="004912DD" w:rsidP="003C1E52">
            <w:pPr>
              <w:ind w:firstLine="0"/>
              <w:rPr>
                <w:del w:id="1911" w:author="Álvaro Gonzalez" w:date="2020-06-16T15:45:00Z"/>
                <w:rFonts w:eastAsia="MS Mincho"/>
              </w:rPr>
            </w:pPr>
            <w:del w:id="1912" w:author="Álvaro Gonzalez" w:date="2020-06-16T15:45:00Z">
              <w:r w:rsidDel="00057648">
                <w:rPr>
                  <w:rFonts w:eastAsia="MS Mincho"/>
                </w:rPr>
                <w:delText>2</w:delText>
              </w:r>
              <w:r w:rsidRPr="00086708" w:rsidDel="00057648">
                <w:rPr>
                  <w:rFonts w:eastAsia="MS Mincho"/>
                </w:rPr>
                <w:delText xml:space="preserve">≤ </w:delText>
              </w:r>
              <w:r w:rsidDel="00057648">
                <w:rPr>
                  <w:rFonts w:eastAsia="MS Mincho"/>
                </w:rPr>
                <w:delText>vj</w:delText>
              </w:r>
              <w:r w:rsidRPr="00086708" w:rsidDel="00057648">
                <w:rPr>
                  <w:rFonts w:eastAsia="MS Mincho"/>
                </w:rPr>
                <w:delText xml:space="preserve"> &lt;</w:delText>
              </w:r>
              <w:r w:rsidDel="00057648">
                <w:rPr>
                  <w:rFonts w:eastAsia="MS Mincho"/>
                </w:rPr>
                <w:delText>7</w:delText>
              </w:r>
            </w:del>
          </w:p>
        </w:tc>
        <w:tc>
          <w:tcPr>
            <w:tcW w:w="2380" w:type="dxa"/>
            <w:shd w:val="clear" w:color="auto" w:fill="auto"/>
            <w:tcPrChange w:id="1913" w:author="Álvaro Gonzalez" w:date="2020-06-16T15:47:00Z">
              <w:tcPr>
                <w:tcW w:w="2123" w:type="dxa"/>
                <w:shd w:val="clear" w:color="auto" w:fill="auto"/>
              </w:tcPr>
            </w:tcPrChange>
          </w:tcPr>
          <w:p w14:paraId="5E5EB365" w14:textId="62E3961D" w:rsidR="004912DD" w:rsidRPr="00086708" w:rsidDel="00057648" w:rsidRDefault="004912DD" w:rsidP="003C1E52">
            <w:pPr>
              <w:rPr>
                <w:del w:id="1914" w:author="Álvaro Gonzalez" w:date="2020-06-16T15:45:00Z"/>
                <w:rFonts w:eastAsia="MS Mincho"/>
              </w:rPr>
            </w:pPr>
            <w:del w:id="1915" w:author="Álvaro Gonzalez" w:date="2020-06-16T15:45:00Z">
              <w:r w:rsidDel="00057648">
                <w:rPr>
                  <w:rFonts w:eastAsia="MS Mincho"/>
                </w:rPr>
                <w:delText>197516</w:delText>
              </w:r>
            </w:del>
          </w:p>
        </w:tc>
        <w:tc>
          <w:tcPr>
            <w:tcW w:w="1867" w:type="dxa"/>
            <w:shd w:val="clear" w:color="auto" w:fill="auto"/>
            <w:tcPrChange w:id="1916" w:author="Álvaro Gonzalez" w:date="2020-06-16T15:47:00Z">
              <w:tcPr>
                <w:tcW w:w="2124" w:type="dxa"/>
                <w:gridSpan w:val="2"/>
                <w:shd w:val="clear" w:color="auto" w:fill="auto"/>
              </w:tcPr>
            </w:tcPrChange>
          </w:tcPr>
          <w:p w14:paraId="72151835" w14:textId="15CA1B4B" w:rsidR="004912DD" w:rsidRPr="00086708" w:rsidDel="00057648" w:rsidRDefault="003C1E52" w:rsidP="003C1E52">
            <w:pPr>
              <w:rPr>
                <w:del w:id="1917" w:author="Álvaro Gonzalez" w:date="2020-06-16T15:45:00Z"/>
                <w:rFonts w:eastAsia="MS Mincho"/>
              </w:rPr>
            </w:pPr>
            <w:del w:id="1918" w:author="Álvaro Gonzalez" w:date="2020-06-16T15:45:00Z">
              <w:r w:rsidDel="00057648">
                <w:rPr>
                  <w:rFonts w:eastAsia="MS Mincho"/>
                </w:rPr>
                <w:delText>7.6</w:delText>
              </w:r>
            </w:del>
          </w:p>
        </w:tc>
      </w:tr>
      <w:tr w:rsidR="004912DD" w:rsidRPr="00086708" w:rsidDel="00057648" w14:paraId="6CB0DC7E" w14:textId="28F105BF" w:rsidTr="00057648">
        <w:trPr>
          <w:del w:id="1919" w:author="Álvaro Gonzalez" w:date="2020-06-16T15:45:00Z"/>
        </w:trPr>
        <w:tc>
          <w:tcPr>
            <w:tcW w:w="2123" w:type="dxa"/>
            <w:shd w:val="clear" w:color="auto" w:fill="auto"/>
            <w:tcPrChange w:id="1920" w:author="Álvaro Gonzalez" w:date="2020-06-16T15:47:00Z">
              <w:tcPr>
                <w:tcW w:w="2123" w:type="dxa"/>
                <w:shd w:val="clear" w:color="auto" w:fill="auto"/>
              </w:tcPr>
            </w:tcPrChange>
          </w:tcPr>
          <w:p w14:paraId="1A51E4A1" w14:textId="2C2572A3" w:rsidR="004912DD" w:rsidRPr="00086708" w:rsidDel="00057648" w:rsidRDefault="004912DD" w:rsidP="003C1E52">
            <w:pPr>
              <w:ind w:firstLine="0"/>
              <w:rPr>
                <w:del w:id="1921" w:author="Álvaro Gonzalez" w:date="2020-06-16T15:45:00Z"/>
                <w:rFonts w:eastAsia="MS Mincho"/>
              </w:rPr>
            </w:pPr>
            <w:del w:id="1922" w:author="Álvaro Gonzalez" w:date="2020-06-16T15:45:00Z">
              <w:r w:rsidDel="00057648">
                <w:rPr>
                  <w:rFonts w:eastAsia="MS Mincho"/>
                </w:rPr>
                <w:delText>vj</w:delText>
              </w:r>
              <w:r w:rsidRPr="00086708" w:rsidDel="00057648">
                <w:rPr>
                  <w:rFonts w:eastAsia="MS Mincho"/>
                </w:rPr>
                <w:delText>&lt;</w:delText>
              </w:r>
              <w:r w:rsidDel="00057648">
                <w:rPr>
                  <w:rFonts w:eastAsia="MS Mincho"/>
                </w:rPr>
                <w:delText>2</w:delText>
              </w:r>
            </w:del>
          </w:p>
        </w:tc>
        <w:tc>
          <w:tcPr>
            <w:tcW w:w="2380" w:type="dxa"/>
            <w:shd w:val="clear" w:color="auto" w:fill="auto"/>
            <w:tcPrChange w:id="1923" w:author="Álvaro Gonzalez" w:date="2020-06-16T15:47:00Z">
              <w:tcPr>
                <w:tcW w:w="2123" w:type="dxa"/>
                <w:shd w:val="clear" w:color="auto" w:fill="auto"/>
              </w:tcPr>
            </w:tcPrChange>
          </w:tcPr>
          <w:p w14:paraId="52BCC4F6" w14:textId="5847AAB6" w:rsidR="004912DD" w:rsidRPr="00086708" w:rsidDel="00057648" w:rsidRDefault="004912DD" w:rsidP="003C1E52">
            <w:pPr>
              <w:rPr>
                <w:del w:id="1924" w:author="Álvaro Gonzalez" w:date="2020-06-16T15:45:00Z"/>
                <w:rFonts w:eastAsia="MS Mincho"/>
              </w:rPr>
            </w:pPr>
            <w:del w:id="1925" w:author="Álvaro Gonzalez" w:date="2020-06-16T15:45:00Z">
              <w:r w:rsidDel="00057648">
                <w:rPr>
                  <w:rFonts w:eastAsia="MS Mincho"/>
                </w:rPr>
                <w:delText>2400780</w:delText>
              </w:r>
            </w:del>
          </w:p>
        </w:tc>
        <w:tc>
          <w:tcPr>
            <w:tcW w:w="1867" w:type="dxa"/>
            <w:shd w:val="clear" w:color="auto" w:fill="auto"/>
            <w:tcPrChange w:id="1926" w:author="Álvaro Gonzalez" w:date="2020-06-16T15:47:00Z">
              <w:tcPr>
                <w:tcW w:w="2124" w:type="dxa"/>
                <w:gridSpan w:val="2"/>
                <w:shd w:val="clear" w:color="auto" w:fill="auto"/>
              </w:tcPr>
            </w:tcPrChange>
          </w:tcPr>
          <w:p w14:paraId="2EDCEE5B" w14:textId="7DF130FB" w:rsidR="004912DD" w:rsidRPr="00086708" w:rsidDel="00057648" w:rsidRDefault="003C1E52" w:rsidP="003C1E52">
            <w:pPr>
              <w:rPr>
                <w:del w:id="1927" w:author="Álvaro Gonzalez" w:date="2020-06-16T15:45:00Z"/>
                <w:rFonts w:eastAsia="MS Mincho"/>
              </w:rPr>
            </w:pPr>
            <w:del w:id="1928" w:author="Álvaro Gonzalez" w:date="2020-06-16T15:45:00Z">
              <w:r w:rsidDel="00057648">
                <w:rPr>
                  <w:rFonts w:eastAsia="MS Mincho"/>
                </w:rPr>
                <w:delText>92.37</w:delText>
              </w:r>
            </w:del>
          </w:p>
        </w:tc>
      </w:tr>
      <w:tr w:rsidR="00057648" w:rsidRPr="00086708" w14:paraId="0E99922A" w14:textId="77777777" w:rsidTr="00057648">
        <w:trPr>
          <w:ins w:id="1929"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Change w:id="1930" w:author="Álvaro Gonzalez" w:date="2020-06-16T15:4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41762DE7" w14:textId="77777777" w:rsidR="00057648" w:rsidRPr="00086708" w:rsidRDefault="00057648" w:rsidP="000B0FB3">
            <w:pPr>
              <w:ind w:firstLine="0"/>
              <w:rPr>
                <w:ins w:id="1931" w:author="Álvaro Gonzalez" w:date="2020-06-16T15:45:00Z"/>
                <w:rFonts w:eastAsia="MS Mincho"/>
              </w:rPr>
            </w:pPr>
            <w:ins w:id="1932" w:author="Álvaro Gonzalez" w:date="2020-06-16T15:45:00Z">
              <w:r>
                <w:rPr>
                  <w:rFonts w:eastAsia="MS Mincho"/>
                </w:rPr>
                <w:t xml:space="preserve">Jugada </w:t>
              </w:r>
            </w:ins>
          </w:p>
        </w:tc>
        <w:tc>
          <w:tcPr>
            <w:tcW w:w="2380" w:type="dxa"/>
            <w:tcBorders>
              <w:top w:val="single" w:sz="4" w:space="0" w:color="auto"/>
              <w:left w:val="single" w:sz="4" w:space="0" w:color="auto"/>
              <w:bottom w:val="single" w:sz="4" w:space="0" w:color="auto"/>
              <w:right w:val="single" w:sz="4" w:space="0" w:color="auto"/>
            </w:tcBorders>
            <w:shd w:val="clear" w:color="auto" w:fill="auto"/>
            <w:tcPrChange w:id="1933" w:author="Álvaro Gonzalez" w:date="2020-06-16T15:47:00Z">
              <w:tcPr>
                <w:tcW w:w="2123" w:type="dxa"/>
                <w:tcBorders>
                  <w:top w:val="single" w:sz="4" w:space="0" w:color="auto"/>
                  <w:left w:val="single" w:sz="4" w:space="0" w:color="auto"/>
                  <w:bottom w:val="single" w:sz="4" w:space="0" w:color="auto"/>
                  <w:right w:val="single" w:sz="4" w:space="0" w:color="auto"/>
                </w:tcBorders>
                <w:shd w:val="clear" w:color="auto" w:fill="auto"/>
              </w:tcPr>
            </w:tcPrChange>
          </w:tcPr>
          <w:p w14:paraId="6DCBD5A0" w14:textId="2B5C2514" w:rsidR="00057648" w:rsidRPr="00086708" w:rsidRDefault="00057648" w:rsidP="00057648">
            <w:pPr>
              <w:ind w:firstLine="0"/>
              <w:rPr>
                <w:ins w:id="1934" w:author="Álvaro Gonzalez" w:date="2020-06-16T15:45:00Z"/>
                <w:rFonts w:eastAsia="MS Mincho"/>
              </w:rPr>
            </w:pPr>
            <w:ins w:id="1935" w:author="Álvaro Gonzalez" w:date="2020-06-16T15:47:00Z">
              <w:r>
                <w:rPr>
                  <w:rFonts w:eastAsia="MS Mincho"/>
                </w:rPr>
                <w:t>Combinaciones posibles</w:t>
              </w:r>
            </w:ins>
          </w:p>
        </w:tc>
        <w:tc>
          <w:tcPr>
            <w:tcW w:w="1867" w:type="dxa"/>
            <w:tcBorders>
              <w:top w:val="single" w:sz="4" w:space="0" w:color="auto"/>
              <w:left w:val="single" w:sz="4" w:space="0" w:color="auto"/>
              <w:bottom w:val="single" w:sz="4" w:space="0" w:color="auto"/>
              <w:right w:val="single" w:sz="4" w:space="0" w:color="auto"/>
            </w:tcBorders>
            <w:shd w:val="clear" w:color="auto" w:fill="auto"/>
            <w:tcPrChange w:id="1936" w:author="Álvaro Gonzalez" w:date="2020-06-16T15:47:00Z">
              <w:tcPr>
                <w:tcW w:w="2124" w:type="dxa"/>
                <w:gridSpan w:val="2"/>
                <w:tcBorders>
                  <w:top w:val="single" w:sz="4" w:space="0" w:color="auto"/>
                  <w:left w:val="single" w:sz="4" w:space="0" w:color="auto"/>
                  <w:bottom w:val="single" w:sz="4" w:space="0" w:color="auto"/>
                  <w:right w:val="single" w:sz="4" w:space="0" w:color="auto"/>
                </w:tcBorders>
                <w:shd w:val="clear" w:color="auto" w:fill="auto"/>
              </w:tcPr>
            </w:tcPrChange>
          </w:tcPr>
          <w:p w14:paraId="3FCF4BBE" w14:textId="0489F7F8" w:rsidR="00057648" w:rsidRPr="00086708" w:rsidRDefault="00057648">
            <w:pPr>
              <w:ind w:firstLine="0"/>
              <w:jc w:val="center"/>
              <w:rPr>
                <w:ins w:id="1937" w:author="Álvaro Gonzalez" w:date="2020-06-16T15:45:00Z"/>
                <w:rFonts w:eastAsia="MS Mincho"/>
              </w:rPr>
              <w:pPrChange w:id="1938" w:author="Álvaro Gonzalez" w:date="2020-06-16T15:47:00Z">
                <w:pPr>
                  <w:ind w:firstLine="0"/>
                </w:pPr>
              </w:pPrChange>
            </w:pPr>
            <w:ins w:id="1939" w:author="Álvaro Gonzalez" w:date="2020-06-16T15:45:00Z">
              <w:r w:rsidRPr="00086708">
                <w:rPr>
                  <w:rFonts w:eastAsia="MS Mincho"/>
                </w:rPr>
                <w:t>%</w:t>
              </w:r>
            </w:ins>
          </w:p>
        </w:tc>
      </w:tr>
      <w:tr w:rsidR="00AB793F" w:rsidRPr="00086708" w14:paraId="5207AC99" w14:textId="77777777" w:rsidTr="000B0FB3">
        <w:trPr>
          <w:ins w:id="1940"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34891C71" w14:textId="77777777" w:rsidR="00AB793F" w:rsidRPr="00893DB6" w:rsidRDefault="00AB793F" w:rsidP="00AB793F">
            <w:pPr>
              <w:ind w:firstLine="0"/>
              <w:rPr>
                <w:ins w:id="1941" w:author="Álvaro Gonzalez" w:date="2020-06-16T15:45:00Z"/>
                <w:rFonts w:eastAsia="MS Mincho"/>
              </w:rPr>
            </w:pPr>
            <w:ins w:id="1942" w:author="Álvaro Gonzalez" w:date="2020-06-16T15:45:00Z">
              <w:r w:rsidRPr="00893DB6">
                <w:rPr>
                  <w:rFonts w:eastAsia="MS Mincho"/>
                </w:rPr>
                <w:t>Escalera real</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0B14E3F6" w14:textId="10123ED1" w:rsidR="00AB793F" w:rsidRPr="00086708" w:rsidRDefault="00AB793F" w:rsidP="00AB793F">
            <w:pPr>
              <w:ind w:firstLine="0"/>
              <w:rPr>
                <w:ins w:id="1943" w:author="Álvaro Gonzalez" w:date="2020-06-16T15:45:00Z"/>
                <w:rFonts w:eastAsia="MS Mincho"/>
              </w:rPr>
            </w:pPr>
            <w:ins w:id="1944" w:author="Álvaro Gonzalez" w:date="2020-06-16T15:48:00Z">
              <w:r>
                <w:rPr>
                  <w:rFonts w:ascii="Calibri" w:hAnsi="Calibri"/>
                  <w:color w:val="000000"/>
                  <w:szCs w:val="22"/>
                </w:rPr>
                <w:t>4</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3B79FDBA" w14:textId="24ADD647" w:rsidR="00AB793F" w:rsidRPr="00086708" w:rsidRDefault="00AB793F" w:rsidP="00AB793F">
            <w:pPr>
              <w:ind w:firstLine="0"/>
              <w:rPr>
                <w:ins w:id="1945" w:author="Álvaro Gonzalez" w:date="2020-06-16T15:45:00Z"/>
                <w:rFonts w:eastAsia="MS Mincho"/>
              </w:rPr>
            </w:pPr>
            <w:ins w:id="1946" w:author="Álvaro Gonzalez" w:date="2020-06-16T15:48:00Z">
              <w:r>
                <w:rPr>
                  <w:rFonts w:ascii="Calibri" w:hAnsi="Calibri"/>
                  <w:color w:val="000000"/>
                  <w:szCs w:val="22"/>
                </w:rPr>
                <w:t>0,000154%</w:t>
              </w:r>
            </w:ins>
          </w:p>
        </w:tc>
      </w:tr>
      <w:tr w:rsidR="00AB793F" w:rsidRPr="00086708" w14:paraId="09FA8F9C" w14:textId="77777777" w:rsidTr="000B0FB3">
        <w:trPr>
          <w:ins w:id="1947"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0B75563B" w14:textId="77777777" w:rsidR="00AB793F" w:rsidRPr="00893DB6" w:rsidRDefault="00AB793F" w:rsidP="00AB793F">
            <w:pPr>
              <w:ind w:firstLine="0"/>
              <w:rPr>
                <w:ins w:id="1948" w:author="Álvaro Gonzalez" w:date="2020-06-16T15:45:00Z"/>
                <w:rFonts w:eastAsia="MS Mincho"/>
              </w:rPr>
            </w:pPr>
            <w:ins w:id="1949" w:author="Álvaro Gonzalez" w:date="2020-06-16T15:45:00Z">
              <w:r w:rsidRPr="00893DB6">
                <w:rPr>
                  <w:rFonts w:eastAsia="MS Mincho"/>
                </w:rPr>
                <w:t>Escalera de Color</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2F79D772" w14:textId="5DFE9CE9" w:rsidR="00AB793F" w:rsidRPr="00086708" w:rsidRDefault="00AB793F" w:rsidP="00AB793F">
            <w:pPr>
              <w:ind w:firstLine="0"/>
              <w:rPr>
                <w:ins w:id="1950" w:author="Álvaro Gonzalez" w:date="2020-06-16T15:45:00Z"/>
                <w:rFonts w:eastAsia="MS Mincho"/>
              </w:rPr>
            </w:pPr>
            <w:ins w:id="1951" w:author="Álvaro Gonzalez" w:date="2020-06-16T15:48:00Z">
              <w:r>
                <w:rPr>
                  <w:rFonts w:ascii="Calibri" w:hAnsi="Calibri"/>
                  <w:color w:val="000000"/>
                  <w:szCs w:val="22"/>
                </w:rPr>
                <w:t>36</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704B0B39" w14:textId="3C4C2C4F" w:rsidR="00AB793F" w:rsidRPr="00086708" w:rsidRDefault="00AB793F" w:rsidP="00AB793F">
            <w:pPr>
              <w:ind w:firstLine="0"/>
              <w:rPr>
                <w:ins w:id="1952" w:author="Álvaro Gonzalez" w:date="2020-06-16T15:45:00Z"/>
                <w:rFonts w:eastAsia="MS Mincho"/>
              </w:rPr>
            </w:pPr>
            <w:ins w:id="1953" w:author="Álvaro Gonzalez" w:date="2020-06-16T15:48:00Z">
              <w:r>
                <w:rPr>
                  <w:rFonts w:ascii="Calibri" w:hAnsi="Calibri"/>
                  <w:color w:val="000000"/>
                  <w:szCs w:val="22"/>
                </w:rPr>
                <w:t>0,001385%</w:t>
              </w:r>
            </w:ins>
          </w:p>
        </w:tc>
      </w:tr>
      <w:tr w:rsidR="00AB793F" w:rsidRPr="00086708" w14:paraId="180DA4E9" w14:textId="77777777" w:rsidTr="000B0FB3">
        <w:trPr>
          <w:ins w:id="1954"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6C63F78F" w14:textId="694F3A27" w:rsidR="00AB793F" w:rsidRPr="00893DB6" w:rsidRDefault="000B0FB3" w:rsidP="00AB793F">
            <w:pPr>
              <w:ind w:firstLine="0"/>
              <w:rPr>
                <w:ins w:id="1955" w:author="Álvaro Gonzalez" w:date="2020-06-16T15:45:00Z"/>
                <w:rFonts w:eastAsia="MS Mincho"/>
              </w:rPr>
            </w:pPr>
            <w:ins w:id="1956" w:author="Álvaro Gonzalez" w:date="2020-06-16T22:12:00Z">
              <w:r>
                <w:rPr>
                  <w:rFonts w:eastAsia="MS Mincho"/>
                </w:rPr>
                <w:t>Póker</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521D2960" w14:textId="4112A3C4" w:rsidR="00AB793F" w:rsidRPr="00086708" w:rsidRDefault="00AB793F" w:rsidP="00AB793F">
            <w:pPr>
              <w:ind w:firstLine="0"/>
              <w:rPr>
                <w:ins w:id="1957" w:author="Álvaro Gonzalez" w:date="2020-06-16T15:45:00Z"/>
                <w:rFonts w:eastAsia="MS Mincho"/>
              </w:rPr>
            </w:pPr>
            <w:ins w:id="1958" w:author="Álvaro Gonzalez" w:date="2020-06-16T15:48:00Z">
              <w:r>
                <w:rPr>
                  <w:rFonts w:ascii="Calibri" w:hAnsi="Calibri"/>
                  <w:color w:val="000000"/>
                  <w:szCs w:val="22"/>
                </w:rPr>
                <w:t>624</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43C92E9A" w14:textId="054D5E44" w:rsidR="00AB793F" w:rsidRPr="00086708" w:rsidRDefault="00AB793F" w:rsidP="00AB793F">
            <w:pPr>
              <w:ind w:firstLine="0"/>
              <w:rPr>
                <w:ins w:id="1959" w:author="Álvaro Gonzalez" w:date="2020-06-16T15:45:00Z"/>
                <w:rFonts w:eastAsia="MS Mincho"/>
              </w:rPr>
            </w:pPr>
            <w:ins w:id="1960" w:author="Álvaro Gonzalez" w:date="2020-06-16T15:48:00Z">
              <w:r>
                <w:rPr>
                  <w:rFonts w:ascii="Calibri" w:hAnsi="Calibri"/>
                  <w:color w:val="000000"/>
                  <w:szCs w:val="22"/>
                </w:rPr>
                <w:t>0,024010%</w:t>
              </w:r>
            </w:ins>
          </w:p>
        </w:tc>
      </w:tr>
      <w:tr w:rsidR="00AB793F" w:rsidRPr="00086708" w14:paraId="59698354" w14:textId="77777777" w:rsidTr="000B0FB3">
        <w:trPr>
          <w:ins w:id="1961"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5E7C45C0" w14:textId="77777777" w:rsidR="00AB793F" w:rsidRPr="00893DB6" w:rsidRDefault="00AB793F" w:rsidP="00AB793F">
            <w:pPr>
              <w:ind w:firstLine="0"/>
              <w:rPr>
                <w:ins w:id="1962" w:author="Álvaro Gonzalez" w:date="2020-06-16T15:45:00Z"/>
                <w:rFonts w:eastAsia="MS Mincho"/>
              </w:rPr>
            </w:pPr>
            <w:ins w:id="1963" w:author="Álvaro Gonzalez" w:date="2020-06-16T15:45:00Z">
              <w:r w:rsidRPr="00893DB6">
                <w:rPr>
                  <w:rFonts w:eastAsia="MS Mincho"/>
                </w:rPr>
                <w:t>Full</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608CBF0C" w14:textId="32E5BDEA" w:rsidR="00AB793F" w:rsidRPr="00086708" w:rsidRDefault="00AB793F" w:rsidP="00AB793F">
            <w:pPr>
              <w:ind w:firstLine="0"/>
              <w:rPr>
                <w:ins w:id="1964" w:author="Álvaro Gonzalez" w:date="2020-06-16T15:45:00Z"/>
                <w:rFonts w:eastAsia="MS Mincho"/>
              </w:rPr>
            </w:pPr>
            <w:ins w:id="1965" w:author="Álvaro Gonzalez" w:date="2020-06-16T15:48:00Z">
              <w:r>
                <w:rPr>
                  <w:rFonts w:ascii="Calibri" w:hAnsi="Calibri"/>
                  <w:color w:val="000000"/>
                  <w:szCs w:val="22"/>
                </w:rPr>
                <w:t>3744</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128A2992" w14:textId="428C7671" w:rsidR="00AB793F" w:rsidRPr="00086708" w:rsidRDefault="00AB793F" w:rsidP="00AB793F">
            <w:pPr>
              <w:ind w:firstLine="0"/>
              <w:rPr>
                <w:ins w:id="1966" w:author="Álvaro Gonzalez" w:date="2020-06-16T15:45:00Z"/>
                <w:rFonts w:eastAsia="MS Mincho"/>
              </w:rPr>
            </w:pPr>
            <w:ins w:id="1967" w:author="Álvaro Gonzalez" w:date="2020-06-16T15:48:00Z">
              <w:r>
                <w:rPr>
                  <w:rFonts w:ascii="Calibri" w:hAnsi="Calibri"/>
                  <w:color w:val="000000"/>
                  <w:szCs w:val="22"/>
                </w:rPr>
                <w:t>0,144058%</w:t>
              </w:r>
            </w:ins>
          </w:p>
        </w:tc>
      </w:tr>
      <w:tr w:rsidR="00AB793F" w:rsidRPr="00086708" w14:paraId="4622D4CD" w14:textId="77777777" w:rsidTr="000B0FB3">
        <w:trPr>
          <w:ins w:id="1968"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3FE01DAF" w14:textId="77777777" w:rsidR="00AB793F" w:rsidRPr="00893DB6" w:rsidRDefault="00AB793F" w:rsidP="00AB793F">
            <w:pPr>
              <w:ind w:firstLine="0"/>
              <w:rPr>
                <w:ins w:id="1969" w:author="Álvaro Gonzalez" w:date="2020-06-16T15:45:00Z"/>
                <w:rFonts w:eastAsia="MS Mincho"/>
              </w:rPr>
            </w:pPr>
            <w:ins w:id="1970" w:author="Álvaro Gonzalez" w:date="2020-06-16T15:45:00Z">
              <w:r w:rsidRPr="00893DB6">
                <w:rPr>
                  <w:rFonts w:eastAsia="MS Mincho"/>
                </w:rPr>
                <w:t>Color</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13DF9932" w14:textId="2B2837F2" w:rsidR="00AB793F" w:rsidRPr="00086708" w:rsidRDefault="00AB793F" w:rsidP="00AB793F">
            <w:pPr>
              <w:ind w:firstLine="0"/>
              <w:rPr>
                <w:ins w:id="1971" w:author="Álvaro Gonzalez" w:date="2020-06-16T15:45:00Z"/>
                <w:rFonts w:eastAsia="MS Mincho"/>
              </w:rPr>
            </w:pPr>
            <w:ins w:id="1972" w:author="Álvaro Gonzalez" w:date="2020-06-16T15:48:00Z">
              <w:r>
                <w:rPr>
                  <w:rFonts w:ascii="Calibri" w:hAnsi="Calibri"/>
                  <w:color w:val="000000"/>
                  <w:szCs w:val="22"/>
                </w:rPr>
                <w:t>5108</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0404C5BF" w14:textId="6042118A" w:rsidR="00AB793F" w:rsidRPr="00086708" w:rsidRDefault="00AB793F" w:rsidP="00AB793F">
            <w:pPr>
              <w:ind w:firstLine="0"/>
              <w:rPr>
                <w:ins w:id="1973" w:author="Álvaro Gonzalez" w:date="2020-06-16T15:45:00Z"/>
                <w:rFonts w:eastAsia="MS Mincho"/>
              </w:rPr>
            </w:pPr>
            <w:ins w:id="1974" w:author="Álvaro Gonzalez" w:date="2020-06-16T15:48:00Z">
              <w:r>
                <w:rPr>
                  <w:rFonts w:ascii="Calibri" w:hAnsi="Calibri"/>
                  <w:color w:val="000000"/>
                  <w:szCs w:val="22"/>
                </w:rPr>
                <w:t>0,196540%</w:t>
              </w:r>
            </w:ins>
          </w:p>
        </w:tc>
      </w:tr>
      <w:tr w:rsidR="00AB793F" w:rsidRPr="00086708" w14:paraId="5A5527F4" w14:textId="77777777" w:rsidTr="000B0FB3">
        <w:trPr>
          <w:ins w:id="1975"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414AA0F4" w14:textId="77777777" w:rsidR="00AB793F" w:rsidRPr="00893DB6" w:rsidRDefault="00AB793F" w:rsidP="00AB793F">
            <w:pPr>
              <w:ind w:firstLine="0"/>
              <w:rPr>
                <w:ins w:id="1976" w:author="Álvaro Gonzalez" w:date="2020-06-16T15:45:00Z"/>
                <w:rFonts w:eastAsia="MS Mincho"/>
              </w:rPr>
            </w:pPr>
            <w:ins w:id="1977" w:author="Álvaro Gonzalez" w:date="2020-06-16T15:45:00Z">
              <w:r w:rsidRPr="00893DB6">
                <w:rPr>
                  <w:rFonts w:eastAsia="MS Mincho"/>
                </w:rPr>
                <w:t>Escalera</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670D7A5E" w14:textId="5DCECBB6" w:rsidR="00AB793F" w:rsidRPr="00086708" w:rsidRDefault="00AB793F" w:rsidP="00AB793F">
            <w:pPr>
              <w:ind w:firstLine="0"/>
              <w:rPr>
                <w:ins w:id="1978" w:author="Álvaro Gonzalez" w:date="2020-06-16T15:45:00Z"/>
                <w:rFonts w:eastAsia="MS Mincho"/>
              </w:rPr>
            </w:pPr>
            <w:ins w:id="1979" w:author="Álvaro Gonzalez" w:date="2020-06-16T15:48:00Z">
              <w:r>
                <w:rPr>
                  <w:rFonts w:ascii="Calibri" w:hAnsi="Calibri"/>
                  <w:color w:val="000000"/>
                  <w:szCs w:val="22"/>
                </w:rPr>
                <w:t>10200</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0B1C5E2A" w14:textId="7B4F152F" w:rsidR="00AB793F" w:rsidRPr="00086708" w:rsidRDefault="00AB793F" w:rsidP="00AB793F">
            <w:pPr>
              <w:ind w:firstLine="0"/>
              <w:rPr>
                <w:ins w:id="1980" w:author="Álvaro Gonzalez" w:date="2020-06-16T15:45:00Z"/>
                <w:rFonts w:eastAsia="MS Mincho"/>
              </w:rPr>
            </w:pPr>
            <w:ins w:id="1981" w:author="Álvaro Gonzalez" w:date="2020-06-16T15:48:00Z">
              <w:r>
                <w:rPr>
                  <w:rFonts w:ascii="Calibri" w:hAnsi="Calibri"/>
                  <w:color w:val="000000"/>
                  <w:szCs w:val="22"/>
                </w:rPr>
                <w:t>0,392465%</w:t>
              </w:r>
            </w:ins>
          </w:p>
        </w:tc>
      </w:tr>
      <w:tr w:rsidR="00AB793F" w:rsidRPr="00086708" w14:paraId="54231D0C" w14:textId="77777777" w:rsidTr="000B0FB3">
        <w:trPr>
          <w:ins w:id="1982"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0FEAAC69" w14:textId="77777777" w:rsidR="00AB793F" w:rsidRPr="00893DB6" w:rsidRDefault="00AB793F" w:rsidP="00AB793F">
            <w:pPr>
              <w:ind w:firstLine="0"/>
              <w:rPr>
                <w:ins w:id="1983" w:author="Álvaro Gonzalez" w:date="2020-06-16T15:45:00Z"/>
                <w:rFonts w:eastAsia="MS Mincho"/>
              </w:rPr>
            </w:pPr>
            <w:ins w:id="1984" w:author="Álvaro Gonzalez" w:date="2020-06-16T15:45:00Z">
              <w:r w:rsidRPr="00893DB6">
                <w:rPr>
                  <w:rFonts w:eastAsia="MS Mincho"/>
                </w:rPr>
                <w:t>Trio</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38E4F9C8" w14:textId="3A1BDAD1" w:rsidR="00AB793F" w:rsidRPr="00086708" w:rsidRDefault="00AB793F" w:rsidP="00AB793F">
            <w:pPr>
              <w:ind w:firstLine="0"/>
              <w:rPr>
                <w:ins w:id="1985" w:author="Álvaro Gonzalez" w:date="2020-06-16T15:45:00Z"/>
                <w:rFonts w:eastAsia="MS Mincho"/>
              </w:rPr>
            </w:pPr>
            <w:ins w:id="1986" w:author="Álvaro Gonzalez" w:date="2020-06-16T15:48:00Z">
              <w:r>
                <w:rPr>
                  <w:rFonts w:ascii="Calibri" w:hAnsi="Calibri"/>
                  <w:color w:val="000000"/>
                  <w:szCs w:val="22"/>
                </w:rPr>
                <w:t>54912</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434F4BFE" w14:textId="491E5707" w:rsidR="00AB793F" w:rsidRPr="00086708" w:rsidRDefault="00AB793F" w:rsidP="00AB793F">
            <w:pPr>
              <w:ind w:firstLine="0"/>
              <w:rPr>
                <w:ins w:id="1987" w:author="Álvaro Gonzalez" w:date="2020-06-16T15:45:00Z"/>
                <w:rFonts w:eastAsia="MS Mincho"/>
              </w:rPr>
            </w:pPr>
            <w:ins w:id="1988" w:author="Álvaro Gonzalez" w:date="2020-06-16T15:48:00Z">
              <w:r>
                <w:rPr>
                  <w:rFonts w:ascii="Calibri" w:hAnsi="Calibri"/>
                  <w:color w:val="000000"/>
                  <w:szCs w:val="22"/>
                </w:rPr>
                <w:t>2,112845%</w:t>
              </w:r>
            </w:ins>
          </w:p>
        </w:tc>
      </w:tr>
      <w:tr w:rsidR="00AB793F" w:rsidRPr="00086708" w14:paraId="358C17F7" w14:textId="77777777" w:rsidTr="000B0FB3">
        <w:trPr>
          <w:ins w:id="1989"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621E4407" w14:textId="77777777" w:rsidR="00AB793F" w:rsidRPr="00893DB6" w:rsidRDefault="00AB793F" w:rsidP="00AB793F">
            <w:pPr>
              <w:ind w:firstLine="0"/>
              <w:rPr>
                <w:ins w:id="1990" w:author="Álvaro Gonzalez" w:date="2020-06-16T15:45:00Z"/>
                <w:rFonts w:eastAsia="MS Mincho"/>
              </w:rPr>
            </w:pPr>
            <w:ins w:id="1991" w:author="Álvaro Gonzalez" w:date="2020-06-16T15:45:00Z">
              <w:r w:rsidRPr="00893DB6">
                <w:rPr>
                  <w:rFonts w:eastAsia="MS Mincho"/>
                </w:rPr>
                <w:t>Doble pareja</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3E24A53F" w14:textId="5DE69FB1" w:rsidR="00AB793F" w:rsidRPr="00086708" w:rsidRDefault="00AB793F" w:rsidP="00AB793F">
            <w:pPr>
              <w:ind w:firstLine="0"/>
              <w:rPr>
                <w:ins w:id="1992" w:author="Álvaro Gonzalez" w:date="2020-06-16T15:45:00Z"/>
                <w:rFonts w:eastAsia="MS Mincho"/>
              </w:rPr>
            </w:pPr>
            <w:ins w:id="1993" w:author="Álvaro Gonzalez" w:date="2020-06-16T15:48:00Z">
              <w:r>
                <w:rPr>
                  <w:rFonts w:ascii="Calibri" w:hAnsi="Calibri"/>
                  <w:color w:val="000000"/>
                  <w:szCs w:val="22"/>
                </w:rPr>
                <w:t>123552</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1EE44086" w14:textId="35179845" w:rsidR="00AB793F" w:rsidRPr="00086708" w:rsidRDefault="00AB793F" w:rsidP="00AB793F">
            <w:pPr>
              <w:ind w:firstLine="0"/>
              <w:rPr>
                <w:ins w:id="1994" w:author="Álvaro Gonzalez" w:date="2020-06-16T15:45:00Z"/>
                <w:rFonts w:eastAsia="MS Mincho"/>
              </w:rPr>
            </w:pPr>
            <w:ins w:id="1995" w:author="Álvaro Gonzalez" w:date="2020-06-16T15:48:00Z">
              <w:r>
                <w:rPr>
                  <w:rFonts w:ascii="Calibri" w:hAnsi="Calibri"/>
                  <w:color w:val="000000"/>
                  <w:szCs w:val="22"/>
                </w:rPr>
                <w:t>4,753902%</w:t>
              </w:r>
            </w:ins>
          </w:p>
        </w:tc>
      </w:tr>
      <w:tr w:rsidR="00AB793F" w:rsidRPr="00086708" w14:paraId="7E809235" w14:textId="77777777" w:rsidTr="000B0FB3">
        <w:trPr>
          <w:ins w:id="1996"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5A803CEA" w14:textId="77777777" w:rsidR="00AB793F" w:rsidRPr="00893DB6" w:rsidRDefault="00AB793F" w:rsidP="00AB793F">
            <w:pPr>
              <w:ind w:firstLine="0"/>
              <w:rPr>
                <w:ins w:id="1997" w:author="Álvaro Gonzalez" w:date="2020-06-16T15:45:00Z"/>
                <w:rFonts w:eastAsia="MS Mincho"/>
              </w:rPr>
            </w:pPr>
            <w:ins w:id="1998" w:author="Álvaro Gonzalez" w:date="2020-06-16T15:45:00Z">
              <w:r w:rsidRPr="00893DB6">
                <w:rPr>
                  <w:rFonts w:eastAsia="MS Mincho"/>
                </w:rPr>
                <w:t>Pareja</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04ADC337" w14:textId="73D0174D" w:rsidR="00AB793F" w:rsidRPr="00086708" w:rsidRDefault="00AB793F" w:rsidP="00AB793F">
            <w:pPr>
              <w:ind w:firstLine="0"/>
              <w:rPr>
                <w:ins w:id="1999" w:author="Álvaro Gonzalez" w:date="2020-06-16T15:45:00Z"/>
                <w:rFonts w:eastAsia="MS Mincho"/>
              </w:rPr>
            </w:pPr>
            <w:ins w:id="2000" w:author="Álvaro Gonzalez" w:date="2020-06-16T15:48:00Z">
              <w:r>
                <w:rPr>
                  <w:rFonts w:ascii="Calibri" w:hAnsi="Calibri"/>
                  <w:color w:val="000000"/>
                  <w:szCs w:val="22"/>
                </w:rPr>
                <w:t>1098240</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1926BF2B" w14:textId="641059C2" w:rsidR="00AB793F" w:rsidRPr="00086708" w:rsidRDefault="00AB793F" w:rsidP="00AB793F">
            <w:pPr>
              <w:ind w:firstLine="0"/>
              <w:rPr>
                <w:ins w:id="2001" w:author="Álvaro Gonzalez" w:date="2020-06-16T15:45:00Z"/>
                <w:rFonts w:eastAsia="MS Mincho"/>
              </w:rPr>
            </w:pPr>
            <w:ins w:id="2002" w:author="Álvaro Gonzalez" w:date="2020-06-16T15:48:00Z">
              <w:r>
                <w:rPr>
                  <w:rFonts w:ascii="Calibri" w:hAnsi="Calibri"/>
                  <w:color w:val="000000"/>
                  <w:szCs w:val="22"/>
                </w:rPr>
                <w:t>42,256903%</w:t>
              </w:r>
            </w:ins>
          </w:p>
        </w:tc>
      </w:tr>
      <w:tr w:rsidR="00AB793F" w14:paraId="72BD76CF" w14:textId="77777777" w:rsidTr="000B0FB3">
        <w:trPr>
          <w:ins w:id="2003" w:author="Álvaro Gonzalez" w:date="2020-06-16T15:45:00Z"/>
        </w:trPr>
        <w:tc>
          <w:tcPr>
            <w:tcW w:w="2123" w:type="dxa"/>
            <w:tcBorders>
              <w:top w:val="single" w:sz="4" w:space="0" w:color="auto"/>
              <w:left w:val="single" w:sz="4" w:space="0" w:color="auto"/>
              <w:bottom w:val="single" w:sz="4" w:space="0" w:color="auto"/>
              <w:right w:val="single" w:sz="4" w:space="0" w:color="auto"/>
            </w:tcBorders>
            <w:shd w:val="clear" w:color="auto" w:fill="auto"/>
          </w:tcPr>
          <w:p w14:paraId="2576074C" w14:textId="77777777" w:rsidR="00AB793F" w:rsidRPr="00893DB6" w:rsidRDefault="00AB793F" w:rsidP="00AB793F">
            <w:pPr>
              <w:ind w:firstLine="0"/>
              <w:rPr>
                <w:ins w:id="2004" w:author="Álvaro Gonzalez" w:date="2020-06-16T15:45:00Z"/>
                <w:rFonts w:eastAsia="MS Mincho"/>
              </w:rPr>
            </w:pPr>
            <w:ins w:id="2005" w:author="Álvaro Gonzalez" w:date="2020-06-16T15:45:00Z">
              <w:r w:rsidRPr="00893DB6">
                <w:rPr>
                  <w:rFonts w:eastAsia="MS Mincho"/>
                </w:rPr>
                <w:t>Carta alta</w:t>
              </w:r>
            </w:ins>
          </w:p>
        </w:tc>
        <w:tc>
          <w:tcPr>
            <w:tcW w:w="2380" w:type="dxa"/>
            <w:tcBorders>
              <w:top w:val="single" w:sz="4" w:space="0" w:color="auto"/>
              <w:left w:val="single" w:sz="4" w:space="0" w:color="auto"/>
              <w:bottom w:val="single" w:sz="4" w:space="0" w:color="auto"/>
              <w:right w:val="single" w:sz="4" w:space="0" w:color="auto"/>
            </w:tcBorders>
            <w:shd w:val="clear" w:color="auto" w:fill="auto"/>
            <w:vAlign w:val="bottom"/>
          </w:tcPr>
          <w:p w14:paraId="3C02B4D1" w14:textId="4E7DD09D" w:rsidR="00AB793F" w:rsidRPr="00057648" w:rsidRDefault="00AB793F" w:rsidP="00AB793F">
            <w:pPr>
              <w:ind w:firstLine="0"/>
              <w:rPr>
                <w:ins w:id="2006" w:author="Álvaro Gonzalez" w:date="2020-06-16T15:45:00Z"/>
                <w:rFonts w:eastAsia="MS Mincho"/>
              </w:rPr>
            </w:pPr>
            <w:ins w:id="2007" w:author="Álvaro Gonzalez" w:date="2020-06-16T15:48:00Z">
              <w:r>
                <w:rPr>
                  <w:rFonts w:ascii="Calibri" w:hAnsi="Calibri"/>
                  <w:color w:val="000000"/>
                  <w:szCs w:val="22"/>
                </w:rPr>
                <w:t>1302540</w:t>
              </w:r>
            </w:ins>
          </w:p>
        </w:tc>
        <w:tc>
          <w:tcPr>
            <w:tcW w:w="1867" w:type="dxa"/>
            <w:tcBorders>
              <w:top w:val="single" w:sz="4" w:space="0" w:color="auto"/>
              <w:left w:val="single" w:sz="4" w:space="0" w:color="auto"/>
              <w:bottom w:val="single" w:sz="4" w:space="0" w:color="auto"/>
              <w:right w:val="single" w:sz="4" w:space="0" w:color="auto"/>
            </w:tcBorders>
            <w:shd w:val="clear" w:color="auto" w:fill="auto"/>
            <w:vAlign w:val="bottom"/>
          </w:tcPr>
          <w:p w14:paraId="4EDF9755" w14:textId="3C622C8A" w:rsidR="00AB793F" w:rsidRPr="00057648" w:rsidRDefault="00AB793F" w:rsidP="00AB793F">
            <w:pPr>
              <w:ind w:firstLine="0"/>
              <w:rPr>
                <w:ins w:id="2008" w:author="Álvaro Gonzalez" w:date="2020-06-16T15:45:00Z"/>
                <w:rFonts w:eastAsia="MS Mincho"/>
              </w:rPr>
            </w:pPr>
            <w:ins w:id="2009" w:author="Álvaro Gonzalez" w:date="2020-06-16T15:48:00Z">
              <w:r>
                <w:rPr>
                  <w:rFonts w:ascii="Calibri" w:hAnsi="Calibri"/>
                  <w:color w:val="000000"/>
                  <w:szCs w:val="22"/>
                </w:rPr>
                <w:t>50,117739%</w:t>
              </w:r>
            </w:ins>
          </w:p>
        </w:tc>
      </w:tr>
    </w:tbl>
    <w:p w14:paraId="5807B9E5" w14:textId="77777777" w:rsidR="004912DD" w:rsidRDefault="004912DD" w:rsidP="004912DD">
      <w:pPr>
        <w:ind w:firstLine="0"/>
      </w:pPr>
    </w:p>
    <w:p w14:paraId="3B73643A" w14:textId="77777777" w:rsidR="003C1E52" w:rsidRDefault="003C1E52" w:rsidP="004912DD">
      <w:pPr>
        <w:ind w:firstLine="0"/>
      </w:pPr>
      <w:r>
        <w:t>Con estos pesos, se puede hacer la suma ponderada, tal y como hemos hecho en el caso anterior.</w:t>
      </w:r>
    </w:p>
    <w:p w14:paraId="54D8DD56" w14:textId="557BF9F5" w:rsidR="003C1E52" w:rsidRDefault="003C1E52" w:rsidP="004912DD">
      <w:pPr>
        <w:ind w:firstLine="0"/>
        <w:rPr>
          <w:ins w:id="2010" w:author="Álvaro Gonzalez" w:date="2020-06-16T15:49:00Z"/>
        </w:rPr>
      </w:pPr>
      <w:del w:id="2011" w:author="Álvaro Gonzalez" w:date="2020-06-16T15:49:00Z">
        <w:r w:rsidDel="00AB793F">
          <w:delText>Juntando esta suma ponderada con la de las tablas de Maniaco y Roca,</w:delText>
        </w:r>
      </w:del>
      <w:ins w:id="2012" w:author="Álvaro Gonzalez" w:date="2020-06-16T15:49:00Z">
        <w:r w:rsidR="00AB793F">
          <w:t>Haciendo esta suma ponderada de cada uno de los patrones,</w:t>
        </w:r>
      </w:ins>
      <w:r>
        <w:t xml:space="preserve"> </w:t>
      </w:r>
      <w:del w:id="2013" w:author="Álvaro Gonzalez" w:date="2020-06-16T15:49:00Z">
        <w:r w:rsidDel="00AB793F">
          <w:delText xml:space="preserve">tenemos </w:delText>
        </w:r>
      </w:del>
      <w:ins w:id="2014" w:author="Álvaro Gonzalez" w:date="2020-06-16T15:49:00Z">
        <w:r w:rsidR="00AB793F">
          <w:t xml:space="preserve">se tienen </w:t>
        </w:r>
      </w:ins>
      <w:r>
        <w:t xml:space="preserve">los siguientes valores de </w:t>
      </w:r>
      <w:proofErr w:type="gramStart"/>
      <w:r w:rsidRPr="00DE131E">
        <w:t>p(</w:t>
      </w:r>
      <w:proofErr w:type="gramEnd"/>
      <w:r w:rsidRPr="00DE131E">
        <w:t>A | B)</w:t>
      </w:r>
      <w:r>
        <w:t xml:space="preserve"> en rondas posteriores a </w:t>
      </w:r>
      <w:proofErr w:type="spellStart"/>
      <w:r>
        <w:t>preflop</w:t>
      </w:r>
      <w:proofErr w:type="spellEnd"/>
      <w:r>
        <w:t>.</w:t>
      </w:r>
    </w:p>
    <w:p w14:paraId="10311595" w14:textId="4615A5FB" w:rsidR="00AB793F" w:rsidRDefault="00AB793F" w:rsidP="004912DD">
      <w:pPr>
        <w:ind w:firstLine="0"/>
        <w:rPr>
          <w:ins w:id="2015" w:author="Álvaro Gonzalez" w:date="2020-06-16T15:49:00Z"/>
        </w:rPr>
      </w:pPr>
    </w:p>
    <w:p w14:paraId="478D7882" w14:textId="1954E367" w:rsidR="00AB793F" w:rsidRDefault="00AB793F" w:rsidP="004912DD">
      <w:pPr>
        <w:ind w:firstLine="0"/>
        <w:rPr>
          <w:ins w:id="2016" w:author="Álvaro Gonzalez" w:date="2020-06-16T15:49:00Z"/>
        </w:rPr>
      </w:pPr>
    </w:p>
    <w:p w14:paraId="68A4A787" w14:textId="77777777" w:rsidR="00AB793F" w:rsidRDefault="00AB793F" w:rsidP="004912DD">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Change w:id="2017">
          <w:tblGrid>
            <w:gridCol w:w="2161"/>
            <w:gridCol w:w="2161"/>
            <w:gridCol w:w="2161"/>
            <w:gridCol w:w="2161"/>
          </w:tblGrid>
        </w:tblGridChange>
      </w:tblGrid>
      <w:tr w:rsidR="003C1E52" w14:paraId="61BDE71C" w14:textId="77777777" w:rsidTr="004308EF">
        <w:tc>
          <w:tcPr>
            <w:tcW w:w="8644" w:type="dxa"/>
            <w:gridSpan w:val="4"/>
            <w:shd w:val="clear" w:color="auto" w:fill="auto"/>
            <w:vAlign w:val="center"/>
          </w:tcPr>
          <w:p w14:paraId="1EB00509" w14:textId="77777777" w:rsidR="003C1E52" w:rsidRPr="004308EF" w:rsidRDefault="003C1E52" w:rsidP="004308EF">
            <w:pPr>
              <w:ind w:firstLine="0"/>
              <w:jc w:val="center"/>
              <w:rPr>
                <w:rFonts w:eastAsia="MS Mincho"/>
              </w:rPr>
            </w:pPr>
            <w:proofErr w:type="gramStart"/>
            <w:r w:rsidRPr="004308EF">
              <w:rPr>
                <w:rFonts w:eastAsia="MS Mincho"/>
              </w:rPr>
              <w:lastRenderedPageBreak/>
              <w:t>p(</w:t>
            </w:r>
            <w:proofErr w:type="gramEnd"/>
            <w:r w:rsidRPr="004308EF">
              <w:rPr>
                <w:rFonts w:eastAsia="MS Mincho"/>
              </w:rPr>
              <w:t xml:space="preserve">A | B) después del </w:t>
            </w:r>
            <w:proofErr w:type="spellStart"/>
            <w:r w:rsidRPr="004308EF">
              <w:rPr>
                <w:rFonts w:eastAsia="MS Mincho"/>
              </w:rPr>
              <w:t>preflop</w:t>
            </w:r>
            <w:proofErr w:type="spellEnd"/>
          </w:p>
        </w:tc>
      </w:tr>
      <w:tr w:rsidR="004308EF" w14:paraId="59BB2E22" w14:textId="77777777" w:rsidTr="004308EF">
        <w:tc>
          <w:tcPr>
            <w:tcW w:w="2161" w:type="dxa"/>
            <w:shd w:val="clear" w:color="auto" w:fill="auto"/>
          </w:tcPr>
          <w:p w14:paraId="4D5809E4" w14:textId="77777777" w:rsidR="003C1E52" w:rsidRPr="004308EF" w:rsidRDefault="003C1E52" w:rsidP="004308EF">
            <w:pPr>
              <w:ind w:firstLine="0"/>
              <w:rPr>
                <w:rFonts w:eastAsia="MS Mincho"/>
              </w:rPr>
            </w:pPr>
            <w:proofErr w:type="spellStart"/>
            <w:r w:rsidRPr="004308EF">
              <w:rPr>
                <w:rFonts w:eastAsia="MS Mincho"/>
              </w:rPr>
              <w:t>Patron</w:t>
            </w:r>
            <w:proofErr w:type="spellEnd"/>
          </w:p>
        </w:tc>
        <w:tc>
          <w:tcPr>
            <w:tcW w:w="2161" w:type="dxa"/>
            <w:shd w:val="clear" w:color="auto" w:fill="auto"/>
          </w:tcPr>
          <w:p w14:paraId="45805F2C" w14:textId="77777777" w:rsidR="003C1E52" w:rsidRPr="004308EF" w:rsidRDefault="003C1E52" w:rsidP="004308EF">
            <w:pPr>
              <w:ind w:firstLine="0"/>
              <w:rPr>
                <w:rFonts w:eastAsia="MS Mincho"/>
              </w:rPr>
            </w:pPr>
            <w:r w:rsidRPr="004308EF">
              <w:rPr>
                <w:rFonts w:eastAsia="MS Mincho"/>
              </w:rPr>
              <w:t>P(pasar)</w:t>
            </w:r>
          </w:p>
        </w:tc>
        <w:tc>
          <w:tcPr>
            <w:tcW w:w="2161" w:type="dxa"/>
            <w:shd w:val="clear" w:color="auto" w:fill="auto"/>
          </w:tcPr>
          <w:p w14:paraId="68CFF1AD" w14:textId="77777777" w:rsidR="003C1E52" w:rsidRPr="004308EF" w:rsidRDefault="003C1E52" w:rsidP="004308EF">
            <w:pPr>
              <w:ind w:firstLine="0"/>
              <w:rPr>
                <w:rFonts w:eastAsia="MS Mincho"/>
              </w:rPr>
            </w:pPr>
            <w:r w:rsidRPr="004308EF">
              <w:rPr>
                <w:rFonts w:eastAsia="MS Mincho"/>
              </w:rPr>
              <w:t>P(ver)</w:t>
            </w:r>
          </w:p>
        </w:tc>
        <w:tc>
          <w:tcPr>
            <w:tcW w:w="2161" w:type="dxa"/>
            <w:shd w:val="clear" w:color="auto" w:fill="auto"/>
          </w:tcPr>
          <w:p w14:paraId="0C7759C2" w14:textId="77777777" w:rsidR="003C1E52" w:rsidRPr="004308EF" w:rsidRDefault="003C1E52" w:rsidP="004308EF">
            <w:pPr>
              <w:ind w:firstLine="0"/>
              <w:rPr>
                <w:rFonts w:eastAsia="MS Mincho"/>
              </w:rPr>
            </w:pPr>
            <w:r w:rsidRPr="004308EF">
              <w:rPr>
                <w:rFonts w:eastAsia="MS Mincho"/>
              </w:rPr>
              <w:t>P(subir)</w:t>
            </w:r>
          </w:p>
        </w:tc>
      </w:tr>
      <w:tr w:rsidR="00AB793F" w14:paraId="71C06AD5"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018" w:author="Álvaro Gonzalez" w:date="2020-06-16T15:50: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2019" w:author="Álvaro Gonzalez" w:date="2020-06-16T15:50:00Z">
              <w:tcPr>
                <w:tcW w:w="2161" w:type="dxa"/>
                <w:shd w:val="clear" w:color="auto" w:fill="auto"/>
              </w:tcPr>
            </w:tcPrChange>
          </w:tcPr>
          <w:p w14:paraId="7CE5B334" w14:textId="77777777" w:rsidR="00AB793F" w:rsidRPr="004308EF" w:rsidRDefault="00AB793F" w:rsidP="00AB793F">
            <w:pPr>
              <w:ind w:firstLine="0"/>
              <w:rPr>
                <w:rFonts w:eastAsia="MS Mincho"/>
              </w:rPr>
            </w:pPr>
            <w:r w:rsidRPr="004308EF">
              <w:rPr>
                <w:rFonts w:eastAsia="MS Mincho"/>
              </w:rPr>
              <w:t>Maniaco</w:t>
            </w:r>
          </w:p>
        </w:tc>
        <w:tc>
          <w:tcPr>
            <w:tcW w:w="2161" w:type="dxa"/>
            <w:shd w:val="clear" w:color="auto" w:fill="auto"/>
            <w:vAlign w:val="bottom"/>
            <w:tcPrChange w:id="2020" w:author="Álvaro Gonzalez" w:date="2020-06-16T15:50:00Z">
              <w:tcPr>
                <w:tcW w:w="2161" w:type="dxa"/>
                <w:shd w:val="clear" w:color="auto" w:fill="auto"/>
              </w:tcPr>
            </w:tcPrChange>
          </w:tcPr>
          <w:p w14:paraId="1318BE77" w14:textId="5F11D12F" w:rsidR="00AB793F" w:rsidRPr="004308EF" w:rsidRDefault="00AB793F" w:rsidP="00AB793F">
            <w:pPr>
              <w:ind w:firstLine="0"/>
              <w:rPr>
                <w:rFonts w:eastAsia="MS Mincho"/>
              </w:rPr>
            </w:pPr>
            <w:ins w:id="2021" w:author="Álvaro Gonzalez" w:date="2020-06-16T15:50:00Z">
              <w:r>
                <w:rPr>
                  <w:rFonts w:ascii="Calibri" w:hAnsi="Calibri"/>
                  <w:color w:val="000000"/>
                  <w:szCs w:val="22"/>
                </w:rPr>
                <w:t>0,20957483</w:t>
              </w:r>
            </w:ins>
            <w:del w:id="2022" w:author="Álvaro Gonzalez" w:date="2020-06-16T15:50:00Z">
              <w:r w:rsidRPr="004308EF" w:rsidDel="00120C0E">
                <w:rPr>
                  <w:rFonts w:eastAsia="MS Mincho"/>
                </w:rPr>
                <w:delText>0,05</w:delText>
              </w:r>
            </w:del>
          </w:p>
        </w:tc>
        <w:tc>
          <w:tcPr>
            <w:tcW w:w="2161" w:type="dxa"/>
            <w:shd w:val="clear" w:color="auto" w:fill="auto"/>
            <w:vAlign w:val="bottom"/>
            <w:tcPrChange w:id="2023" w:author="Álvaro Gonzalez" w:date="2020-06-16T15:50:00Z">
              <w:tcPr>
                <w:tcW w:w="2161" w:type="dxa"/>
                <w:shd w:val="clear" w:color="auto" w:fill="auto"/>
              </w:tcPr>
            </w:tcPrChange>
          </w:tcPr>
          <w:p w14:paraId="374F965A" w14:textId="2590B5DF" w:rsidR="00AB793F" w:rsidRPr="004308EF" w:rsidRDefault="00AB793F" w:rsidP="00AB793F">
            <w:pPr>
              <w:ind w:firstLine="0"/>
              <w:rPr>
                <w:rFonts w:eastAsia="MS Mincho"/>
              </w:rPr>
            </w:pPr>
            <w:ins w:id="2024" w:author="Álvaro Gonzalez" w:date="2020-06-16T15:50:00Z">
              <w:r>
                <w:rPr>
                  <w:rFonts w:ascii="Calibri" w:hAnsi="Calibri"/>
                  <w:color w:val="000000"/>
                  <w:szCs w:val="22"/>
                </w:rPr>
                <w:t>0,25957483</w:t>
              </w:r>
            </w:ins>
            <w:del w:id="2025" w:author="Álvaro Gonzalez" w:date="2020-06-16T15:50:00Z">
              <w:r w:rsidRPr="004308EF" w:rsidDel="00120C0E">
                <w:rPr>
                  <w:rFonts w:eastAsia="MS Mincho"/>
                </w:rPr>
                <w:delText>0,15</w:delText>
              </w:r>
            </w:del>
          </w:p>
        </w:tc>
        <w:tc>
          <w:tcPr>
            <w:tcW w:w="2161" w:type="dxa"/>
            <w:shd w:val="clear" w:color="auto" w:fill="auto"/>
            <w:vAlign w:val="bottom"/>
            <w:tcPrChange w:id="2026" w:author="Álvaro Gonzalez" w:date="2020-06-16T15:50:00Z">
              <w:tcPr>
                <w:tcW w:w="2161" w:type="dxa"/>
                <w:shd w:val="clear" w:color="auto" w:fill="auto"/>
              </w:tcPr>
            </w:tcPrChange>
          </w:tcPr>
          <w:p w14:paraId="0347BA3D" w14:textId="38282FCF" w:rsidR="00AB793F" w:rsidRPr="004308EF" w:rsidRDefault="00AB793F" w:rsidP="00AB793F">
            <w:pPr>
              <w:ind w:firstLine="0"/>
              <w:rPr>
                <w:rFonts w:eastAsia="MS Mincho"/>
              </w:rPr>
            </w:pPr>
            <w:ins w:id="2027" w:author="Álvaro Gonzalez" w:date="2020-06-16T15:50:00Z">
              <w:r>
                <w:rPr>
                  <w:rFonts w:ascii="Calibri" w:hAnsi="Calibri"/>
                  <w:color w:val="000000"/>
                  <w:szCs w:val="22"/>
                </w:rPr>
                <w:t>0,53085034</w:t>
              </w:r>
            </w:ins>
            <w:del w:id="2028" w:author="Álvaro Gonzalez" w:date="2020-06-16T15:50:00Z">
              <w:r w:rsidRPr="004308EF" w:rsidDel="00120C0E">
                <w:rPr>
                  <w:rFonts w:eastAsia="MS Mincho"/>
                </w:rPr>
                <w:delText>0,80</w:delText>
              </w:r>
            </w:del>
          </w:p>
        </w:tc>
      </w:tr>
      <w:tr w:rsidR="00AB793F" w14:paraId="16568BC1"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029" w:author="Álvaro Gonzalez" w:date="2020-06-16T15:50: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2030" w:author="Álvaro Gonzalez" w:date="2020-06-16T15:50:00Z">
              <w:tcPr>
                <w:tcW w:w="2161" w:type="dxa"/>
                <w:shd w:val="clear" w:color="auto" w:fill="auto"/>
              </w:tcPr>
            </w:tcPrChange>
          </w:tcPr>
          <w:p w14:paraId="7DCF61D1" w14:textId="77777777" w:rsidR="00AB793F" w:rsidRPr="004308EF" w:rsidRDefault="00AB793F" w:rsidP="00AB793F">
            <w:pPr>
              <w:ind w:firstLine="0"/>
              <w:rPr>
                <w:rFonts w:eastAsia="MS Mincho"/>
              </w:rPr>
            </w:pPr>
            <w:r w:rsidRPr="004308EF">
              <w:rPr>
                <w:rFonts w:eastAsia="MS Mincho"/>
              </w:rPr>
              <w:t>Roca</w:t>
            </w:r>
          </w:p>
        </w:tc>
        <w:tc>
          <w:tcPr>
            <w:tcW w:w="2161" w:type="dxa"/>
            <w:shd w:val="clear" w:color="auto" w:fill="auto"/>
            <w:vAlign w:val="bottom"/>
            <w:tcPrChange w:id="2031" w:author="Álvaro Gonzalez" w:date="2020-06-16T15:50:00Z">
              <w:tcPr>
                <w:tcW w:w="2161" w:type="dxa"/>
                <w:shd w:val="clear" w:color="auto" w:fill="auto"/>
              </w:tcPr>
            </w:tcPrChange>
          </w:tcPr>
          <w:p w14:paraId="17E88A30" w14:textId="4E0AF5D1" w:rsidR="00AB793F" w:rsidRPr="004308EF" w:rsidRDefault="00AB793F" w:rsidP="00AB793F">
            <w:pPr>
              <w:ind w:firstLine="0"/>
              <w:rPr>
                <w:rFonts w:eastAsia="MS Mincho"/>
              </w:rPr>
            </w:pPr>
            <w:ins w:id="2032" w:author="Álvaro Gonzalez" w:date="2020-06-16T15:50:00Z">
              <w:r>
                <w:rPr>
                  <w:rFonts w:ascii="Calibri" w:hAnsi="Calibri"/>
                  <w:color w:val="000000"/>
                  <w:szCs w:val="22"/>
                </w:rPr>
                <w:t>0,86622952</w:t>
              </w:r>
            </w:ins>
            <w:del w:id="2033" w:author="Álvaro Gonzalez" w:date="2020-06-16T15:50:00Z">
              <w:r w:rsidRPr="004308EF" w:rsidDel="00120C0E">
                <w:rPr>
                  <w:rFonts w:eastAsia="MS Mincho"/>
                </w:rPr>
                <w:delText>0.8352</w:delText>
              </w:r>
            </w:del>
          </w:p>
        </w:tc>
        <w:tc>
          <w:tcPr>
            <w:tcW w:w="2161" w:type="dxa"/>
            <w:shd w:val="clear" w:color="auto" w:fill="auto"/>
            <w:vAlign w:val="bottom"/>
            <w:tcPrChange w:id="2034" w:author="Álvaro Gonzalez" w:date="2020-06-16T15:50:00Z">
              <w:tcPr>
                <w:tcW w:w="2161" w:type="dxa"/>
                <w:shd w:val="clear" w:color="auto" w:fill="auto"/>
              </w:tcPr>
            </w:tcPrChange>
          </w:tcPr>
          <w:p w14:paraId="4F09FF45" w14:textId="31246C1A" w:rsidR="00AB793F" w:rsidRPr="004308EF" w:rsidRDefault="00AB793F" w:rsidP="00AB793F">
            <w:pPr>
              <w:ind w:firstLine="0"/>
              <w:rPr>
                <w:rFonts w:eastAsia="MS Mincho"/>
              </w:rPr>
            </w:pPr>
            <w:ins w:id="2035" w:author="Álvaro Gonzalez" w:date="2020-06-16T15:50:00Z">
              <w:r>
                <w:rPr>
                  <w:rFonts w:ascii="Calibri" w:hAnsi="Calibri"/>
                  <w:color w:val="000000"/>
                  <w:szCs w:val="22"/>
                </w:rPr>
                <w:t>0,12179945</w:t>
              </w:r>
            </w:ins>
            <w:del w:id="2036" w:author="Álvaro Gonzalez" w:date="2020-06-16T15:50:00Z">
              <w:r w:rsidRPr="004308EF" w:rsidDel="00120C0E">
                <w:rPr>
                  <w:rFonts w:eastAsia="MS Mincho"/>
                </w:rPr>
                <w:delText>0.1608</w:delText>
              </w:r>
            </w:del>
          </w:p>
        </w:tc>
        <w:tc>
          <w:tcPr>
            <w:tcW w:w="2161" w:type="dxa"/>
            <w:shd w:val="clear" w:color="auto" w:fill="auto"/>
            <w:vAlign w:val="bottom"/>
            <w:tcPrChange w:id="2037" w:author="Álvaro Gonzalez" w:date="2020-06-16T15:50:00Z">
              <w:tcPr>
                <w:tcW w:w="2161" w:type="dxa"/>
                <w:shd w:val="clear" w:color="auto" w:fill="auto"/>
              </w:tcPr>
            </w:tcPrChange>
          </w:tcPr>
          <w:p w14:paraId="4D92DDDF" w14:textId="76161CA4" w:rsidR="00AB793F" w:rsidRPr="004308EF" w:rsidRDefault="00AB793F" w:rsidP="00AB793F">
            <w:pPr>
              <w:ind w:firstLine="0"/>
              <w:rPr>
                <w:rFonts w:eastAsia="MS Mincho"/>
              </w:rPr>
            </w:pPr>
            <w:ins w:id="2038" w:author="Álvaro Gonzalez" w:date="2020-06-16T15:50:00Z">
              <w:r>
                <w:rPr>
                  <w:rFonts w:ascii="Calibri" w:hAnsi="Calibri"/>
                  <w:color w:val="000000"/>
                  <w:szCs w:val="22"/>
                </w:rPr>
                <w:t>0,01197102</w:t>
              </w:r>
            </w:ins>
            <w:del w:id="2039" w:author="Álvaro Gonzalez" w:date="2020-06-16T15:50:00Z">
              <w:r w:rsidRPr="004308EF" w:rsidDel="00120C0E">
                <w:rPr>
                  <w:rFonts w:eastAsia="MS Mincho"/>
                </w:rPr>
                <w:delText>0.004</w:delText>
              </w:r>
            </w:del>
          </w:p>
        </w:tc>
      </w:tr>
      <w:tr w:rsidR="00AB793F" w14:paraId="74A60E71" w14:textId="77777777" w:rsidTr="000B0FB3">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040" w:author="Álvaro Gonzalez" w:date="2020-06-16T15:50: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c>
          <w:tcPr>
            <w:tcW w:w="2161" w:type="dxa"/>
            <w:shd w:val="clear" w:color="auto" w:fill="auto"/>
            <w:tcPrChange w:id="2041" w:author="Álvaro Gonzalez" w:date="2020-06-16T15:50:00Z">
              <w:tcPr>
                <w:tcW w:w="2161" w:type="dxa"/>
                <w:shd w:val="clear" w:color="auto" w:fill="auto"/>
              </w:tcPr>
            </w:tcPrChange>
          </w:tcPr>
          <w:p w14:paraId="113C397E" w14:textId="77777777" w:rsidR="00AB793F" w:rsidRPr="004308EF" w:rsidRDefault="00AB793F" w:rsidP="00AB793F">
            <w:pPr>
              <w:ind w:firstLine="0"/>
              <w:rPr>
                <w:rFonts w:eastAsia="MS Mincho"/>
              </w:rPr>
            </w:pPr>
            <w:proofErr w:type="spellStart"/>
            <w:r w:rsidRPr="004308EF">
              <w:rPr>
                <w:rFonts w:eastAsia="MS Mincho"/>
              </w:rPr>
              <w:t>Calling</w:t>
            </w:r>
            <w:proofErr w:type="spellEnd"/>
            <w:r w:rsidRPr="004308EF">
              <w:rPr>
                <w:rFonts w:eastAsia="MS Mincho"/>
              </w:rPr>
              <w:t xml:space="preserve"> </w:t>
            </w:r>
            <w:proofErr w:type="spellStart"/>
            <w:r w:rsidRPr="004308EF">
              <w:rPr>
                <w:rFonts w:eastAsia="MS Mincho"/>
              </w:rPr>
              <w:t>Station</w:t>
            </w:r>
            <w:proofErr w:type="spellEnd"/>
          </w:p>
        </w:tc>
        <w:tc>
          <w:tcPr>
            <w:tcW w:w="2161" w:type="dxa"/>
            <w:shd w:val="clear" w:color="auto" w:fill="auto"/>
            <w:vAlign w:val="bottom"/>
            <w:tcPrChange w:id="2042" w:author="Álvaro Gonzalez" w:date="2020-06-16T15:50:00Z">
              <w:tcPr>
                <w:tcW w:w="2161" w:type="dxa"/>
                <w:shd w:val="clear" w:color="auto" w:fill="auto"/>
              </w:tcPr>
            </w:tcPrChange>
          </w:tcPr>
          <w:p w14:paraId="4E764A19" w14:textId="7A23E7F8" w:rsidR="00AB793F" w:rsidRPr="004308EF" w:rsidRDefault="00AB793F" w:rsidP="00AB793F">
            <w:pPr>
              <w:ind w:firstLine="0"/>
              <w:rPr>
                <w:rFonts w:eastAsia="MS Mincho"/>
              </w:rPr>
            </w:pPr>
            <w:ins w:id="2043" w:author="Álvaro Gonzalez" w:date="2020-06-16T15:50:00Z">
              <w:r>
                <w:rPr>
                  <w:rFonts w:ascii="Calibri" w:hAnsi="Calibri"/>
                  <w:color w:val="000000"/>
                  <w:szCs w:val="22"/>
                </w:rPr>
                <w:t>0,31436224</w:t>
              </w:r>
            </w:ins>
            <w:del w:id="2044" w:author="Álvaro Gonzalez" w:date="2020-06-16T15:50:00Z">
              <w:r w:rsidRPr="004308EF" w:rsidDel="00120C0E">
                <w:rPr>
                  <w:rFonts w:eastAsia="MS Mincho"/>
                </w:rPr>
                <w:delText>0.25</w:delText>
              </w:r>
            </w:del>
          </w:p>
        </w:tc>
        <w:tc>
          <w:tcPr>
            <w:tcW w:w="2161" w:type="dxa"/>
            <w:shd w:val="clear" w:color="auto" w:fill="auto"/>
            <w:vAlign w:val="bottom"/>
            <w:tcPrChange w:id="2045" w:author="Álvaro Gonzalez" w:date="2020-06-16T15:50:00Z">
              <w:tcPr>
                <w:tcW w:w="2161" w:type="dxa"/>
                <w:shd w:val="clear" w:color="auto" w:fill="auto"/>
              </w:tcPr>
            </w:tcPrChange>
          </w:tcPr>
          <w:p w14:paraId="2B058B2F" w14:textId="2D51CCEA" w:rsidR="00AB793F" w:rsidRPr="004308EF" w:rsidRDefault="00AB793F" w:rsidP="00AB793F">
            <w:pPr>
              <w:ind w:firstLine="0"/>
              <w:rPr>
                <w:rFonts w:eastAsia="MS Mincho"/>
              </w:rPr>
            </w:pPr>
            <w:ins w:id="2046" w:author="Álvaro Gonzalez" w:date="2020-06-16T15:50:00Z">
              <w:r>
                <w:rPr>
                  <w:rFonts w:ascii="Calibri" w:hAnsi="Calibri"/>
                  <w:color w:val="000000"/>
                  <w:szCs w:val="22"/>
                </w:rPr>
                <w:t>0,64042517</w:t>
              </w:r>
            </w:ins>
            <w:del w:id="2047" w:author="Álvaro Gonzalez" w:date="2020-06-16T15:50:00Z">
              <w:r w:rsidRPr="004308EF" w:rsidDel="00120C0E">
                <w:rPr>
                  <w:rFonts w:eastAsia="MS Mincho"/>
                </w:rPr>
                <w:delText>0.7</w:delText>
              </w:r>
            </w:del>
          </w:p>
        </w:tc>
        <w:tc>
          <w:tcPr>
            <w:tcW w:w="2161" w:type="dxa"/>
            <w:shd w:val="clear" w:color="auto" w:fill="auto"/>
            <w:vAlign w:val="bottom"/>
            <w:tcPrChange w:id="2048" w:author="Álvaro Gonzalez" w:date="2020-06-16T15:50:00Z">
              <w:tcPr>
                <w:tcW w:w="2161" w:type="dxa"/>
                <w:shd w:val="clear" w:color="auto" w:fill="auto"/>
              </w:tcPr>
            </w:tcPrChange>
          </w:tcPr>
          <w:p w14:paraId="0EB94559" w14:textId="43ED329A" w:rsidR="00AB793F" w:rsidRPr="004308EF" w:rsidRDefault="00AB793F" w:rsidP="00AB793F">
            <w:pPr>
              <w:ind w:firstLine="0"/>
              <w:rPr>
                <w:rFonts w:eastAsia="MS Mincho"/>
              </w:rPr>
            </w:pPr>
            <w:ins w:id="2049" w:author="Álvaro Gonzalez" w:date="2020-06-16T15:50:00Z">
              <w:r>
                <w:rPr>
                  <w:rFonts w:ascii="Calibri" w:hAnsi="Calibri"/>
                  <w:color w:val="000000"/>
                  <w:szCs w:val="22"/>
                </w:rPr>
                <w:t>0,04521259</w:t>
              </w:r>
            </w:ins>
            <w:del w:id="2050" w:author="Álvaro Gonzalez" w:date="2020-06-16T15:50:00Z">
              <w:r w:rsidRPr="004308EF" w:rsidDel="00120C0E">
                <w:rPr>
                  <w:rFonts w:eastAsia="MS Mincho"/>
                </w:rPr>
                <w:delText>0.05</w:delText>
              </w:r>
            </w:del>
          </w:p>
        </w:tc>
      </w:tr>
    </w:tbl>
    <w:p w14:paraId="2184FE36" w14:textId="77777777" w:rsidR="003C1E52" w:rsidRDefault="003C1E52" w:rsidP="003C1E52">
      <w:pPr>
        <w:ind w:firstLine="0"/>
      </w:pPr>
    </w:p>
    <w:p w14:paraId="06192C85" w14:textId="794DF53A" w:rsidR="00835A6F" w:rsidRPr="004F621A" w:rsidRDefault="003C1E52" w:rsidP="004F621A">
      <w:r>
        <w:t xml:space="preserve">Ya habiendo calculado los posibles valores de </w:t>
      </w:r>
      <w:proofErr w:type="gramStart"/>
      <w:r w:rsidRPr="00DE131E">
        <w:t>p(</w:t>
      </w:r>
      <w:proofErr w:type="gramEnd"/>
      <w:r w:rsidRPr="00DE131E">
        <w:t>A | B)</w:t>
      </w:r>
      <w:r>
        <w:t xml:space="preserve">, </w:t>
      </w:r>
      <w:del w:id="2051" w:author="Álvaro Gonzalez" w:date="2020-06-16T15:50:00Z">
        <w:r w:rsidDel="00AB793F">
          <w:delText xml:space="preserve">podemos </w:delText>
        </w:r>
      </w:del>
      <w:ins w:id="2052" w:author="Álvaro Gonzalez" w:date="2020-06-16T15:50:00Z">
        <w:r w:rsidR="00AB793F">
          <w:t xml:space="preserve">se pueden </w:t>
        </w:r>
      </w:ins>
      <w:r>
        <w:t xml:space="preserve">calcular los valores de </w:t>
      </w:r>
      <w:r w:rsidR="0043057B" w:rsidRPr="004F621A">
        <w:t xml:space="preserve">p(A | </w:t>
      </w:r>
      <w:r w:rsidR="0043057B" w:rsidRPr="004F621A">
        <w:rPr>
          <w:rFonts w:ascii="Cambria" w:hAnsi="Cambria" w:cs="Cambria"/>
        </w:rPr>
        <w:t>Ḇ</w:t>
      </w:r>
      <w:r w:rsidR="0043057B" w:rsidRPr="004F621A">
        <w:t>).</w:t>
      </w:r>
    </w:p>
    <w:p w14:paraId="0ECDA810" w14:textId="08F83F66" w:rsidR="003C1E52" w:rsidRDefault="0043057B" w:rsidP="00586521">
      <w:r w:rsidRPr="004F621A">
        <w:t xml:space="preserve">Yendo a la definición de </w:t>
      </w:r>
      <w:proofErr w:type="gramStart"/>
      <w:r w:rsidRPr="004F621A">
        <w:t>p(</w:t>
      </w:r>
      <w:proofErr w:type="gramEnd"/>
      <w:r w:rsidRPr="004F621A">
        <w:t xml:space="preserve">A | </w:t>
      </w:r>
      <w:r w:rsidRPr="004F621A">
        <w:rPr>
          <w:rFonts w:ascii="Cambria" w:hAnsi="Cambria" w:cs="Cambria"/>
        </w:rPr>
        <w:t>Ḇ</w:t>
      </w:r>
      <w:r w:rsidRPr="004F621A">
        <w:t xml:space="preserve">), </w:t>
      </w:r>
      <w:del w:id="2053" w:author="Álvaro Gonzalez" w:date="2020-06-16T15:50:00Z">
        <w:r w:rsidRPr="004F621A" w:rsidDel="00AB793F">
          <w:delText xml:space="preserve">encontramos </w:delText>
        </w:r>
      </w:del>
      <w:ins w:id="2054" w:author="Álvaro Gonzalez" w:date="2020-06-16T15:50:00Z">
        <w:r w:rsidR="00AB793F">
          <w:t>se encuentra</w:t>
        </w:r>
        <w:r w:rsidR="00AB793F" w:rsidRPr="004F621A">
          <w:t xml:space="preserve"> </w:t>
        </w:r>
      </w:ins>
      <w:r w:rsidRPr="004F621A">
        <w:t xml:space="preserve">que es el caso en que sin ser el algoritmo, se haya tomado esa acción. En otras palabras, se puede </w:t>
      </w:r>
      <w:proofErr w:type="spellStart"/>
      <w:r w:rsidRPr="004F621A">
        <w:t>definer</w:t>
      </w:r>
      <w:proofErr w:type="spellEnd"/>
      <w:r w:rsidRPr="004F621A">
        <w:t xml:space="preserve"> </w:t>
      </w:r>
      <w:proofErr w:type="gramStart"/>
      <w:r w:rsidRPr="004F621A">
        <w:t>p(</w:t>
      </w:r>
      <w:proofErr w:type="gramEnd"/>
      <w:r w:rsidRPr="004F621A">
        <w:t xml:space="preserve">A | </w:t>
      </w:r>
      <w:r w:rsidRPr="004F621A">
        <w:rPr>
          <w:rFonts w:ascii="Cambria" w:hAnsi="Cambria" w:cs="Cambria"/>
        </w:rPr>
        <w:t>Ḇ</w:t>
      </w:r>
      <w:r w:rsidRPr="004F621A">
        <w:t>) como que cualquiera de los otros algoritmos haya tomado esa acción. Teniendo esto en consideración, y teniendo en cuenta que solo hay 3 patrones</w:t>
      </w:r>
      <w:r w:rsidR="00586521">
        <w:t xml:space="preserve">, </w:t>
      </w:r>
      <w:del w:id="2055" w:author="Álvaro Gonzalez" w:date="2020-06-16T15:50:00Z">
        <w:r w:rsidR="00586521" w:rsidDel="00AB793F">
          <w:delText xml:space="preserve">podemos </w:delText>
        </w:r>
      </w:del>
      <w:ins w:id="2056" w:author="Álvaro Gonzalez" w:date="2020-06-16T15:50:00Z">
        <w:r w:rsidR="00AB793F">
          <w:t xml:space="preserve">se puede </w:t>
        </w:r>
      </w:ins>
      <w:r w:rsidR="00586521">
        <w:t>definir</w:t>
      </w:r>
      <w:del w:id="2057" w:author="Álvaro Gonzalez" w:date="2020-06-16T15:51:00Z">
        <w:r w:rsidR="00586521" w:rsidDel="00AB793F">
          <w:delText>lo</w:delText>
        </w:r>
      </w:del>
      <w:r w:rsidR="00586521">
        <w:t xml:space="preserve"> como:</w:t>
      </w:r>
    </w:p>
    <w:p w14:paraId="02B514B4" w14:textId="77777777" w:rsidR="00586521" w:rsidRDefault="00586521" w:rsidP="00586521">
      <w:pPr>
        <w:rPr>
          <w:lang w:val="en-GB"/>
        </w:rPr>
      </w:pPr>
      <w:proofErr w:type="gramStart"/>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r>
        <w:rPr>
          <w:lang w:val="en-GB"/>
        </w:rPr>
        <w:t xml:space="preserve"> = p(A | x U y) = p(A | x) </w:t>
      </w:r>
      <w:proofErr w:type="spellStart"/>
      <w:r>
        <w:rPr>
          <w:lang w:val="en-GB"/>
        </w:rPr>
        <w:t>U p</w:t>
      </w:r>
      <w:proofErr w:type="spellEnd"/>
      <w:r>
        <w:rPr>
          <w:lang w:val="en-GB"/>
        </w:rPr>
        <w:t>(A | y) =  p(A | x) + p(A | y)</w:t>
      </w:r>
    </w:p>
    <w:p w14:paraId="77E7FB47" w14:textId="77777777" w:rsidR="00586521" w:rsidRDefault="00586521" w:rsidP="00586521">
      <w:pPr>
        <w:ind w:firstLine="0"/>
        <w:rPr>
          <w:lang w:val="en-GB"/>
        </w:rPr>
      </w:pPr>
      <w:proofErr w:type="spellStart"/>
      <w:r>
        <w:rPr>
          <w:lang w:val="en-GB"/>
        </w:rPr>
        <w:t>Siendo</w:t>
      </w:r>
      <w:proofErr w:type="spellEnd"/>
      <w:r>
        <w:rPr>
          <w:lang w:val="en-GB"/>
        </w:rPr>
        <w:t xml:space="preserve"> x e y los </w:t>
      </w:r>
      <w:proofErr w:type="spellStart"/>
      <w:r>
        <w:rPr>
          <w:lang w:val="en-GB"/>
        </w:rPr>
        <w:t>otros</w:t>
      </w:r>
      <w:proofErr w:type="spellEnd"/>
      <w:r>
        <w:rPr>
          <w:lang w:val="en-GB"/>
        </w:rPr>
        <w:t xml:space="preserve"> </w:t>
      </w:r>
      <w:proofErr w:type="spellStart"/>
      <w:r>
        <w:rPr>
          <w:lang w:val="en-GB"/>
        </w:rPr>
        <w:t>patrones</w:t>
      </w:r>
      <w:proofErr w:type="spellEnd"/>
      <w:r>
        <w:rPr>
          <w:lang w:val="en-GB"/>
        </w:rPr>
        <w:t xml:space="preserve"> </w:t>
      </w:r>
      <w:proofErr w:type="spellStart"/>
      <w:r>
        <w:rPr>
          <w:lang w:val="en-GB"/>
        </w:rPr>
        <w:t>distintos</w:t>
      </w:r>
      <w:proofErr w:type="spellEnd"/>
      <w:r>
        <w:rPr>
          <w:lang w:val="en-GB"/>
        </w:rPr>
        <w:t xml:space="preserve"> de B.</w:t>
      </w:r>
    </w:p>
    <w:p w14:paraId="199FD459" w14:textId="608046CB" w:rsidR="00835A6F" w:rsidRDefault="00586521" w:rsidP="004F621A">
      <w:pPr>
        <w:ind w:firstLine="0"/>
      </w:pPr>
      <w:r>
        <w:rPr>
          <w:lang w:val="en-GB"/>
        </w:rPr>
        <w:t xml:space="preserve">De </w:t>
      </w:r>
      <w:proofErr w:type="spellStart"/>
      <w:r>
        <w:rPr>
          <w:lang w:val="en-GB"/>
        </w:rPr>
        <w:t>esta</w:t>
      </w:r>
      <w:proofErr w:type="spellEnd"/>
      <w:r>
        <w:rPr>
          <w:lang w:val="en-GB"/>
        </w:rPr>
        <w:t xml:space="preserve"> </w:t>
      </w:r>
      <w:proofErr w:type="spellStart"/>
      <w:r>
        <w:rPr>
          <w:lang w:val="en-GB"/>
        </w:rPr>
        <w:t>manera</w:t>
      </w:r>
      <w:proofErr w:type="spellEnd"/>
      <w:r>
        <w:rPr>
          <w:lang w:val="en-GB"/>
        </w:rPr>
        <w:t xml:space="preserve">, </w:t>
      </w:r>
      <w:del w:id="2058" w:author="Álvaro Gonzalez" w:date="2020-06-16T15:51:00Z">
        <w:r w:rsidDel="00AB793F">
          <w:rPr>
            <w:lang w:val="en-GB"/>
          </w:rPr>
          <w:delText xml:space="preserve">temenos </w:delText>
        </w:r>
      </w:del>
      <w:ins w:id="2059" w:author="Álvaro Gonzalez" w:date="2020-06-16T15:51:00Z">
        <w:r w:rsidR="00AB793F">
          <w:rPr>
            <w:lang w:val="en-GB"/>
          </w:rPr>
          <w:t xml:space="preserve">se </w:t>
        </w:r>
        <w:proofErr w:type="spellStart"/>
        <w:r w:rsidR="00AB793F">
          <w:rPr>
            <w:lang w:val="en-GB"/>
          </w:rPr>
          <w:t>tienen</w:t>
        </w:r>
        <w:proofErr w:type="spellEnd"/>
        <w:r w:rsidR="00AB793F">
          <w:rPr>
            <w:lang w:val="en-GB"/>
          </w:rPr>
          <w:t xml:space="preserve"> </w:t>
        </w:r>
      </w:ins>
      <w:proofErr w:type="spellStart"/>
      <w:r>
        <w:rPr>
          <w:lang w:val="en-GB"/>
        </w:rPr>
        <w:t>todos</w:t>
      </w:r>
      <w:proofErr w:type="spellEnd"/>
      <w:r>
        <w:rPr>
          <w:lang w:val="en-GB"/>
        </w:rPr>
        <w:t xml:space="preserve"> los </w:t>
      </w:r>
      <w:proofErr w:type="spellStart"/>
      <w:r>
        <w:rPr>
          <w:lang w:val="en-GB"/>
        </w:rPr>
        <w:t>valores</w:t>
      </w:r>
      <w:proofErr w:type="spellEnd"/>
      <w:r>
        <w:rPr>
          <w:lang w:val="en-GB"/>
        </w:rPr>
        <w:t xml:space="preserve"> para el </w:t>
      </w:r>
      <w:proofErr w:type="spellStart"/>
      <w:r>
        <w:rPr>
          <w:lang w:val="en-GB"/>
        </w:rPr>
        <w:t>cálculo</w:t>
      </w:r>
      <w:proofErr w:type="spellEnd"/>
      <w:r>
        <w:rPr>
          <w:lang w:val="en-GB"/>
        </w:rPr>
        <w:t xml:space="preserve"> del </w:t>
      </w:r>
      <w:proofErr w:type="spellStart"/>
      <w:r>
        <w:rPr>
          <w:lang w:val="en-GB"/>
        </w:rPr>
        <w:t>teorema</w:t>
      </w:r>
      <w:proofErr w:type="spellEnd"/>
      <w:r>
        <w:rPr>
          <w:lang w:val="en-GB"/>
        </w:rPr>
        <w:t xml:space="preserve"> de Bayes.</w:t>
      </w:r>
    </w:p>
    <w:p w14:paraId="23A226FC" w14:textId="6DB4EC27" w:rsidR="00707605" w:rsidRDefault="00707605" w:rsidP="004F621A">
      <w:pPr>
        <w:pStyle w:val="Ttulo2"/>
        <w:numPr>
          <w:ilvl w:val="2"/>
          <w:numId w:val="13"/>
        </w:numPr>
        <w:ind w:left="1420" w:hanging="700"/>
      </w:pPr>
      <w:r>
        <w:t xml:space="preserve">Desarrollo del algoritmo </w:t>
      </w:r>
      <w:r w:rsidR="00924691">
        <w:t>Ó</w:t>
      </w:r>
      <w:r>
        <w:t>ptimo</w:t>
      </w:r>
    </w:p>
    <w:p w14:paraId="1EBE646C" w14:textId="78338736" w:rsidR="00707605" w:rsidRDefault="00707605" w:rsidP="00707605">
      <w:r>
        <w:t xml:space="preserve">Este algoritmo tiene como objetivo calcular las probabilidades de tener una mano más fuerte que la del oponente, una mano similar a la del oponente o una mano peor que la del oponente; y con esa probabilidad, tomar una de las tres posibles acciones: ver la apuesta, de subir la apuesta o de pasar la apuesta. Para ello, </w:t>
      </w:r>
      <w:del w:id="2060" w:author="Álvaro Gonzalez" w:date="2020-06-20T15:19:00Z">
        <w:r w:rsidDel="00113A85">
          <w:delText>tenemos que tener</w:delText>
        </w:r>
      </w:del>
      <w:ins w:id="2061" w:author="Álvaro Gonzalez" w:date="2020-06-20T15:19:00Z">
        <w:r w:rsidR="00113A85">
          <w:t>debemos tener</w:t>
        </w:r>
      </w:ins>
      <w:r>
        <w:t xml:space="preserve"> en consideración siempre las cartas de las que tenemos información:</w:t>
      </w:r>
    </w:p>
    <w:p w14:paraId="091F32AB" w14:textId="77777777" w:rsidR="00707605" w:rsidRDefault="00707605" w:rsidP="00707605">
      <w:pPr>
        <w:ind w:firstLine="0"/>
        <w:rPr>
          <w:b/>
        </w:rPr>
      </w:pPr>
      <w:r>
        <w:rPr>
          <w:b/>
        </w:rPr>
        <w:t>Información común para todas las fases de la ronda</w:t>
      </w:r>
    </w:p>
    <w:p w14:paraId="0CE77CC7" w14:textId="77777777" w:rsidR="00707605" w:rsidRDefault="00707605" w:rsidP="00707605">
      <w:pPr>
        <w:ind w:firstLine="0"/>
      </w:pPr>
      <w:r>
        <w:t>Durante cada fase de la ronda, siempre vamos a tener los siguientes datos:</w:t>
      </w:r>
    </w:p>
    <w:p w14:paraId="27AA89AE" w14:textId="77777777" w:rsidR="00707605" w:rsidRDefault="00707605" w:rsidP="00707605">
      <w:pPr>
        <w:pStyle w:val="Prrafodelista"/>
        <w:numPr>
          <w:ilvl w:val="0"/>
          <w:numId w:val="43"/>
        </w:numPr>
        <w:spacing w:after="160" w:line="259" w:lineRule="auto"/>
        <w:contextualSpacing/>
        <w:jc w:val="left"/>
      </w:pPr>
      <w:r>
        <w:t>La mano conocida: dos cartas, cada una con un número y un palo, que son dos cartas conocidas.</w:t>
      </w:r>
    </w:p>
    <w:p w14:paraId="54709234" w14:textId="77777777" w:rsidR="00707605" w:rsidRDefault="00707605" w:rsidP="00707605">
      <w:pPr>
        <w:pStyle w:val="Prrafodelista"/>
        <w:numPr>
          <w:ilvl w:val="0"/>
          <w:numId w:val="43"/>
        </w:numPr>
        <w:spacing w:after="160" w:line="259" w:lineRule="auto"/>
        <w:contextualSpacing/>
        <w:jc w:val="left"/>
      </w:pPr>
      <w:r>
        <w:t xml:space="preserve">La mano del otro jugador: dos cartas, al igual que nuestra mano, pero en este caso son cartas que van a ser desconocidas siempre hasta el final de la ronda. </w:t>
      </w:r>
    </w:p>
    <w:p w14:paraId="7DA5C55B" w14:textId="77777777" w:rsidR="00707605" w:rsidRDefault="00707605" w:rsidP="00707605">
      <w:pPr>
        <w:pStyle w:val="Prrafodelista"/>
        <w:numPr>
          <w:ilvl w:val="0"/>
          <w:numId w:val="43"/>
        </w:numPr>
        <w:spacing w:after="160" w:line="259" w:lineRule="auto"/>
        <w:contextualSpacing/>
        <w:jc w:val="left"/>
      </w:pPr>
      <w:r>
        <w:t>Cada carta es única, es decir, una carta no puede aparecer dos veces</w:t>
      </w:r>
    </w:p>
    <w:p w14:paraId="5B91268C" w14:textId="77777777" w:rsidR="00707605" w:rsidRDefault="00707605" w:rsidP="00707605">
      <w:r>
        <w:lastRenderedPageBreak/>
        <w:t>Con estos 3 datos, podemos ver que tenemos una incógnita que debemos suponer de cara a calcular las probabilidades arriba mencionadas, pero el tercer dato (la unicidad de las cartas) nos permite suponer cada una de las posibles manos del oponente y, con eso, poder calcular las probabilidades.</w:t>
      </w:r>
    </w:p>
    <w:p w14:paraId="6A80B7AD" w14:textId="77777777" w:rsidR="00707605" w:rsidRPr="003D15AD" w:rsidRDefault="00707605" w:rsidP="00707605">
      <w:pPr>
        <w:rPr>
          <w:b/>
        </w:rPr>
      </w:pPr>
      <w:r>
        <w:rPr>
          <w:b/>
        </w:rPr>
        <w:t>Tablas de probabilidades: tabla de pesos relativos y tabla de probabilidad de acción del oponente</w:t>
      </w:r>
    </w:p>
    <w:p w14:paraId="67135A7C" w14:textId="77777777" w:rsidR="00707605" w:rsidRDefault="00707605" w:rsidP="00707605">
      <w:r>
        <w:t>Para todo el funcionamiento del algoritmo vamos a partir de dos tablas: una tabla que va a recoger la probabilidad relativa de que el oponente tenga una mano y una segunda tabla que recoja la probabilidad de cada mano del oponente de tomar una decisión u otra.</w:t>
      </w:r>
    </w:p>
    <w:p w14:paraId="6C8343CD" w14:textId="77777777" w:rsidR="00707605" w:rsidRDefault="00707605" w:rsidP="00707605">
      <w:r>
        <w:t>La tabla de pesos relativos recoge todas las posibles combinaciones de cartas y un valor numérico, al que denominaremos Peso relativo (P</w:t>
      </w:r>
      <w:r>
        <w:rPr>
          <w:vertAlign w:val="subscript"/>
        </w:rPr>
        <w:t>r</w:t>
      </w:r>
      <w:r>
        <w:t xml:space="preserve">), que puede tener valores entre 0 y 1. </w:t>
      </w:r>
      <w:commentRangeStart w:id="2062"/>
      <w:commentRangeStart w:id="2063"/>
      <w:r>
        <w:t xml:space="preserve">Este valor </w:t>
      </w:r>
      <w:r w:rsidR="00F54007">
        <w:t xml:space="preserve">indica </w:t>
      </w:r>
      <w:r>
        <w:t>cómo de probable es que el oponente tenga una mano y otra y se irá actualizando con la decisión que tome el oponente.</w:t>
      </w:r>
      <w:commentRangeEnd w:id="2062"/>
      <w:r>
        <w:rPr>
          <w:rStyle w:val="Refdecomentario"/>
        </w:rPr>
        <w:commentReference w:id="2062"/>
      </w:r>
      <w:commentRangeEnd w:id="2063"/>
      <w:r w:rsidR="00F54007">
        <w:rPr>
          <w:rStyle w:val="Refdecomentario"/>
        </w:rPr>
        <w:commentReference w:id="2063"/>
      </w:r>
    </w:p>
    <w:p w14:paraId="02CCF9E0" w14:textId="77777777" w:rsidR="00707605" w:rsidRDefault="00707605" w:rsidP="00707605">
      <w:r>
        <w:t>La tabla de pesos relativos inicialmente tendrá estos valores.</w:t>
      </w:r>
    </w:p>
    <w:tbl>
      <w:tblPr>
        <w:tblW w:w="7436" w:type="dxa"/>
        <w:tblInd w:w="70" w:type="dxa"/>
        <w:tblCellMar>
          <w:left w:w="70" w:type="dxa"/>
          <w:right w:w="70" w:type="dxa"/>
        </w:tblCellMar>
        <w:tblLook w:val="04A0" w:firstRow="1" w:lastRow="0" w:firstColumn="1" w:lastColumn="0" w:noHBand="0" w:noVBand="1"/>
      </w:tblPr>
      <w:tblGrid>
        <w:gridCol w:w="587"/>
        <w:gridCol w:w="355"/>
        <w:gridCol w:w="361"/>
        <w:gridCol w:w="383"/>
        <w:gridCol w:w="365"/>
        <w:gridCol w:w="364"/>
        <w:gridCol w:w="368"/>
        <w:gridCol w:w="390"/>
        <w:gridCol w:w="371"/>
        <w:gridCol w:w="383"/>
        <w:gridCol w:w="390"/>
        <w:gridCol w:w="411"/>
        <w:gridCol w:w="393"/>
        <w:gridCol w:w="365"/>
        <w:gridCol w:w="371"/>
        <w:gridCol w:w="371"/>
        <w:gridCol w:w="1208"/>
      </w:tblGrid>
      <w:tr w:rsidR="00707605" w:rsidRPr="003C6CFD" w14:paraId="1EDC7E2A" w14:textId="77777777" w:rsidTr="004559FF">
        <w:trPr>
          <w:trHeight w:val="300"/>
        </w:trPr>
        <w:tc>
          <w:tcPr>
            <w:tcW w:w="587" w:type="dxa"/>
            <w:tcBorders>
              <w:top w:val="nil"/>
              <w:left w:val="nil"/>
              <w:bottom w:val="nil"/>
              <w:right w:val="nil"/>
            </w:tcBorders>
            <w:shd w:val="clear" w:color="auto" w:fill="auto"/>
            <w:noWrap/>
            <w:vAlign w:val="bottom"/>
            <w:hideMark/>
          </w:tcPr>
          <w:p w14:paraId="0C9AB728" w14:textId="77777777" w:rsidR="00707605" w:rsidRPr="003C6CFD" w:rsidRDefault="00707605" w:rsidP="004559FF">
            <w:pPr>
              <w:spacing w:after="0" w:line="240" w:lineRule="auto"/>
              <w:ind w:firstLine="0"/>
              <w:jc w:val="left"/>
              <w:rPr>
                <w:rFonts w:ascii="Times New Roman" w:hAnsi="Times New Roman"/>
                <w:sz w:val="20"/>
                <w:szCs w:val="24"/>
              </w:rPr>
            </w:pPr>
            <w:commentRangeStart w:id="2064"/>
          </w:p>
        </w:tc>
        <w:tc>
          <w:tcPr>
            <w:tcW w:w="355" w:type="dxa"/>
            <w:tcBorders>
              <w:top w:val="nil"/>
              <w:left w:val="nil"/>
              <w:bottom w:val="nil"/>
              <w:right w:val="nil"/>
            </w:tcBorders>
            <w:shd w:val="clear" w:color="auto" w:fill="auto"/>
            <w:noWrap/>
            <w:vAlign w:val="bottom"/>
            <w:hideMark/>
          </w:tcPr>
          <w:p w14:paraId="26713687" w14:textId="77777777" w:rsidR="00707605" w:rsidRPr="003C6CFD" w:rsidRDefault="00707605" w:rsidP="004559FF">
            <w:pPr>
              <w:spacing w:after="0" w:line="240" w:lineRule="auto"/>
              <w:ind w:firstLine="0"/>
              <w:jc w:val="right"/>
              <w:rPr>
                <w:rFonts w:ascii="Calibri" w:hAnsi="Calibri" w:cs="Calibri"/>
                <w:color w:val="000000"/>
                <w:szCs w:val="22"/>
              </w:rPr>
            </w:pPr>
            <w:commentRangeStart w:id="2065"/>
            <w:r>
              <w:rPr>
                <w:rFonts w:ascii="Calibri" w:hAnsi="Calibri" w:cs="Calibri"/>
                <w:color w:val="000000"/>
                <w:szCs w:val="22"/>
              </w:rPr>
              <w:t>TT</w:t>
            </w:r>
          </w:p>
        </w:tc>
        <w:tc>
          <w:tcPr>
            <w:tcW w:w="361" w:type="dxa"/>
            <w:tcBorders>
              <w:top w:val="nil"/>
              <w:left w:val="nil"/>
              <w:bottom w:val="nil"/>
              <w:right w:val="nil"/>
            </w:tcBorders>
            <w:shd w:val="clear" w:color="auto" w:fill="auto"/>
            <w:noWrap/>
            <w:vAlign w:val="bottom"/>
            <w:hideMark/>
          </w:tcPr>
          <w:p w14:paraId="60459DF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TP</w:t>
            </w:r>
          </w:p>
        </w:tc>
        <w:tc>
          <w:tcPr>
            <w:tcW w:w="383" w:type="dxa"/>
            <w:tcBorders>
              <w:top w:val="nil"/>
              <w:left w:val="nil"/>
              <w:bottom w:val="nil"/>
              <w:right w:val="nil"/>
            </w:tcBorders>
            <w:shd w:val="clear" w:color="auto" w:fill="auto"/>
            <w:noWrap/>
            <w:vAlign w:val="bottom"/>
            <w:hideMark/>
          </w:tcPr>
          <w:p w14:paraId="69CA01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TD</w:t>
            </w:r>
          </w:p>
        </w:tc>
        <w:tc>
          <w:tcPr>
            <w:tcW w:w="365" w:type="dxa"/>
            <w:tcBorders>
              <w:top w:val="nil"/>
              <w:left w:val="nil"/>
              <w:bottom w:val="nil"/>
              <w:right w:val="nil"/>
            </w:tcBorders>
            <w:shd w:val="clear" w:color="auto" w:fill="auto"/>
            <w:noWrap/>
            <w:vAlign w:val="bottom"/>
            <w:hideMark/>
          </w:tcPr>
          <w:p w14:paraId="05B7018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TC</w:t>
            </w:r>
          </w:p>
        </w:tc>
        <w:tc>
          <w:tcPr>
            <w:tcW w:w="364" w:type="dxa"/>
            <w:tcBorders>
              <w:top w:val="nil"/>
              <w:left w:val="nil"/>
              <w:bottom w:val="nil"/>
              <w:right w:val="nil"/>
            </w:tcBorders>
            <w:shd w:val="clear" w:color="auto" w:fill="auto"/>
            <w:noWrap/>
            <w:vAlign w:val="bottom"/>
            <w:hideMark/>
          </w:tcPr>
          <w:p w14:paraId="58C2B4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PT</w:t>
            </w:r>
          </w:p>
        </w:tc>
        <w:tc>
          <w:tcPr>
            <w:tcW w:w="368" w:type="dxa"/>
            <w:tcBorders>
              <w:top w:val="nil"/>
              <w:left w:val="nil"/>
              <w:bottom w:val="nil"/>
              <w:right w:val="nil"/>
            </w:tcBorders>
            <w:shd w:val="clear" w:color="auto" w:fill="auto"/>
            <w:noWrap/>
            <w:vAlign w:val="bottom"/>
            <w:hideMark/>
          </w:tcPr>
          <w:p w14:paraId="409BC96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PP</w:t>
            </w:r>
          </w:p>
        </w:tc>
        <w:tc>
          <w:tcPr>
            <w:tcW w:w="390" w:type="dxa"/>
            <w:tcBorders>
              <w:top w:val="nil"/>
              <w:left w:val="nil"/>
              <w:bottom w:val="nil"/>
              <w:right w:val="nil"/>
            </w:tcBorders>
            <w:shd w:val="clear" w:color="auto" w:fill="auto"/>
            <w:noWrap/>
            <w:vAlign w:val="bottom"/>
            <w:hideMark/>
          </w:tcPr>
          <w:p w14:paraId="338AC7C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PD</w:t>
            </w:r>
          </w:p>
        </w:tc>
        <w:tc>
          <w:tcPr>
            <w:tcW w:w="371" w:type="dxa"/>
            <w:tcBorders>
              <w:top w:val="nil"/>
              <w:left w:val="nil"/>
              <w:bottom w:val="nil"/>
              <w:right w:val="nil"/>
            </w:tcBorders>
            <w:shd w:val="clear" w:color="auto" w:fill="auto"/>
            <w:noWrap/>
            <w:vAlign w:val="bottom"/>
            <w:hideMark/>
          </w:tcPr>
          <w:p w14:paraId="6E1F79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PC</w:t>
            </w:r>
          </w:p>
        </w:tc>
        <w:tc>
          <w:tcPr>
            <w:tcW w:w="383" w:type="dxa"/>
            <w:tcBorders>
              <w:top w:val="nil"/>
              <w:left w:val="nil"/>
              <w:bottom w:val="nil"/>
              <w:right w:val="nil"/>
            </w:tcBorders>
            <w:shd w:val="clear" w:color="auto" w:fill="auto"/>
            <w:noWrap/>
            <w:vAlign w:val="bottom"/>
            <w:hideMark/>
          </w:tcPr>
          <w:p w14:paraId="4893A35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DT</w:t>
            </w:r>
          </w:p>
        </w:tc>
        <w:tc>
          <w:tcPr>
            <w:tcW w:w="390" w:type="dxa"/>
            <w:tcBorders>
              <w:top w:val="nil"/>
              <w:left w:val="nil"/>
              <w:bottom w:val="nil"/>
              <w:right w:val="nil"/>
            </w:tcBorders>
            <w:shd w:val="clear" w:color="auto" w:fill="auto"/>
            <w:noWrap/>
            <w:vAlign w:val="bottom"/>
            <w:hideMark/>
          </w:tcPr>
          <w:p w14:paraId="62EE7BD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DP</w:t>
            </w:r>
          </w:p>
        </w:tc>
        <w:tc>
          <w:tcPr>
            <w:tcW w:w="411" w:type="dxa"/>
            <w:tcBorders>
              <w:top w:val="nil"/>
              <w:left w:val="nil"/>
              <w:bottom w:val="nil"/>
              <w:right w:val="nil"/>
            </w:tcBorders>
            <w:shd w:val="clear" w:color="auto" w:fill="auto"/>
            <w:noWrap/>
            <w:vAlign w:val="bottom"/>
            <w:hideMark/>
          </w:tcPr>
          <w:p w14:paraId="721230F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DD</w:t>
            </w:r>
          </w:p>
        </w:tc>
        <w:tc>
          <w:tcPr>
            <w:tcW w:w="393" w:type="dxa"/>
            <w:tcBorders>
              <w:top w:val="nil"/>
              <w:left w:val="nil"/>
              <w:bottom w:val="nil"/>
              <w:right w:val="nil"/>
            </w:tcBorders>
            <w:shd w:val="clear" w:color="auto" w:fill="auto"/>
            <w:noWrap/>
            <w:vAlign w:val="bottom"/>
            <w:hideMark/>
          </w:tcPr>
          <w:p w14:paraId="3EED343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DC</w:t>
            </w:r>
          </w:p>
        </w:tc>
        <w:tc>
          <w:tcPr>
            <w:tcW w:w="365" w:type="dxa"/>
            <w:tcBorders>
              <w:top w:val="nil"/>
              <w:left w:val="nil"/>
              <w:bottom w:val="nil"/>
              <w:right w:val="nil"/>
            </w:tcBorders>
            <w:shd w:val="clear" w:color="auto" w:fill="auto"/>
            <w:noWrap/>
            <w:vAlign w:val="bottom"/>
            <w:hideMark/>
          </w:tcPr>
          <w:p w14:paraId="2CFA178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CT</w:t>
            </w:r>
          </w:p>
        </w:tc>
        <w:tc>
          <w:tcPr>
            <w:tcW w:w="371" w:type="dxa"/>
            <w:tcBorders>
              <w:top w:val="nil"/>
              <w:left w:val="nil"/>
              <w:bottom w:val="nil"/>
              <w:right w:val="nil"/>
            </w:tcBorders>
            <w:shd w:val="clear" w:color="auto" w:fill="auto"/>
            <w:noWrap/>
            <w:vAlign w:val="bottom"/>
            <w:hideMark/>
          </w:tcPr>
          <w:p w14:paraId="11644F56" w14:textId="77777777" w:rsidR="00707605" w:rsidRPr="003C6CFD" w:rsidRDefault="00707605" w:rsidP="004559FF">
            <w:pPr>
              <w:spacing w:after="0" w:line="240" w:lineRule="auto"/>
              <w:ind w:firstLine="0"/>
              <w:jc w:val="center"/>
              <w:rPr>
                <w:rFonts w:ascii="Calibri" w:hAnsi="Calibri" w:cs="Calibri"/>
                <w:color w:val="000000"/>
                <w:szCs w:val="22"/>
              </w:rPr>
            </w:pPr>
            <w:r>
              <w:rPr>
                <w:rFonts w:ascii="Calibri" w:hAnsi="Calibri" w:cs="Calibri"/>
                <w:color w:val="000000"/>
                <w:szCs w:val="22"/>
              </w:rPr>
              <w:t>CP</w:t>
            </w:r>
          </w:p>
        </w:tc>
        <w:tc>
          <w:tcPr>
            <w:tcW w:w="371" w:type="dxa"/>
            <w:tcBorders>
              <w:top w:val="nil"/>
              <w:left w:val="nil"/>
              <w:bottom w:val="nil"/>
              <w:right w:val="nil"/>
            </w:tcBorders>
            <w:shd w:val="clear" w:color="auto" w:fill="auto"/>
            <w:noWrap/>
            <w:vAlign w:val="bottom"/>
            <w:hideMark/>
          </w:tcPr>
          <w:p w14:paraId="504454CF" w14:textId="77777777" w:rsidR="00707605" w:rsidRPr="003C6CFD" w:rsidRDefault="00707605" w:rsidP="004559FF">
            <w:pPr>
              <w:spacing w:after="0" w:line="240" w:lineRule="auto"/>
              <w:ind w:firstLine="0"/>
              <w:jc w:val="center"/>
              <w:rPr>
                <w:rFonts w:ascii="Calibri" w:hAnsi="Calibri" w:cs="Calibri"/>
                <w:color w:val="000000"/>
                <w:szCs w:val="22"/>
              </w:rPr>
            </w:pPr>
            <w:r>
              <w:rPr>
                <w:rFonts w:ascii="Calibri" w:hAnsi="Calibri" w:cs="Calibri"/>
                <w:color w:val="000000"/>
                <w:szCs w:val="22"/>
              </w:rPr>
              <w:t>CP</w:t>
            </w:r>
          </w:p>
        </w:tc>
        <w:tc>
          <w:tcPr>
            <w:tcW w:w="1208" w:type="dxa"/>
            <w:tcBorders>
              <w:top w:val="nil"/>
              <w:left w:val="nil"/>
              <w:bottom w:val="nil"/>
              <w:right w:val="nil"/>
            </w:tcBorders>
            <w:shd w:val="clear" w:color="auto" w:fill="auto"/>
            <w:noWrap/>
            <w:vAlign w:val="bottom"/>
            <w:hideMark/>
          </w:tcPr>
          <w:p w14:paraId="6876566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CC</w:t>
            </w:r>
            <w:commentRangeEnd w:id="2065"/>
            <w:r>
              <w:rPr>
                <w:rStyle w:val="Refdecomentario"/>
              </w:rPr>
              <w:commentReference w:id="2065"/>
            </w:r>
            <w:r>
              <w:rPr>
                <w:rStyle w:val="Refdecomentario"/>
              </w:rPr>
              <w:commentReference w:id="2064"/>
            </w:r>
          </w:p>
        </w:tc>
      </w:tr>
      <w:commentRangeEnd w:id="2064"/>
      <w:tr w:rsidR="00707605" w:rsidRPr="003C6CFD" w14:paraId="23610637" w14:textId="77777777" w:rsidTr="004559FF">
        <w:trPr>
          <w:trHeight w:val="300"/>
        </w:trPr>
        <w:tc>
          <w:tcPr>
            <w:tcW w:w="587" w:type="dxa"/>
            <w:tcBorders>
              <w:top w:val="nil"/>
              <w:left w:val="nil"/>
              <w:bottom w:val="nil"/>
              <w:right w:val="nil"/>
            </w:tcBorders>
            <w:shd w:val="clear" w:color="auto" w:fill="auto"/>
            <w:noWrap/>
            <w:vAlign w:val="bottom"/>
            <w:hideMark/>
          </w:tcPr>
          <w:p w14:paraId="0BE0CA3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AA</w:t>
            </w:r>
          </w:p>
        </w:tc>
        <w:tc>
          <w:tcPr>
            <w:tcW w:w="355" w:type="dxa"/>
            <w:tcBorders>
              <w:top w:val="nil"/>
              <w:left w:val="nil"/>
              <w:bottom w:val="nil"/>
              <w:right w:val="nil"/>
            </w:tcBorders>
            <w:shd w:val="clear" w:color="auto" w:fill="auto"/>
            <w:noWrap/>
            <w:vAlign w:val="bottom"/>
            <w:hideMark/>
          </w:tcPr>
          <w:p w14:paraId="49BA08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00E6028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2FAD21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3B59FA1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05DD46B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14EF061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0C8925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19A3F1F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1869E6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4785B3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78503FD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39AE2CC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9F8393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72B8B16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327B7B6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4639683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4F2E3D88" w14:textId="77777777" w:rsidTr="004559FF">
        <w:trPr>
          <w:trHeight w:val="300"/>
        </w:trPr>
        <w:tc>
          <w:tcPr>
            <w:tcW w:w="587" w:type="dxa"/>
            <w:tcBorders>
              <w:top w:val="nil"/>
              <w:left w:val="nil"/>
              <w:bottom w:val="nil"/>
              <w:right w:val="nil"/>
            </w:tcBorders>
            <w:shd w:val="clear" w:color="auto" w:fill="auto"/>
            <w:noWrap/>
            <w:vAlign w:val="bottom"/>
            <w:hideMark/>
          </w:tcPr>
          <w:p w14:paraId="5C3830D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KK</w:t>
            </w:r>
          </w:p>
        </w:tc>
        <w:tc>
          <w:tcPr>
            <w:tcW w:w="355" w:type="dxa"/>
            <w:tcBorders>
              <w:top w:val="nil"/>
              <w:left w:val="nil"/>
              <w:bottom w:val="nil"/>
              <w:right w:val="nil"/>
            </w:tcBorders>
            <w:shd w:val="clear" w:color="auto" w:fill="auto"/>
            <w:noWrap/>
            <w:vAlign w:val="bottom"/>
            <w:hideMark/>
          </w:tcPr>
          <w:p w14:paraId="72B67F2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5E39975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6270F00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1B41DB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15E40C8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68C09EB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0956A8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3F24C90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0140374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1794972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3A7855A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357B489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559BB0C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0D899E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209613A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387DDA5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13265623" w14:textId="77777777" w:rsidTr="004559FF">
        <w:trPr>
          <w:trHeight w:val="300"/>
        </w:trPr>
        <w:tc>
          <w:tcPr>
            <w:tcW w:w="587" w:type="dxa"/>
            <w:tcBorders>
              <w:top w:val="nil"/>
              <w:left w:val="nil"/>
              <w:bottom w:val="nil"/>
              <w:right w:val="nil"/>
            </w:tcBorders>
            <w:shd w:val="clear" w:color="auto" w:fill="auto"/>
            <w:noWrap/>
            <w:vAlign w:val="bottom"/>
            <w:hideMark/>
          </w:tcPr>
          <w:p w14:paraId="3BFB62E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QQ</w:t>
            </w:r>
          </w:p>
        </w:tc>
        <w:tc>
          <w:tcPr>
            <w:tcW w:w="355" w:type="dxa"/>
            <w:tcBorders>
              <w:top w:val="nil"/>
              <w:left w:val="nil"/>
              <w:bottom w:val="nil"/>
              <w:right w:val="nil"/>
            </w:tcBorders>
            <w:shd w:val="clear" w:color="auto" w:fill="auto"/>
            <w:noWrap/>
            <w:vAlign w:val="bottom"/>
            <w:hideMark/>
          </w:tcPr>
          <w:p w14:paraId="360DD8E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4C46534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0F6C52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55F75A7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0D57530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6A187F9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8E4AE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818CFB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3AE44E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3B2F39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6336D5B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49B2D29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C4581E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196859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68EDA2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152DE4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78D0B2E6" w14:textId="77777777" w:rsidTr="004559FF">
        <w:trPr>
          <w:trHeight w:val="300"/>
        </w:trPr>
        <w:tc>
          <w:tcPr>
            <w:tcW w:w="587" w:type="dxa"/>
            <w:tcBorders>
              <w:top w:val="nil"/>
              <w:left w:val="nil"/>
              <w:bottom w:val="nil"/>
              <w:right w:val="nil"/>
            </w:tcBorders>
            <w:shd w:val="clear" w:color="auto" w:fill="auto"/>
            <w:noWrap/>
            <w:vAlign w:val="bottom"/>
            <w:hideMark/>
          </w:tcPr>
          <w:p w14:paraId="40C3386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JJ</w:t>
            </w:r>
          </w:p>
        </w:tc>
        <w:tc>
          <w:tcPr>
            <w:tcW w:w="355" w:type="dxa"/>
            <w:tcBorders>
              <w:top w:val="nil"/>
              <w:left w:val="nil"/>
              <w:bottom w:val="nil"/>
              <w:right w:val="nil"/>
            </w:tcBorders>
            <w:shd w:val="clear" w:color="auto" w:fill="auto"/>
            <w:noWrap/>
            <w:vAlign w:val="bottom"/>
            <w:hideMark/>
          </w:tcPr>
          <w:p w14:paraId="1C58CB4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157A105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06D0EAD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17CEE84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77B24E1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0E6A1E0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180E8E0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16C08E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89D3AC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2E520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1B28B13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0322EDB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E069B8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0E89468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364608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CD7AB3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4F5FF4FE" w14:textId="77777777" w:rsidTr="004559FF">
        <w:trPr>
          <w:trHeight w:val="300"/>
        </w:trPr>
        <w:tc>
          <w:tcPr>
            <w:tcW w:w="587" w:type="dxa"/>
            <w:tcBorders>
              <w:top w:val="nil"/>
              <w:left w:val="nil"/>
              <w:bottom w:val="nil"/>
              <w:right w:val="nil"/>
            </w:tcBorders>
            <w:shd w:val="clear" w:color="auto" w:fill="auto"/>
            <w:noWrap/>
            <w:vAlign w:val="bottom"/>
            <w:hideMark/>
          </w:tcPr>
          <w:p w14:paraId="796C11D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1010</w:t>
            </w:r>
          </w:p>
        </w:tc>
        <w:tc>
          <w:tcPr>
            <w:tcW w:w="355" w:type="dxa"/>
            <w:tcBorders>
              <w:top w:val="nil"/>
              <w:left w:val="nil"/>
              <w:bottom w:val="nil"/>
              <w:right w:val="nil"/>
            </w:tcBorders>
            <w:shd w:val="clear" w:color="auto" w:fill="auto"/>
            <w:noWrap/>
            <w:vAlign w:val="bottom"/>
            <w:hideMark/>
          </w:tcPr>
          <w:p w14:paraId="41F67CA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2818775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DA6532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0D14BF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785B6D0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6671ED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BB9AB4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5CED5B5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8D55B6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C1FD5C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7C5A2EC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2AC26F0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02B13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0FA63D2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77851DF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48DC882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205E20C1" w14:textId="77777777" w:rsidTr="004559FF">
        <w:trPr>
          <w:trHeight w:val="300"/>
        </w:trPr>
        <w:tc>
          <w:tcPr>
            <w:tcW w:w="587" w:type="dxa"/>
            <w:tcBorders>
              <w:top w:val="nil"/>
              <w:left w:val="nil"/>
              <w:bottom w:val="nil"/>
              <w:right w:val="nil"/>
            </w:tcBorders>
            <w:shd w:val="clear" w:color="auto" w:fill="auto"/>
            <w:noWrap/>
            <w:vAlign w:val="bottom"/>
            <w:hideMark/>
          </w:tcPr>
          <w:p w14:paraId="2F4690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909</w:t>
            </w:r>
          </w:p>
        </w:tc>
        <w:tc>
          <w:tcPr>
            <w:tcW w:w="355" w:type="dxa"/>
            <w:tcBorders>
              <w:top w:val="nil"/>
              <w:left w:val="nil"/>
              <w:bottom w:val="nil"/>
              <w:right w:val="nil"/>
            </w:tcBorders>
            <w:shd w:val="clear" w:color="auto" w:fill="auto"/>
            <w:noWrap/>
            <w:vAlign w:val="bottom"/>
            <w:hideMark/>
          </w:tcPr>
          <w:p w14:paraId="411A1C7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21C2897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3F20C00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674651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1A56662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7F993D8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4DB5F8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5EEDA4D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5DDAFA7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34C89AC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0EE77AF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616472E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598CB5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31BE27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70A5AE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134D87C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50970578" w14:textId="77777777" w:rsidTr="004559FF">
        <w:trPr>
          <w:trHeight w:val="300"/>
        </w:trPr>
        <w:tc>
          <w:tcPr>
            <w:tcW w:w="587" w:type="dxa"/>
            <w:tcBorders>
              <w:top w:val="nil"/>
              <w:left w:val="nil"/>
              <w:bottom w:val="nil"/>
              <w:right w:val="nil"/>
            </w:tcBorders>
            <w:shd w:val="clear" w:color="auto" w:fill="auto"/>
            <w:noWrap/>
            <w:vAlign w:val="bottom"/>
            <w:hideMark/>
          </w:tcPr>
          <w:p w14:paraId="561B48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808</w:t>
            </w:r>
          </w:p>
        </w:tc>
        <w:tc>
          <w:tcPr>
            <w:tcW w:w="355" w:type="dxa"/>
            <w:tcBorders>
              <w:top w:val="nil"/>
              <w:left w:val="nil"/>
              <w:bottom w:val="nil"/>
              <w:right w:val="nil"/>
            </w:tcBorders>
            <w:shd w:val="clear" w:color="auto" w:fill="auto"/>
            <w:noWrap/>
            <w:vAlign w:val="bottom"/>
            <w:hideMark/>
          </w:tcPr>
          <w:p w14:paraId="6FBC460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24D6985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579E09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4F0CE2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05207E7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4AA050B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0345E3F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2B46250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3D07A29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8F6316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7D3455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0F1808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80BE86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BE07F1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1E78082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DDE34A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20E52CD7" w14:textId="77777777" w:rsidTr="004559FF">
        <w:trPr>
          <w:trHeight w:val="300"/>
        </w:trPr>
        <w:tc>
          <w:tcPr>
            <w:tcW w:w="587" w:type="dxa"/>
            <w:tcBorders>
              <w:top w:val="nil"/>
              <w:left w:val="nil"/>
              <w:bottom w:val="nil"/>
              <w:right w:val="nil"/>
            </w:tcBorders>
            <w:shd w:val="clear" w:color="auto" w:fill="auto"/>
            <w:noWrap/>
            <w:vAlign w:val="bottom"/>
            <w:hideMark/>
          </w:tcPr>
          <w:p w14:paraId="4CB9B0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707</w:t>
            </w:r>
          </w:p>
        </w:tc>
        <w:tc>
          <w:tcPr>
            <w:tcW w:w="355" w:type="dxa"/>
            <w:tcBorders>
              <w:top w:val="nil"/>
              <w:left w:val="nil"/>
              <w:bottom w:val="nil"/>
              <w:right w:val="nil"/>
            </w:tcBorders>
            <w:shd w:val="clear" w:color="auto" w:fill="auto"/>
            <w:noWrap/>
            <w:vAlign w:val="bottom"/>
            <w:hideMark/>
          </w:tcPr>
          <w:p w14:paraId="0AC52FE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49CB15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0F0D102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3319FF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21D324A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3C328EB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7A99BDB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77113C3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6B40500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1D4A864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F0EA0D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7F3C6D4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4C38561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284AA2F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25AC0E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7EA87D8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37EBCDF6" w14:textId="77777777" w:rsidTr="004559FF">
        <w:trPr>
          <w:trHeight w:val="300"/>
        </w:trPr>
        <w:tc>
          <w:tcPr>
            <w:tcW w:w="587" w:type="dxa"/>
            <w:tcBorders>
              <w:top w:val="nil"/>
              <w:left w:val="nil"/>
              <w:bottom w:val="nil"/>
              <w:right w:val="nil"/>
            </w:tcBorders>
            <w:shd w:val="clear" w:color="auto" w:fill="auto"/>
            <w:noWrap/>
            <w:vAlign w:val="bottom"/>
            <w:hideMark/>
          </w:tcPr>
          <w:p w14:paraId="12F60A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606</w:t>
            </w:r>
          </w:p>
        </w:tc>
        <w:tc>
          <w:tcPr>
            <w:tcW w:w="355" w:type="dxa"/>
            <w:tcBorders>
              <w:top w:val="nil"/>
              <w:left w:val="nil"/>
              <w:bottom w:val="nil"/>
              <w:right w:val="nil"/>
            </w:tcBorders>
            <w:shd w:val="clear" w:color="auto" w:fill="auto"/>
            <w:noWrap/>
            <w:vAlign w:val="bottom"/>
            <w:hideMark/>
          </w:tcPr>
          <w:p w14:paraId="040ED3C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47DE9E4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26A093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78F0688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39E621C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4CAAFED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56FFBB1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2BB8A57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65B1813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65B77F9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BA67E7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4D4DDD4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3F2E4B3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E08BB8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00EDA2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34D3AE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6CFDCBA0" w14:textId="77777777" w:rsidTr="004559FF">
        <w:trPr>
          <w:trHeight w:val="300"/>
        </w:trPr>
        <w:tc>
          <w:tcPr>
            <w:tcW w:w="587" w:type="dxa"/>
            <w:tcBorders>
              <w:top w:val="nil"/>
              <w:left w:val="nil"/>
              <w:bottom w:val="nil"/>
              <w:right w:val="nil"/>
            </w:tcBorders>
            <w:shd w:val="clear" w:color="auto" w:fill="auto"/>
            <w:noWrap/>
            <w:vAlign w:val="bottom"/>
            <w:hideMark/>
          </w:tcPr>
          <w:p w14:paraId="6C4931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505</w:t>
            </w:r>
          </w:p>
        </w:tc>
        <w:tc>
          <w:tcPr>
            <w:tcW w:w="355" w:type="dxa"/>
            <w:tcBorders>
              <w:top w:val="nil"/>
              <w:left w:val="nil"/>
              <w:bottom w:val="nil"/>
              <w:right w:val="nil"/>
            </w:tcBorders>
            <w:shd w:val="clear" w:color="auto" w:fill="auto"/>
            <w:noWrap/>
            <w:vAlign w:val="bottom"/>
            <w:hideMark/>
          </w:tcPr>
          <w:p w14:paraId="4F0A701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5E7AA11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182791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56C7F1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4E54420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117550D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5CAA590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E278D5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E64E90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04C05B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1F83E6F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224169E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42879AC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749AD6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108EB5A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4DDB314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13E53C17" w14:textId="77777777" w:rsidTr="004559FF">
        <w:trPr>
          <w:trHeight w:val="300"/>
        </w:trPr>
        <w:tc>
          <w:tcPr>
            <w:tcW w:w="587" w:type="dxa"/>
            <w:tcBorders>
              <w:top w:val="nil"/>
              <w:left w:val="nil"/>
              <w:bottom w:val="nil"/>
              <w:right w:val="nil"/>
            </w:tcBorders>
            <w:shd w:val="clear" w:color="auto" w:fill="auto"/>
            <w:noWrap/>
            <w:vAlign w:val="bottom"/>
            <w:hideMark/>
          </w:tcPr>
          <w:p w14:paraId="5F79B5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404</w:t>
            </w:r>
          </w:p>
        </w:tc>
        <w:tc>
          <w:tcPr>
            <w:tcW w:w="355" w:type="dxa"/>
            <w:tcBorders>
              <w:top w:val="nil"/>
              <w:left w:val="nil"/>
              <w:bottom w:val="nil"/>
              <w:right w:val="nil"/>
            </w:tcBorders>
            <w:shd w:val="clear" w:color="auto" w:fill="auto"/>
            <w:noWrap/>
            <w:vAlign w:val="bottom"/>
            <w:hideMark/>
          </w:tcPr>
          <w:p w14:paraId="5B3DA37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66B518F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4C8ADA6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05E956C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63B283A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52709CF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541A12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1CFC8E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B5A41A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7096267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4B4EC94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288C49B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8F3B4D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286C5B2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FF23EA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6B5AC28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6B930AF5" w14:textId="77777777" w:rsidTr="004559FF">
        <w:trPr>
          <w:trHeight w:val="300"/>
        </w:trPr>
        <w:tc>
          <w:tcPr>
            <w:tcW w:w="587" w:type="dxa"/>
            <w:tcBorders>
              <w:top w:val="nil"/>
              <w:left w:val="nil"/>
              <w:bottom w:val="nil"/>
              <w:right w:val="nil"/>
            </w:tcBorders>
            <w:shd w:val="clear" w:color="auto" w:fill="auto"/>
            <w:noWrap/>
            <w:vAlign w:val="bottom"/>
            <w:hideMark/>
          </w:tcPr>
          <w:p w14:paraId="5C3EF4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303</w:t>
            </w:r>
          </w:p>
        </w:tc>
        <w:tc>
          <w:tcPr>
            <w:tcW w:w="355" w:type="dxa"/>
            <w:tcBorders>
              <w:top w:val="nil"/>
              <w:left w:val="nil"/>
              <w:bottom w:val="nil"/>
              <w:right w:val="nil"/>
            </w:tcBorders>
            <w:shd w:val="clear" w:color="auto" w:fill="auto"/>
            <w:noWrap/>
            <w:vAlign w:val="bottom"/>
            <w:hideMark/>
          </w:tcPr>
          <w:p w14:paraId="764344E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0DB639B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2D1E4F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6948F73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2F41215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70A90C6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04E9B2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02A3BE4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5EC774B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4D5A94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33CB47D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188F7DB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53D685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67DDF5D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492D6A9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6E5FC84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5F5FFA3A" w14:textId="77777777" w:rsidTr="004559FF">
        <w:trPr>
          <w:trHeight w:val="300"/>
        </w:trPr>
        <w:tc>
          <w:tcPr>
            <w:tcW w:w="587" w:type="dxa"/>
            <w:tcBorders>
              <w:top w:val="nil"/>
              <w:left w:val="nil"/>
              <w:bottom w:val="nil"/>
              <w:right w:val="nil"/>
            </w:tcBorders>
            <w:shd w:val="clear" w:color="auto" w:fill="auto"/>
            <w:noWrap/>
            <w:vAlign w:val="bottom"/>
            <w:hideMark/>
          </w:tcPr>
          <w:p w14:paraId="031837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202</w:t>
            </w:r>
          </w:p>
        </w:tc>
        <w:tc>
          <w:tcPr>
            <w:tcW w:w="355" w:type="dxa"/>
            <w:tcBorders>
              <w:top w:val="nil"/>
              <w:left w:val="nil"/>
              <w:bottom w:val="nil"/>
              <w:right w:val="nil"/>
            </w:tcBorders>
            <w:shd w:val="clear" w:color="auto" w:fill="auto"/>
            <w:noWrap/>
            <w:vAlign w:val="bottom"/>
            <w:hideMark/>
          </w:tcPr>
          <w:p w14:paraId="531B51F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1" w:type="dxa"/>
            <w:tcBorders>
              <w:top w:val="nil"/>
              <w:left w:val="nil"/>
              <w:bottom w:val="nil"/>
              <w:right w:val="nil"/>
            </w:tcBorders>
            <w:shd w:val="clear" w:color="auto" w:fill="auto"/>
            <w:noWrap/>
            <w:vAlign w:val="bottom"/>
            <w:hideMark/>
          </w:tcPr>
          <w:p w14:paraId="5A23495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16C187B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197F592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4" w:type="dxa"/>
            <w:tcBorders>
              <w:top w:val="nil"/>
              <w:left w:val="nil"/>
              <w:bottom w:val="nil"/>
              <w:right w:val="nil"/>
            </w:tcBorders>
            <w:shd w:val="clear" w:color="auto" w:fill="auto"/>
            <w:noWrap/>
            <w:vAlign w:val="bottom"/>
            <w:hideMark/>
          </w:tcPr>
          <w:p w14:paraId="458C34C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68" w:type="dxa"/>
            <w:tcBorders>
              <w:top w:val="nil"/>
              <w:left w:val="nil"/>
              <w:bottom w:val="nil"/>
              <w:right w:val="nil"/>
            </w:tcBorders>
            <w:shd w:val="clear" w:color="auto" w:fill="auto"/>
            <w:noWrap/>
            <w:vAlign w:val="bottom"/>
            <w:hideMark/>
          </w:tcPr>
          <w:p w14:paraId="2ED1FA6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487F42A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71" w:type="dxa"/>
            <w:tcBorders>
              <w:top w:val="nil"/>
              <w:left w:val="nil"/>
              <w:bottom w:val="nil"/>
              <w:right w:val="nil"/>
            </w:tcBorders>
            <w:shd w:val="clear" w:color="auto" w:fill="auto"/>
            <w:noWrap/>
            <w:vAlign w:val="bottom"/>
            <w:hideMark/>
          </w:tcPr>
          <w:p w14:paraId="552C5A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83" w:type="dxa"/>
            <w:tcBorders>
              <w:top w:val="nil"/>
              <w:left w:val="nil"/>
              <w:bottom w:val="nil"/>
              <w:right w:val="nil"/>
            </w:tcBorders>
            <w:shd w:val="clear" w:color="auto" w:fill="auto"/>
            <w:noWrap/>
            <w:vAlign w:val="bottom"/>
            <w:hideMark/>
          </w:tcPr>
          <w:p w14:paraId="2199DBC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0" w:type="dxa"/>
            <w:tcBorders>
              <w:top w:val="nil"/>
              <w:left w:val="nil"/>
              <w:bottom w:val="nil"/>
              <w:right w:val="nil"/>
            </w:tcBorders>
            <w:shd w:val="clear" w:color="auto" w:fill="auto"/>
            <w:noWrap/>
            <w:vAlign w:val="bottom"/>
            <w:hideMark/>
          </w:tcPr>
          <w:p w14:paraId="269199B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411" w:type="dxa"/>
            <w:tcBorders>
              <w:top w:val="nil"/>
              <w:left w:val="nil"/>
              <w:bottom w:val="nil"/>
              <w:right w:val="nil"/>
            </w:tcBorders>
            <w:shd w:val="clear" w:color="auto" w:fill="auto"/>
            <w:noWrap/>
            <w:vAlign w:val="bottom"/>
            <w:hideMark/>
          </w:tcPr>
          <w:p w14:paraId="3AC1F5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93" w:type="dxa"/>
            <w:tcBorders>
              <w:top w:val="nil"/>
              <w:left w:val="nil"/>
              <w:bottom w:val="nil"/>
              <w:right w:val="nil"/>
            </w:tcBorders>
            <w:shd w:val="clear" w:color="auto" w:fill="auto"/>
            <w:noWrap/>
            <w:vAlign w:val="bottom"/>
            <w:hideMark/>
          </w:tcPr>
          <w:p w14:paraId="3E00169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1</w:t>
            </w:r>
          </w:p>
        </w:tc>
        <w:tc>
          <w:tcPr>
            <w:tcW w:w="365" w:type="dxa"/>
            <w:tcBorders>
              <w:top w:val="nil"/>
              <w:left w:val="nil"/>
              <w:bottom w:val="nil"/>
              <w:right w:val="nil"/>
            </w:tcBorders>
            <w:shd w:val="clear" w:color="auto" w:fill="auto"/>
            <w:noWrap/>
            <w:vAlign w:val="bottom"/>
            <w:hideMark/>
          </w:tcPr>
          <w:p w14:paraId="246F532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5DD5F72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371" w:type="dxa"/>
            <w:tcBorders>
              <w:top w:val="nil"/>
              <w:left w:val="nil"/>
              <w:bottom w:val="nil"/>
              <w:right w:val="nil"/>
            </w:tcBorders>
            <w:shd w:val="clear" w:color="auto" w:fill="auto"/>
            <w:noWrap/>
            <w:vAlign w:val="bottom"/>
            <w:hideMark/>
          </w:tcPr>
          <w:p w14:paraId="74767F6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c>
          <w:tcPr>
            <w:tcW w:w="1208" w:type="dxa"/>
            <w:tcBorders>
              <w:top w:val="nil"/>
              <w:left w:val="nil"/>
              <w:bottom w:val="nil"/>
              <w:right w:val="nil"/>
            </w:tcBorders>
            <w:shd w:val="clear" w:color="auto" w:fill="auto"/>
            <w:noWrap/>
            <w:vAlign w:val="bottom"/>
            <w:hideMark/>
          </w:tcPr>
          <w:p w14:paraId="0102B17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olor w:val="000000"/>
                <w:szCs w:val="22"/>
              </w:rPr>
              <w:t>0</w:t>
            </w:r>
          </w:p>
        </w:tc>
      </w:tr>
      <w:tr w:rsidR="00707605" w:rsidRPr="003C6CFD" w14:paraId="5B20CBA0" w14:textId="77777777" w:rsidTr="004559FF">
        <w:trPr>
          <w:trHeight w:val="300"/>
        </w:trPr>
        <w:tc>
          <w:tcPr>
            <w:tcW w:w="587" w:type="dxa"/>
            <w:tcBorders>
              <w:top w:val="nil"/>
              <w:left w:val="nil"/>
              <w:bottom w:val="nil"/>
              <w:right w:val="nil"/>
            </w:tcBorders>
            <w:shd w:val="clear" w:color="auto" w:fill="auto"/>
            <w:noWrap/>
            <w:vAlign w:val="bottom"/>
            <w:hideMark/>
          </w:tcPr>
          <w:p w14:paraId="000F598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AK</w:t>
            </w:r>
          </w:p>
        </w:tc>
        <w:tc>
          <w:tcPr>
            <w:tcW w:w="355" w:type="dxa"/>
            <w:tcBorders>
              <w:top w:val="nil"/>
              <w:left w:val="nil"/>
              <w:bottom w:val="nil"/>
              <w:right w:val="nil"/>
            </w:tcBorders>
            <w:shd w:val="clear" w:color="auto" w:fill="auto"/>
            <w:noWrap/>
            <w:vAlign w:val="bottom"/>
            <w:hideMark/>
          </w:tcPr>
          <w:p w14:paraId="67EAD9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7AAB3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AC651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54223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56451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496A5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25D42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ED7504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52F0C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8F7F0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ADE4B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D093B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6435F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ADAA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E7A9F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13CF8C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89E61DF" w14:textId="77777777" w:rsidTr="004559FF">
        <w:trPr>
          <w:trHeight w:val="300"/>
        </w:trPr>
        <w:tc>
          <w:tcPr>
            <w:tcW w:w="587" w:type="dxa"/>
            <w:tcBorders>
              <w:top w:val="nil"/>
              <w:left w:val="nil"/>
              <w:bottom w:val="nil"/>
              <w:right w:val="nil"/>
            </w:tcBorders>
            <w:shd w:val="clear" w:color="auto" w:fill="auto"/>
            <w:noWrap/>
            <w:vAlign w:val="bottom"/>
            <w:hideMark/>
          </w:tcPr>
          <w:p w14:paraId="1430911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AQ</w:t>
            </w:r>
          </w:p>
        </w:tc>
        <w:tc>
          <w:tcPr>
            <w:tcW w:w="355" w:type="dxa"/>
            <w:tcBorders>
              <w:top w:val="nil"/>
              <w:left w:val="nil"/>
              <w:bottom w:val="nil"/>
              <w:right w:val="nil"/>
            </w:tcBorders>
            <w:shd w:val="clear" w:color="auto" w:fill="auto"/>
            <w:noWrap/>
            <w:vAlign w:val="bottom"/>
            <w:hideMark/>
          </w:tcPr>
          <w:p w14:paraId="263B02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0E0F4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1123D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3C8A32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326DF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5464E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3E919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C6428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97EC7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FB455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453C51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CBDF38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E3558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F8CCA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527E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2D962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326A8E8" w14:textId="77777777" w:rsidTr="004559FF">
        <w:trPr>
          <w:trHeight w:val="300"/>
        </w:trPr>
        <w:tc>
          <w:tcPr>
            <w:tcW w:w="587" w:type="dxa"/>
            <w:tcBorders>
              <w:top w:val="nil"/>
              <w:left w:val="nil"/>
              <w:bottom w:val="nil"/>
              <w:right w:val="nil"/>
            </w:tcBorders>
            <w:shd w:val="clear" w:color="auto" w:fill="auto"/>
            <w:noWrap/>
            <w:vAlign w:val="bottom"/>
            <w:hideMark/>
          </w:tcPr>
          <w:p w14:paraId="4F1D7FA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AJ</w:t>
            </w:r>
          </w:p>
        </w:tc>
        <w:tc>
          <w:tcPr>
            <w:tcW w:w="355" w:type="dxa"/>
            <w:tcBorders>
              <w:top w:val="nil"/>
              <w:left w:val="nil"/>
              <w:bottom w:val="nil"/>
              <w:right w:val="nil"/>
            </w:tcBorders>
            <w:shd w:val="clear" w:color="auto" w:fill="auto"/>
            <w:noWrap/>
            <w:vAlign w:val="bottom"/>
            <w:hideMark/>
          </w:tcPr>
          <w:p w14:paraId="39B7FD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289743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E3BFE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EB1A1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F9FAF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C1E12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8AA63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BB3C0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9E452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73F3D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024F2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47A68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70185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7AE6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5F818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9C3AF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CBD4E57" w14:textId="77777777" w:rsidTr="004559FF">
        <w:trPr>
          <w:trHeight w:val="300"/>
        </w:trPr>
        <w:tc>
          <w:tcPr>
            <w:tcW w:w="587" w:type="dxa"/>
            <w:tcBorders>
              <w:top w:val="nil"/>
              <w:left w:val="nil"/>
              <w:bottom w:val="nil"/>
              <w:right w:val="nil"/>
            </w:tcBorders>
            <w:shd w:val="clear" w:color="auto" w:fill="auto"/>
            <w:noWrap/>
            <w:vAlign w:val="bottom"/>
            <w:hideMark/>
          </w:tcPr>
          <w:p w14:paraId="4D2A756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70E758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64E01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9940E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FFC71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8BEC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CF446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25376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6F61E9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B0128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66E46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F82FB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EFA2A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E4A5E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60FEA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AD34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ECF2B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3D8FBF6" w14:textId="77777777" w:rsidTr="004559FF">
        <w:trPr>
          <w:trHeight w:val="300"/>
        </w:trPr>
        <w:tc>
          <w:tcPr>
            <w:tcW w:w="587" w:type="dxa"/>
            <w:tcBorders>
              <w:top w:val="nil"/>
              <w:left w:val="nil"/>
              <w:bottom w:val="nil"/>
              <w:right w:val="nil"/>
            </w:tcBorders>
            <w:shd w:val="clear" w:color="auto" w:fill="auto"/>
            <w:noWrap/>
            <w:vAlign w:val="bottom"/>
            <w:hideMark/>
          </w:tcPr>
          <w:p w14:paraId="757334D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5FC043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DFC96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E182E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0B62B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7A23A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5A952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BC820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90F3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ED96F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68A11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9C65A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97ECB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05245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F502B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1AEEC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EB43E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F903570" w14:textId="77777777" w:rsidTr="004559FF">
        <w:trPr>
          <w:trHeight w:val="300"/>
        </w:trPr>
        <w:tc>
          <w:tcPr>
            <w:tcW w:w="587" w:type="dxa"/>
            <w:tcBorders>
              <w:top w:val="nil"/>
              <w:left w:val="nil"/>
              <w:bottom w:val="nil"/>
              <w:right w:val="nil"/>
            </w:tcBorders>
            <w:shd w:val="clear" w:color="auto" w:fill="auto"/>
            <w:noWrap/>
            <w:vAlign w:val="bottom"/>
            <w:hideMark/>
          </w:tcPr>
          <w:p w14:paraId="5646D186"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75E0F4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21543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4D1AA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A9040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B1A47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A40B8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005D3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A89C6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28F81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667CA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6D6BA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6B698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5F626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23EC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02A89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AF336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41499D6" w14:textId="77777777" w:rsidTr="004559FF">
        <w:trPr>
          <w:trHeight w:val="300"/>
        </w:trPr>
        <w:tc>
          <w:tcPr>
            <w:tcW w:w="587" w:type="dxa"/>
            <w:tcBorders>
              <w:top w:val="nil"/>
              <w:left w:val="nil"/>
              <w:bottom w:val="nil"/>
              <w:right w:val="nil"/>
            </w:tcBorders>
            <w:shd w:val="clear" w:color="auto" w:fill="auto"/>
            <w:noWrap/>
            <w:vAlign w:val="bottom"/>
            <w:hideMark/>
          </w:tcPr>
          <w:p w14:paraId="6A5EDAC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53FB32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6DA77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62D7D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A34F2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C5128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09C1E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04858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27227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07072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4DBCB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F238D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1F9C1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57B41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48BF6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88919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EA8FD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3532DF6" w14:textId="77777777" w:rsidTr="004559FF">
        <w:trPr>
          <w:trHeight w:val="300"/>
        </w:trPr>
        <w:tc>
          <w:tcPr>
            <w:tcW w:w="587" w:type="dxa"/>
            <w:tcBorders>
              <w:top w:val="nil"/>
              <w:left w:val="nil"/>
              <w:bottom w:val="nil"/>
              <w:right w:val="nil"/>
            </w:tcBorders>
            <w:shd w:val="clear" w:color="auto" w:fill="auto"/>
            <w:noWrap/>
            <w:vAlign w:val="bottom"/>
            <w:hideMark/>
          </w:tcPr>
          <w:p w14:paraId="355E91B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0809E8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F1D3B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F8CE4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B37E2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A0924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BC5F4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430B4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B7EC1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8C6C1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BEED5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481D2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373EA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04D1D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0F3AE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800C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E6567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4617574" w14:textId="77777777" w:rsidTr="004559FF">
        <w:trPr>
          <w:trHeight w:val="300"/>
        </w:trPr>
        <w:tc>
          <w:tcPr>
            <w:tcW w:w="587" w:type="dxa"/>
            <w:tcBorders>
              <w:top w:val="nil"/>
              <w:left w:val="nil"/>
              <w:bottom w:val="nil"/>
              <w:right w:val="nil"/>
            </w:tcBorders>
            <w:shd w:val="clear" w:color="auto" w:fill="auto"/>
            <w:noWrap/>
            <w:vAlign w:val="bottom"/>
            <w:hideMark/>
          </w:tcPr>
          <w:p w14:paraId="39171ED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470619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01510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1A0C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951E9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687D8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4960B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B4594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768B8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77477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A15CB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12D4E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22F7C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2D051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CDBF1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DE36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3D7AF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5D4F43" w14:textId="77777777" w:rsidTr="004559FF">
        <w:trPr>
          <w:trHeight w:val="300"/>
        </w:trPr>
        <w:tc>
          <w:tcPr>
            <w:tcW w:w="587" w:type="dxa"/>
            <w:tcBorders>
              <w:top w:val="nil"/>
              <w:left w:val="nil"/>
              <w:bottom w:val="nil"/>
              <w:right w:val="nil"/>
            </w:tcBorders>
            <w:shd w:val="clear" w:color="auto" w:fill="auto"/>
            <w:noWrap/>
            <w:vAlign w:val="bottom"/>
            <w:hideMark/>
          </w:tcPr>
          <w:p w14:paraId="39E3D6E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74B84E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D995B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496A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E908A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A1114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C5B72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B40B1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BF03F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AB99F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E3271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041B2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365FE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ADB69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6B7D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CBAE9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9ABF8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7DD9C0D" w14:textId="77777777" w:rsidTr="004559FF">
        <w:trPr>
          <w:trHeight w:val="300"/>
        </w:trPr>
        <w:tc>
          <w:tcPr>
            <w:tcW w:w="587" w:type="dxa"/>
            <w:tcBorders>
              <w:top w:val="nil"/>
              <w:left w:val="nil"/>
              <w:bottom w:val="nil"/>
              <w:right w:val="nil"/>
            </w:tcBorders>
            <w:shd w:val="clear" w:color="auto" w:fill="auto"/>
            <w:noWrap/>
            <w:vAlign w:val="bottom"/>
            <w:hideMark/>
          </w:tcPr>
          <w:p w14:paraId="37B6808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6F6E78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C0F4B0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1BD82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E3E0B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D560E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97E17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54759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2EBB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4E0EC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3E847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101CAC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CCDD3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F3A4B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65B8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7464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B4A990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A0B80D7" w14:textId="77777777" w:rsidTr="004559FF">
        <w:trPr>
          <w:trHeight w:val="300"/>
        </w:trPr>
        <w:tc>
          <w:tcPr>
            <w:tcW w:w="587" w:type="dxa"/>
            <w:tcBorders>
              <w:top w:val="nil"/>
              <w:left w:val="nil"/>
              <w:bottom w:val="nil"/>
              <w:right w:val="nil"/>
            </w:tcBorders>
            <w:shd w:val="clear" w:color="auto" w:fill="auto"/>
            <w:noWrap/>
            <w:vAlign w:val="bottom"/>
            <w:hideMark/>
          </w:tcPr>
          <w:p w14:paraId="7BB877F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A</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6EDEFF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BEA36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34B54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BF9A5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33D25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BCA35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782C7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F2183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3B2AC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880DE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2E591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C03E9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D2391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87EA8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125D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1A1DF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820E7B3" w14:textId="77777777" w:rsidTr="004559FF">
        <w:trPr>
          <w:trHeight w:val="300"/>
        </w:trPr>
        <w:tc>
          <w:tcPr>
            <w:tcW w:w="587" w:type="dxa"/>
            <w:tcBorders>
              <w:top w:val="nil"/>
              <w:left w:val="nil"/>
              <w:bottom w:val="nil"/>
              <w:right w:val="nil"/>
            </w:tcBorders>
            <w:shd w:val="clear" w:color="auto" w:fill="auto"/>
            <w:noWrap/>
            <w:vAlign w:val="bottom"/>
            <w:hideMark/>
          </w:tcPr>
          <w:p w14:paraId="565AA1F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KQ</w:t>
            </w:r>
          </w:p>
        </w:tc>
        <w:tc>
          <w:tcPr>
            <w:tcW w:w="355" w:type="dxa"/>
            <w:tcBorders>
              <w:top w:val="nil"/>
              <w:left w:val="nil"/>
              <w:bottom w:val="nil"/>
              <w:right w:val="nil"/>
            </w:tcBorders>
            <w:shd w:val="clear" w:color="auto" w:fill="auto"/>
            <w:noWrap/>
            <w:vAlign w:val="bottom"/>
            <w:hideMark/>
          </w:tcPr>
          <w:p w14:paraId="6E04E6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D1B52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C3830C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B4BC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AA121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29EDA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32350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CC791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27F2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A821F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D02676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044BC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F965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5BB16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55AB0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32B1D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73369BA" w14:textId="77777777" w:rsidTr="004559FF">
        <w:trPr>
          <w:trHeight w:val="300"/>
        </w:trPr>
        <w:tc>
          <w:tcPr>
            <w:tcW w:w="587" w:type="dxa"/>
            <w:tcBorders>
              <w:top w:val="nil"/>
              <w:left w:val="nil"/>
              <w:bottom w:val="nil"/>
              <w:right w:val="nil"/>
            </w:tcBorders>
            <w:shd w:val="clear" w:color="auto" w:fill="auto"/>
            <w:noWrap/>
            <w:vAlign w:val="bottom"/>
            <w:hideMark/>
          </w:tcPr>
          <w:p w14:paraId="2165AA8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lastRenderedPageBreak/>
              <w:t>KJ</w:t>
            </w:r>
          </w:p>
        </w:tc>
        <w:tc>
          <w:tcPr>
            <w:tcW w:w="355" w:type="dxa"/>
            <w:tcBorders>
              <w:top w:val="nil"/>
              <w:left w:val="nil"/>
              <w:bottom w:val="nil"/>
              <w:right w:val="nil"/>
            </w:tcBorders>
            <w:shd w:val="clear" w:color="auto" w:fill="auto"/>
            <w:noWrap/>
            <w:vAlign w:val="bottom"/>
            <w:hideMark/>
          </w:tcPr>
          <w:p w14:paraId="544BB1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6D6AE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502A5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19117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64E89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DEE8D4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3AEA6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3CF2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2531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4DC553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3BE6F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BCE54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599FA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F26094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3F37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13C09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4370261" w14:textId="77777777" w:rsidTr="004559FF">
        <w:trPr>
          <w:trHeight w:val="300"/>
        </w:trPr>
        <w:tc>
          <w:tcPr>
            <w:tcW w:w="587" w:type="dxa"/>
            <w:tcBorders>
              <w:top w:val="nil"/>
              <w:left w:val="nil"/>
              <w:bottom w:val="nil"/>
              <w:right w:val="nil"/>
            </w:tcBorders>
            <w:shd w:val="clear" w:color="auto" w:fill="auto"/>
            <w:noWrap/>
            <w:vAlign w:val="bottom"/>
            <w:hideMark/>
          </w:tcPr>
          <w:p w14:paraId="7A6BC04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12BCA7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A7E6A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EBFAA2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9EEEF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E56E7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70852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54E47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72A61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F42E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5B56A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BC102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678DC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5A4A0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A14C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212742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8FFB10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B39E55C" w14:textId="77777777" w:rsidTr="004559FF">
        <w:trPr>
          <w:trHeight w:val="300"/>
        </w:trPr>
        <w:tc>
          <w:tcPr>
            <w:tcW w:w="587" w:type="dxa"/>
            <w:tcBorders>
              <w:top w:val="nil"/>
              <w:left w:val="nil"/>
              <w:bottom w:val="nil"/>
              <w:right w:val="nil"/>
            </w:tcBorders>
            <w:shd w:val="clear" w:color="auto" w:fill="auto"/>
            <w:noWrap/>
            <w:vAlign w:val="bottom"/>
            <w:hideMark/>
          </w:tcPr>
          <w:p w14:paraId="3D631CD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1E56BA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036E7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6B7C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78F91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9DDD6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E6EC5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AAB20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20823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D3E5C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C74F7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E465B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C381F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0BB4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0AF6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AC52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CDA3B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9FB0237" w14:textId="77777777" w:rsidTr="004559FF">
        <w:trPr>
          <w:trHeight w:val="300"/>
        </w:trPr>
        <w:tc>
          <w:tcPr>
            <w:tcW w:w="587" w:type="dxa"/>
            <w:tcBorders>
              <w:top w:val="nil"/>
              <w:left w:val="nil"/>
              <w:bottom w:val="nil"/>
              <w:right w:val="nil"/>
            </w:tcBorders>
            <w:shd w:val="clear" w:color="auto" w:fill="auto"/>
            <w:noWrap/>
            <w:vAlign w:val="bottom"/>
            <w:hideMark/>
          </w:tcPr>
          <w:p w14:paraId="2720FAB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373E7D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367DE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2CB70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B822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01A9D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82B8B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99E9A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49BE8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C3B97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54280C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35331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9945D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BC96E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992F6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5F639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20A8E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9EAE7B8" w14:textId="77777777" w:rsidTr="004559FF">
        <w:trPr>
          <w:trHeight w:val="300"/>
        </w:trPr>
        <w:tc>
          <w:tcPr>
            <w:tcW w:w="587" w:type="dxa"/>
            <w:tcBorders>
              <w:top w:val="nil"/>
              <w:left w:val="nil"/>
              <w:bottom w:val="nil"/>
              <w:right w:val="nil"/>
            </w:tcBorders>
            <w:shd w:val="clear" w:color="auto" w:fill="auto"/>
            <w:noWrap/>
            <w:vAlign w:val="bottom"/>
            <w:hideMark/>
          </w:tcPr>
          <w:p w14:paraId="5D90F8B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1DA22A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1527A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42AFA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FD3E8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F7A16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9CCC62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FD994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91D8C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D9E26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74AD7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D34AC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8C201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5AF20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A871A3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C06AF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79493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7FC62EE" w14:textId="77777777" w:rsidTr="004559FF">
        <w:trPr>
          <w:trHeight w:val="300"/>
        </w:trPr>
        <w:tc>
          <w:tcPr>
            <w:tcW w:w="587" w:type="dxa"/>
            <w:tcBorders>
              <w:top w:val="nil"/>
              <w:left w:val="nil"/>
              <w:bottom w:val="nil"/>
              <w:right w:val="nil"/>
            </w:tcBorders>
            <w:shd w:val="clear" w:color="auto" w:fill="auto"/>
            <w:noWrap/>
            <w:vAlign w:val="bottom"/>
            <w:hideMark/>
          </w:tcPr>
          <w:p w14:paraId="23C8585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57F285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DE851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4837B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332DF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1C400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74789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E7B74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20A5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C803D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EC07FA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9EEB3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57AD3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40A64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DBF8A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8321D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5AA79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FB0E5DD" w14:textId="77777777" w:rsidTr="004559FF">
        <w:trPr>
          <w:trHeight w:val="300"/>
        </w:trPr>
        <w:tc>
          <w:tcPr>
            <w:tcW w:w="587" w:type="dxa"/>
            <w:tcBorders>
              <w:top w:val="nil"/>
              <w:left w:val="nil"/>
              <w:bottom w:val="nil"/>
              <w:right w:val="nil"/>
            </w:tcBorders>
            <w:shd w:val="clear" w:color="auto" w:fill="auto"/>
            <w:noWrap/>
            <w:vAlign w:val="bottom"/>
            <w:hideMark/>
          </w:tcPr>
          <w:p w14:paraId="186C03E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02DF6F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0B896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47EB3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BC1FB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BE107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2EA53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29ED6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28618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D5F04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13434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ADC118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798E6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FE289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0C763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C520F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3188B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DD10A57" w14:textId="77777777" w:rsidTr="004559FF">
        <w:trPr>
          <w:trHeight w:val="300"/>
        </w:trPr>
        <w:tc>
          <w:tcPr>
            <w:tcW w:w="587" w:type="dxa"/>
            <w:tcBorders>
              <w:top w:val="nil"/>
              <w:left w:val="nil"/>
              <w:bottom w:val="nil"/>
              <w:right w:val="nil"/>
            </w:tcBorders>
            <w:shd w:val="clear" w:color="auto" w:fill="auto"/>
            <w:noWrap/>
            <w:vAlign w:val="bottom"/>
            <w:hideMark/>
          </w:tcPr>
          <w:p w14:paraId="406F5BB3"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0B1DCB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1076A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49E55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95140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D1CA03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E3B3A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13DE0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D7E4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E7659C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D5FDC8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19BCC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0FBAA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C622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93831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DE37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7059F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ED7E6A9" w14:textId="77777777" w:rsidTr="004559FF">
        <w:trPr>
          <w:trHeight w:val="300"/>
        </w:trPr>
        <w:tc>
          <w:tcPr>
            <w:tcW w:w="587" w:type="dxa"/>
            <w:tcBorders>
              <w:top w:val="nil"/>
              <w:left w:val="nil"/>
              <w:bottom w:val="nil"/>
              <w:right w:val="nil"/>
            </w:tcBorders>
            <w:shd w:val="clear" w:color="auto" w:fill="auto"/>
            <w:noWrap/>
            <w:vAlign w:val="bottom"/>
            <w:hideMark/>
          </w:tcPr>
          <w:p w14:paraId="17867749"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1C9AF0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F0A50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9ADB0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7591E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0E4B2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0913D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EE0F3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6EA10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C8F85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90F12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253FF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B8E1E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62D96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DE69E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35F4F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A7A3F3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B48346D" w14:textId="77777777" w:rsidTr="004559FF">
        <w:trPr>
          <w:trHeight w:val="300"/>
        </w:trPr>
        <w:tc>
          <w:tcPr>
            <w:tcW w:w="587" w:type="dxa"/>
            <w:tcBorders>
              <w:top w:val="nil"/>
              <w:left w:val="nil"/>
              <w:bottom w:val="nil"/>
              <w:right w:val="nil"/>
            </w:tcBorders>
            <w:shd w:val="clear" w:color="auto" w:fill="auto"/>
            <w:noWrap/>
            <w:vAlign w:val="bottom"/>
            <w:hideMark/>
          </w:tcPr>
          <w:p w14:paraId="3BB8DEC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K</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3E4641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841CB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F16AD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41563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3A214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C01DC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E86CE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4B8EE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5A88E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E7D29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2B380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B5E14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349E2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47C0D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60E6E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2C3C4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51F4DA7" w14:textId="77777777" w:rsidTr="004559FF">
        <w:trPr>
          <w:trHeight w:val="300"/>
        </w:trPr>
        <w:tc>
          <w:tcPr>
            <w:tcW w:w="587" w:type="dxa"/>
            <w:tcBorders>
              <w:top w:val="nil"/>
              <w:left w:val="nil"/>
              <w:bottom w:val="nil"/>
              <w:right w:val="nil"/>
            </w:tcBorders>
            <w:shd w:val="clear" w:color="auto" w:fill="auto"/>
            <w:noWrap/>
            <w:vAlign w:val="bottom"/>
            <w:hideMark/>
          </w:tcPr>
          <w:p w14:paraId="2C101EE7"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11</w:t>
            </w:r>
          </w:p>
        </w:tc>
        <w:tc>
          <w:tcPr>
            <w:tcW w:w="355" w:type="dxa"/>
            <w:tcBorders>
              <w:top w:val="nil"/>
              <w:left w:val="nil"/>
              <w:bottom w:val="nil"/>
              <w:right w:val="nil"/>
            </w:tcBorders>
            <w:shd w:val="clear" w:color="auto" w:fill="auto"/>
            <w:noWrap/>
            <w:vAlign w:val="bottom"/>
            <w:hideMark/>
          </w:tcPr>
          <w:p w14:paraId="017E4D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572C9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F990B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D6700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379FC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9DEEE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88207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6FDC9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16E5B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1ABE0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9C6E5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E5E0D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94635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57380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0A17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D4181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C8A3925" w14:textId="77777777" w:rsidTr="004559FF">
        <w:trPr>
          <w:trHeight w:val="300"/>
        </w:trPr>
        <w:tc>
          <w:tcPr>
            <w:tcW w:w="587" w:type="dxa"/>
            <w:tcBorders>
              <w:top w:val="nil"/>
              <w:left w:val="nil"/>
              <w:bottom w:val="nil"/>
              <w:right w:val="nil"/>
            </w:tcBorders>
            <w:shd w:val="clear" w:color="auto" w:fill="auto"/>
            <w:noWrap/>
            <w:vAlign w:val="bottom"/>
            <w:hideMark/>
          </w:tcPr>
          <w:p w14:paraId="7CF2E81D"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0DBFA8A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CB6F6B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2302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425A6A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37811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03D1B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357DD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CE1DD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002C7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A047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0F2CC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D972A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B45A5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FC19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758A2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E4E4A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D1084E" w14:textId="77777777" w:rsidTr="004559FF">
        <w:trPr>
          <w:trHeight w:val="300"/>
        </w:trPr>
        <w:tc>
          <w:tcPr>
            <w:tcW w:w="587" w:type="dxa"/>
            <w:tcBorders>
              <w:top w:val="nil"/>
              <w:left w:val="nil"/>
              <w:bottom w:val="nil"/>
              <w:right w:val="nil"/>
            </w:tcBorders>
            <w:shd w:val="clear" w:color="auto" w:fill="auto"/>
            <w:noWrap/>
            <w:vAlign w:val="bottom"/>
            <w:hideMark/>
          </w:tcPr>
          <w:p w14:paraId="0DBF42D2"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7D7327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5CD1E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90E7C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BD89D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02C61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1B1CD5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D1E8B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7D67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A5F214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E8D6D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2C1C6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EE7EC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279C36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44AF9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B4BBE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EAE7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8CCB588" w14:textId="77777777" w:rsidTr="004559FF">
        <w:trPr>
          <w:trHeight w:val="300"/>
        </w:trPr>
        <w:tc>
          <w:tcPr>
            <w:tcW w:w="587" w:type="dxa"/>
            <w:tcBorders>
              <w:top w:val="nil"/>
              <w:left w:val="nil"/>
              <w:bottom w:val="nil"/>
              <w:right w:val="nil"/>
            </w:tcBorders>
            <w:shd w:val="clear" w:color="auto" w:fill="auto"/>
            <w:noWrap/>
            <w:vAlign w:val="bottom"/>
            <w:hideMark/>
          </w:tcPr>
          <w:p w14:paraId="0F3866A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01C64D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FA8B8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6A95F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AB8289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5FAED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67123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D6396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085942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9107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9E1BA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3C6CF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D14AE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D86E8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A396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DE3F9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DF3B0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6CBB22D" w14:textId="77777777" w:rsidTr="004559FF">
        <w:trPr>
          <w:trHeight w:val="300"/>
        </w:trPr>
        <w:tc>
          <w:tcPr>
            <w:tcW w:w="587" w:type="dxa"/>
            <w:tcBorders>
              <w:top w:val="nil"/>
              <w:left w:val="nil"/>
              <w:bottom w:val="nil"/>
              <w:right w:val="nil"/>
            </w:tcBorders>
            <w:shd w:val="clear" w:color="auto" w:fill="auto"/>
            <w:noWrap/>
            <w:vAlign w:val="bottom"/>
            <w:hideMark/>
          </w:tcPr>
          <w:p w14:paraId="605D0B7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6C8D54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4EDD4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30CCD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D44BF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1674F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36F5F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2C19E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8D7A8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46E57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82D14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480BE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A17E3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7D95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9D00C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D78A2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7F897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ACE551C" w14:textId="77777777" w:rsidTr="004559FF">
        <w:trPr>
          <w:trHeight w:val="300"/>
        </w:trPr>
        <w:tc>
          <w:tcPr>
            <w:tcW w:w="587" w:type="dxa"/>
            <w:tcBorders>
              <w:top w:val="nil"/>
              <w:left w:val="nil"/>
              <w:bottom w:val="nil"/>
              <w:right w:val="nil"/>
            </w:tcBorders>
            <w:shd w:val="clear" w:color="auto" w:fill="auto"/>
            <w:noWrap/>
            <w:vAlign w:val="bottom"/>
            <w:hideMark/>
          </w:tcPr>
          <w:p w14:paraId="4F7F174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59ABE7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2D1F1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B1F82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D899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A83BA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A8566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AB75E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7AD8A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7A859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08131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76401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2A4CB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29F8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400E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46A63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06C6E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3802A00" w14:textId="77777777" w:rsidTr="004559FF">
        <w:trPr>
          <w:trHeight w:val="300"/>
        </w:trPr>
        <w:tc>
          <w:tcPr>
            <w:tcW w:w="587" w:type="dxa"/>
            <w:tcBorders>
              <w:top w:val="nil"/>
              <w:left w:val="nil"/>
              <w:bottom w:val="nil"/>
              <w:right w:val="nil"/>
            </w:tcBorders>
            <w:shd w:val="clear" w:color="auto" w:fill="auto"/>
            <w:noWrap/>
            <w:vAlign w:val="bottom"/>
            <w:hideMark/>
          </w:tcPr>
          <w:p w14:paraId="78A3CE10"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3F2533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129067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DE9B0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92FF9A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088F4B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12054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0693F3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0AABC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114B7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2C7D9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7EB86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191ED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6443E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31926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6E0A6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4F47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6D8CF4B" w14:textId="77777777" w:rsidTr="004559FF">
        <w:trPr>
          <w:trHeight w:val="300"/>
        </w:trPr>
        <w:tc>
          <w:tcPr>
            <w:tcW w:w="587" w:type="dxa"/>
            <w:tcBorders>
              <w:top w:val="nil"/>
              <w:left w:val="nil"/>
              <w:bottom w:val="nil"/>
              <w:right w:val="nil"/>
            </w:tcBorders>
            <w:shd w:val="clear" w:color="auto" w:fill="auto"/>
            <w:noWrap/>
            <w:vAlign w:val="bottom"/>
            <w:hideMark/>
          </w:tcPr>
          <w:p w14:paraId="26D8241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4CED0A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CBAA3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2535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17314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6F25E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B2A01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57E1C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21B6C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11A70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E6C09B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1BCCF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36A7F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79A6A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9EDCB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9AE25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AE8FA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08069E3" w14:textId="77777777" w:rsidTr="004559FF">
        <w:trPr>
          <w:trHeight w:val="300"/>
        </w:trPr>
        <w:tc>
          <w:tcPr>
            <w:tcW w:w="587" w:type="dxa"/>
            <w:tcBorders>
              <w:top w:val="nil"/>
              <w:left w:val="nil"/>
              <w:bottom w:val="nil"/>
              <w:right w:val="nil"/>
            </w:tcBorders>
            <w:shd w:val="clear" w:color="auto" w:fill="auto"/>
            <w:noWrap/>
            <w:vAlign w:val="bottom"/>
            <w:hideMark/>
          </w:tcPr>
          <w:p w14:paraId="56955B7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3AE2E1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CF7EC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E438D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87D2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59A55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CD5483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D40C15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8472D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DA3DF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2CA39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3047C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E1B23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33AE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3C61F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BA1F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96847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5A666D2" w14:textId="77777777" w:rsidTr="004559FF">
        <w:trPr>
          <w:trHeight w:val="300"/>
        </w:trPr>
        <w:tc>
          <w:tcPr>
            <w:tcW w:w="587" w:type="dxa"/>
            <w:tcBorders>
              <w:top w:val="nil"/>
              <w:left w:val="nil"/>
              <w:bottom w:val="nil"/>
              <w:right w:val="nil"/>
            </w:tcBorders>
            <w:shd w:val="clear" w:color="auto" w:fill="auto"/>
            <w:noWrap/>
            <w:vAlign w:val="bottom"/>
            <w:hideMark/>
          </w:tcPr>
          <w:p w14:paraId="796AF4B1"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Q</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173A12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9DA12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E0504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188C05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646A5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F4E34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6320F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9915E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8D22D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23AC9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44E53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BDEC9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CD4D3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BCCD5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20CA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0F86E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46775B8" w14:textId="77777777" w:rsidTr="004559FF">
        <w:trPr>
          <w:trHeight w:val="300"/>
        </w:trPr>
        <w:tc>
          <w:tcPr>
            <w:tcW w:w="587" w:type="dxa"/>
            <w:tcBorders>
              <w:top w:val="nil"/>
              <w:left w:val="nil"/>
              <w:bottom w:val="nil"/>
              <w:right w:val="nil"/>
            </w:tcBorders>
            <w:shd w:val="clear" w:color="auto" w:fill="auto"/>
            <w:noWrap/>
            <w:vAlign w:val="bottom"/>
            <w:hideMark/>
          </w:tcPr>
          <w:p w14:paraId="1BC356EA"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10</w:t>
            </w:r>
          </w:p>
        </w:tc>
        <w:tc>
          <w:tcPr>
            <w:tcW w:w="355" w:type="dxa"/>
            <w:tcBorders>
              <w:top w:val="nil"/>
              <w:left w:val="nil"/>
              <w:bottom w:val="nil"/>
              <w:right w:val="nil"/>
            </w:tcBorders>
            <w:shd w:val="clear" w:color="auto" w:fill="auto"/>
            <w:noWrap/>
            <w:vAlign w:val="bottom"/>
            <w:hideMark/>
          </w:tcPr>
          <w:p w14:paraId="2FEA13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1FD83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5A05B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3DB964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A200A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A2EE8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49929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2E267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2B472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F89E8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899D7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0F7DF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39EB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0CC7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A4D4B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262691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891E31B" w14:textId="77777777" w:rsidTr="004559FF">
        <w:trPr>
          <w:trHeight w:val="300"/>
        </w:trPr>
        <w:tc>
          <w:tcPr>
            <w:tcW w:w="587" w:type="dxa"/>
            <w:tcBorders>
              <w:top w:val="nil"/>
              <w:left w:val="nil"/>
              <w:bottom w:val="nil"/>
              <w:right w:val="nil"/>
            </w:tcBorders>
            <w:shd w:val="clear" w:color="auto" w:fill="auto"/>
            <w:noWrap/>
            <w:vAlign w:val="bottom"/>
            <w:hideMark/>
          </w:tcPr>
          <w:p w14:paraId="701BFB2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09</w:t>
            </w:r>
          </w:p>
        </w:tc>
        <w:tc>
          <w:tcPr>
            <w:tcW w:w="355" w:type="dxa"/>
            <w:tcBorders>
              <w:top w:val="nil"/>
              <w:left w:val="nil"/>
              <w:bottom w:val="nil"/>
              <w:right w:val="nil"/>
            </w:tcBorders>
            <w:shd w:val="clear" w:color="auto" w:fill="auto"/>
            <w:noWrap/>
            <w:vAlign w:val="bottom"/>
            <w:hideMark/>
          </w:tcPr>
          <w:p w14:paraId="7C7F8C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44FD2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554BC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EC9E5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7B99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ABB89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786A1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DF55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CD8A2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DF1EEA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55E14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54EE2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E55AB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79AEE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DCE42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CE216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30093D4" w14:textId="77777777" w:rsidTr="004559FF">
        <w:trPr>
          <w:trHeight w:val="300"/>
        </w:trPr>
        <w:tc>
          <w:tcPr>
            <w:tcW w:w="587" w:type="dxa"/>
            <w:tcBorders>
              <w:top w:val="nil"/>
              <w:left w:val="nil"/>
              <w:bottom w:val="nil"/>
              <w:right w:val="nil"/>
            </w:tcBorders>
            <w:shd w:val="clear" w:color="auto" w:fill="auto"/>
            <w:noWrap/>
            <w:vAlign w:val="bottom"/>
            <w:hideMark/>
          </w:tcPr>
          <w:p w14:paraId="3FC26FD4"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08</w:t>
            </w:r>
          </w:p>
        </w:tc>
        <w:tc>
          <w:tcPr>
            <w:tcW w:w="355" w:type="dxa"/>
            <w:tcBorders>
              <w:top w:val="nil"/>
              <w:left w:val="nil"/>
              <w:bottom w:val="nil"/>
              <w:right w:val="nil"/>
            </w:tcBorders>
            <w:shd w:val="clear" w:color="auto" w:fill="auto"/>
            <w:noWrap/>
            <w:vAlign w:val="bottom"/>
            <w:hideMark/>
          </w:tcPr>
          <w:p w14:paraId="2148FC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819BD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E7CEE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9E01A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56C8A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0131C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82BAD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9BB8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70F3B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E778D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B7200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F854B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79EF1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9F9E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18DF3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DD658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21B4121" w14:textId="77777777" w:rsidTr="004559FF">
        <w:trPr>
          <w:trHeight w:val="300"/>
        </w:trPr>
        <w:tc>
          <w:tcPr>
            <w:tcW w:w="587" w:type="dxa"/>
            <w:tcBorders>
              <w:top w:val="nil"/>
              <w:left w:val="nil"/>
              <w:bottom w:val="nil"/>
              <w:right w:val="nil"/>
            </w:tcBorders>
            <w:shd w:val="clear" w:color="auto" w:fill="auto"/>
            <w:noWrap/>
            <w:vAlign w:val="bottom"/>
            <w:hideMark/>
          </w:tcPr>
          <w:p w14:paraId="383406AE"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07</w:t>
            </w:r>
          </w:p>
        </w:tc>
        <w:tc>
          <w:tcPr>
            <w:tcW w:w="355" w:type="dxa"/>
            <w:tcBorders>
              <w:top w:val="nil"/>
              <w:left w:val="nil"/>
              <w:bottom w:val="nil"/>
              <w:right w:val="nil"/>
            </w:tcBorders>
            <w:shd w:val="clear" w:color="auto" w:fill="auto"/>
            <w:noWrap/>
            <w:vAlign w:val="bottom"/>
            <w:hideMark/>
          </w:tcPr>
          <w:p w14:paraId="3EF112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16B61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8CE31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AF174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C1114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654CC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E328B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1A84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86652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8663D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542BE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C9212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AD704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5C8FB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76C1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8E130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A960B27" w14:textId="77777777" w:rsidTr="004559FF">
        <w:trPr>
          <w:trHeight w:val="300"/>
        </w:trPr>
        <w:tc>
          <w:tcPr>
            <w:tcW w:w="587" w:type="dxa"/>
            <w:tcBorders>
              <w:top w:val="nil"/>
              <w:left w:val="nil"/>
              <w:bottom w:val="nil"/>
              <w:right w:val="nil"/>
            </w:tcBorders>
            <w:shd w:val="clear" w:color="auto" w:fill="auto"/>
            <w:noWrap/>
            <w:vAlign w:val="bottom"/>
            <w:hideMark/>
          </w:tcPr>
          <w:p w14:paraId="1A9E829B"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06</w:t>
            </w:r>
          </w:p>
        </w:tc>
        <w:tc>
          <w:tcPr>
            <w:tcW w:w="355" w:type="dxa"/>
            <w:tcBorders>
              <w:top w:val="nil"/>
              <w:left w:val="nil"/>
              <w:bottom w:val="nil"/>
              <w:right w:val="nil"/>
            </w:tcBorders>
            <w:shd w:val="clear" w:color="auto" w:fill="auto"/>
            <w:noWrap/>
            <w:vAlign w:val="bottom"/>
            <w:hideMark/>
          </w:tcPr>
          <w:p w14:paraId="4E05324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86689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0B917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C2E6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B2170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CE3FC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16D50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9B609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7890D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FD8EC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FF3F4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CE4D0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27A3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8C470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32192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A0F5E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77F18E5" w14:textId="77777777" w:rsidTr="004559FF">
        <w:trPr>
          <w:trHeight w:val="300"/>
        </w:trPr>
        <w:tc>
          <w:tcPr>
            <w:tcW w:w="587" w:type="dxa"/>
            <w:tcBorders>
              <w:top w:val="nil"/>
              <w:left w:val="nil"/>
              <w:bottom w:val="nil"/>
              <w:right w:val="nil"/>
            </w:tcBorders>
            <w:shd w:val="clear" w:color="auto" w:fill="auto"/>
            <w:noWrap/>
            <w:vAlign w:val="bottom"/>
            <w:hideMark/>
          </w:tcPr>
          <w:p w14:paraId="7936B93F"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05</w:t>
            </w:r>
          </w:p>
        </w:tc>
        <w:tc>
          <w:tcPr>
            <w:tcW w:w="355" w:type="dxa"/>
            <w:tcBorders>
              <w:top w:val="nil"/>
              <w:left w:val="nil"/>
              <w:bottom w:val="nil"/>
              <w:right w:val="nil"/>
            </w:tcBorders>
            <w:shd w:val="clear" w:color="auto" w:fill="auto"/>
            <w:noWrap/>
            <w:vAlign w:val="bottom"/>
            <w:hideMark/>
          </w:tcPr>
          <w:p w14:paraId="436D9D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F3381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F8B6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18F29E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C480B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2F082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FC89E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6684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DF3CE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D5709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F0DDF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2458C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13C00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5F920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15D20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CB99B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E5D0C8D" w14:textId="77777777" w:rsidTr="004559FF">
        <w:trPr>
          <w:trHeight w:val="300"/>
        </w:trPr>
        <w:tc>
          <w:tcPr>
            <w:tcW w:w="587" w:type="dxa"/>
            <w:tcBorders>
              <w:top w:val="nil"/>
              <w:left w:val="nil"/>
              <w:bottom w:val="nil"/>
              <w:right w:val="nil"/>
            </w:tcBorders>
            <w:shd w:val="clear" w:color="auto" w:fill="auto"/>
            <w:noWrap/>
            <w:vAlign w:val="bottom"/>
            <w:hideMark/>
          </w:tcPr>
          <w:p w14:paraId="41EADFBC"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04</w:t>
            </w:r>
          </w:p>
        </w:tc>
        <w:tc>
          <w:tcPr>
            <w:tcW w:w="355" w:type="dxa"/>
            <w:tcBorders>
              <w:top w:val="nil"/>
              <w:left w:val="nil"/>
              <w:bottom w:val="nil"/>
              <w:right w:val="nil"/>
            </w:tcBorders>
            <w:shd w:val="clear" w:color="auto" w:fill="auto"/>
            <w:noWrap/>
            <w:vAlign w:val="bottom"/>
            <w:hideMark/>
          </w:tcPr>
          <w:p w14:paraId="6A9601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7BB82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F9C21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3CADB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86683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FD0AD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3984C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4AFA1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0C56B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0A963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D5E47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4E47F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D0BC3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75E4F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81E21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6F7E0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D8DC6BA" w14:textId="77777777" w:rsidTr="004559FF">
        <w:trPr>
          <w:trHeight w:val="300"/>
        </w:trPr>
        <w:tc>
          <w:tcPr>
            <w:tcW w:w="587" w:type="dxa"/>
            <w:tcBorders>
              <w:top w:val="nil"/>
              <w:left w:val="nil"/>
              <w:bottom w:val="nil"/>
              <w:right w:val="nil"/>
            </w:tcBorders>
            <w:shd w:val="clear" w:color="auto" w:fill="auto"/>
            <w:noWrap/>
            <w:vAlign w:val="bottom"/>
            <w:hideMark/>
          </w:tcPr>
          <w:p w14:paraId="62B76585"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03</w:t>
            </w:r>
          </w:p>
        </w:tc>
        <w:tc>
          <w:tcPr>
            <w:tcW w:w="355" w:type="dxa"/>
            <w:tcBorders>
              <w:top w:val="nil"/>
              <w:left w:val="nil"/>
              <w:bottom w:val="nil"/>
              <w:right w:val="nil"/>
            </w:tcBorders>
            <w:shd w:val="clear" w:color="auto" w:fill="auto"/>
            <w:noWrap/>
            <w:vAlign w:val="bottom"/>
            <w:hideMark/>
          </w:tcPr>
          <w:p w14:paraId="30BE99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B148D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E7EE6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54C30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6FFBF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C6C66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A99F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6744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BA7F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0B04A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62A26E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A2307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CD7C1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C1929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C598F1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2D2D6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8E61A60" w14:textId="77777777" w:rsidTr="004559FF">
        <w:trPr>
          <w:trHeight w:val="300"/>
        </w:trPr>
        <w:tc>
          <w:tcPr>
            <w:tcW w:w="587" w:type="dxa"/>
            <w:tcBorders>
              <w:top w:val="nil"/>
              <w:left w:val="nil"/>
              <w:bottom w:val="nil"/>
              <w:right w:val="nil"/>
            </w:tcBorders>
            <w:shd w:val="clear" w:color="auto" w:fill="auto"/>
            <w:noWrap/>
            <w:vAlign w:val="bottom"/>
            <w:hideMark/>
          </w:tcPr>
          <w:p w14:paraId="530DB738" w14:textId="77777777" w:rsidR="00707605" w:rsidRPr="003C6CFD" w:rsidRDefault="00707605" w:rsidP="004559FF">
            <w:pPr>
              <w:spacing w:after="0" w:line="240" w:lineRule="auto"/>
              <w:ind w:firstLine="0"/>
              <w:jc w:val="right"/>
              <w:rPr>
                <w:rFonts w:ascii="Calibri" w:hAnsi="Calibri" w:cs="Calibri"/>
                <w:color w:val="000000"/>
                <w:szCs w:val="22"/>
              </w:rPr>
            </w:pPr>
            <w:r>
              <w:rPr>
                <w:rFonts w:ascii="Calibri" w:hAnsi="Calibri" w:cs="Calibri"/>
                <w:color w:val="000000"/>
                <w:szCs w:val="22"/>
              </w:rPr>
              <w:t>J</w:t>
            </w:r>
            <w:r w:rsidRPr="003C6CFD">
              <w:rPr>
                <w:rFonts w:ascii="Calibri" w:hAnsi="Calibri" w:cs="Calibri"/>
                <w:color w:val="000000"/>
                <w:szCs w:val="22"/>
              </w:rPr>
              <w:t>02</w:t>
            </w:r>
          </w:p>
        </w:tc>
        <w:tc>
          <w:tcPr>
            <w:tcW w:w="355" w:type="dxa"/>
            <w:tcBorders>
              <w:top w:val="nil"/>
              <w:left w:val="nil"/>
              <w:bottom w:val="nil"/>
              <w:right w:val="nil"/>
            </w:tcBorders>
            <w:shd w:val="clear" w:color="auto" w:fill="auto"/>
            <w:noWrap/>
            <w:vAlign w:val="bottom"/>
            <w:hideMark/>
          </w:tcPr>
          <w:p w14:paraId="503ABD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885CA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FACA3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D06BD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69B12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61B7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77026F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94E4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0236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2E4BC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C1AB3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760F6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DD760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AAAED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A7569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55FD7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CB97943" w14:textId="77777777" w:rsidTr="004559FF">
        <w:trPr>
          <w:trHeight w:val="300"/>
        </w:trPr>
        <w:tc>
          <w:tcPr>
            <w:tcW w:w="587" w:type="dxa"/>
            <w:tcBorders>
              <w:top w:val="nil"/>
              <w:left w:val="nil"/>
              <w:bottom w:val="nil"/>
              <w:right w:val="nil"/>
            </w:tcBorders>
            <w:shd w:val="clear" w:color="auto" w:fill="auto"/>
            <w:noWrap/>
            <w:vAlign w:val="bottom"/>
            <w:hideMark/>
          </w:tcPr>
          <w:p w14:paraId="2E8EC5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1009</w:t>
            </w:r>
          </w:p>
        </w:tc>
        <w:tc>
          <w:tcPr>
            <w:tcW w:w="355" w:type="dxa"/>
            <w:tcBorders>
              <w:top w:val="nil"/>
              <w:left w:val="nil"/>
              <w:bottom w:val="nil"/>
              <w:right w:val="nil"/>
            </w:tcBorders>
            <w:shd w:val="clear" w:color="auto" w:fill="auto"/>
            <w:noWrap/>
            <w:vAlign w:val="bottom"/>
            <w:hideMark/>
          </w:tcPr>
          <w:p w14:paraId="363B4C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C0274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53044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7C8A3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73463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FD439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BC114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9365C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58FD6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A1C87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382A4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5FDE8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8C486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66A56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8820B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FF1DD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3AC832" w14:textId="77777777" w:rsidTr="004559FF">
        <w:trPr>
          <w:trHeight w:val="300"/>
        </w:trPr>
        <w:tc>
          <w:tcPr>
            <w:tcW w:w="587" w:type="dxa"/>
            <w:tcBorders>
              <w:top w:val="nil"/>
              <w:left w:val="nil"/>
              <w:bottom w:val="nil"/>
              <w:right w:val="nil"/>
            </w:tcBorders>
            <w:shd w:val="clear" w:color="auto" w:fill="auto"/>
            <w:noWrap/>
            <w:vAlign w:val="bottom"/>
            <w:hideMark/>
          </w:tcPr>
          <w:p w14:paraId="626DD4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1008</w:t>
            </w:r>
          </w:p>
        </w:tc>
        <w:tc>
          <w:tcPr>
            <w:tcW w:w="355" w:type="dxa"/>
            <w:tcBorders>
              <w:top w:val="nil"/>
              <w:left w:val="nil"/>
              <w:bottom w:val="nil"/>
              <w:right w:val="nil"/>
            </w:tcBorders>
            <w:shd w:val="clear" w:color="auto" w:fill="auto"/>
            <w:noWrap/>
            <w:vAlign w:val="bottom"/>
            <w:hideMark/>
          </w:tcPr>
          <w:p w14:paraId="2A8AD2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2AC90A5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D9E3D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AB353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CA4A4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337F4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4B16C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59D6A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0333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CEC21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9C494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58B77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26C67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3CC02A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8F8A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1CFA0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C5A6D9" w14:textId="77777777" w:rsidTr="004559FF">
        <w:trPr>
          <w:trHeight w:val="300"/>
        </w:trPr>
        <w:tc>
          <w:tcPr>
            <w:tcW w:w="587" w:type="dxa"/>
            <w:tcBorders>
              <w:top w:val="nil"/>
              <w:left w:val="nil"/>
              <w:bottom w:val="nil"/>
              <w:right w:val="nil"/>
            </w:tcBorders>
            <w:shd w:val="clear" w:color="auto" w:fill="auto"/>
            <w:noWrap/>
            <w:vAlign w:val="bottom"/>
            <w:hideMark/>
          </w:tcPr>
          <w:p w14:paraId="0B1EDA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1007</w:t>
            </w:r>
          </w:p>
        </w:tc>
        <w:tc>
          <w:tcPr>
            <w:tcW w:w="355" w:type="dxa"/>
            <w:tcBorders>
              <w:top w:val="nil"/>
              <w:left w:val="nil"/>
              <w:bottom w:val="nil"/>
              <w:right w:val="nil"/>
            </w:tcBorders>
            <w:shd w:val="clear" w:color="auto" w:fill="auto"/>
            <w:noWrap/>
            <w:vAlign w:val="bottom"/>
            <w:hideMark/>
          </w:tcPr>
          <w:p w14:paraId="39B5AF9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A1D5B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34CAA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F4417A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4B8D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78F87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84FDB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9C26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37768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6E3F2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1DD80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9905C8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23A43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04B59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5A3E5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BA14A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173A35D" w14:textId="77777777" w:rsidTr="004559FF">
        <w:trPr>
          <w:trHeight w:val="300"/>
        </w:trPr>
        <w:tc>
          <w:tcPr>
            <w:tcW w:w="587" w:type="dxa"/>
            <w:tcBorders>
              <w:top w:val="nil"/>
              <w:left w:val="nil"/>
              <w:bottom w:val="nil"/>
              <w:right w:val="nil"/>
            </w:tcBorders>
            <w:shd w:val="clear" w:color="auto" w:fill="auto"/>
            <w:noWrap/>
            <w:vAlign w:val="bottom"/>
            <w:hideMark/>
          </w:tcPr>
          <w:p w14:paraId="5A9E80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1006</w:t>
            </w:r>
          </w:p>
        </w:tc>
        <w:tc>
          <w:tcPr>
            <w:tcW w:w="355" w:type="dxa"/>
            <w:tcBorders>
              <w:top w:val="nil"/>
              <w:left w:val="nil"/>
              <w:bottom w:val="nil"/>
              <w:right w:val="nil"/>
            </w:tcBorders>
            <w:shd w:val="clear" w:color="auto" w:fill="auto"/>
            <w:noWrap/>
            <w:vAlign w:val="bottom"/>
            <w:hideMark/>
          </w:tcPr>
          <w:p w14:paraId="0DB0409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DAAA6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6C3D3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18748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DE3AA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21209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90D35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ADBFA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415B7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034E6D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88831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BE2B71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39682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029F0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020A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D62C6D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389CD0C" w14:textId="77777777" w:rsidTr="004559FF">
        <w:trPr>
          <w:trHeight w:val="300"/>
        </w:trPr>
        <w:tc>
          <w:tcPr>
            <w:tcW w:w="587" w:type="dxa"/>
            <w:tcBorders>
              <w:top w:val="nil"/>
              <w:left w:val="nil"/>
              <w:bottom w:val="nil"/>
              <w:right w:val="nil"/>
            </w:tcBorders>
            <w:shd w:val="clear" w:color="auto" w:fill="auto"/>
            <w:noWrap/>
            <w:vAlign w:val="bottom"/>
            <w:hideMark/>
          </w:tcPr>
          <w:p w14:paraId="2C4EFE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1005</w:t>
            </w:r>
          </w:p>
        </w:tc>
        <w:tc>
          <w:tcPr>
            <w:tcW w:w="355" w:type="dxa"/>
            <w:tcBorders>
              <w:top w:val="nil"/>
              <w:left w:val="nil"/>
              <w:bottom w:val="nil"/>
              <w:right w:val="nil"/>
            </w:tcBorders>
            <w:shd w:val="clear" w:color="auto" w:fill="auto"/>
            <w:noWrap/>
            <w:vAlign w:val="bottom"/>
            <w:hideMark/>
          </w:tcPr>
          <w:p w14:paraId="6D874F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AFE95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3BC79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7F82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6CF01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E79CD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1D2D8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0C200E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DAA92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3BBD7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8459F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2138F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3629E9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69DB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D21E0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7B41B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74F9977" w14:textId="77777777" w:rsidTr="004559FF">
        <w:trPr>
          <w:trHeight w:val="300"/>
        </w:trPr>
        <w:tc>
          <w:tcPr>
            <w:tcW w:w="587" w:type="dxa"/>
            <w:tcBorders>
              <w:top w:val="nil"/>
              <w:left w:val="nil"/>
              <w:bottom w:val="nil"/>
              <w:right w:val="nil"/>
            </w:tcBorders>
            <w:shd w:val="clear" w:color="auto" w:fill="auto"/>
            <w:noWrap/>
            <w:vAlign w:val="bottom"/>
            <w:hideMark/>
          </w:tcPr>
          <w:p w14:paraId="288C03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1004</w:t>
            </w:r>
          </w:p>
        </w:tc>
        <w:tc>
          <w:tcPr>
            <w:tcW w:w="355" w:type="dxa"/>
            <w:tcBorders>
              <w:top w:val="nil"/>
              <w:left w:val="nil"/>
              <w:bottom w:val="nil"/>
              <w:right w:val="nil"/>
            </w:tcBorders>
            <w:shd w:val="clear" w:color="auto" w:fill="auto"/>
            <w:noWrap/>
            <w:vAlign w:val="bottom"/>
            <w:hideMark/>
          </w:tcPr>
          <w:p w14:paraId="1E62A99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A0FFF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D583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42CA85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0428C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409CA7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6A8D8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680B3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641E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5FD77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7DCA2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64222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2321E1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7B8CB1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7542BD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32396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868BC00" w14:textId="77777777" w:rsidTr="004559FF">
        <w:trPr>
          <w:trHeight w:val="300"/>
        </w:trPr>
        <w:tc>
          <w:tcPr>
            <w:tcW w:w="587" w:type="dxa"/>
            <w:tcBorders>
              <w:top w:val="nil"/>
              <w:left w:val="nil"/>
              <w:bottom w:val="nil"/>
              <w:right w:val="nil"/>
            </w:tcBorders>
            <w:shd w:val="clear" w:color="auto" w:fill="auto"/>
            <w:noWrap/>
            <w:vAlign w:val="bottom"/>
            <w:hideMark/>
          </w:tcPr>
          <w:p w14:paraId="63BF1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1003</w:t>
            </w:r>
          </w:p>
        </w:tc>
        <w:tc>
          <w:tcPr>
            <w:tcW w:w="355" w:type="dxa"/>
            <w:tcBorders>
              <w:top w:val="nil"/>
              <w:left w:val="nil"/>
              <w:bottom w:val="nil"/>
              <w:right w:val="nil"/>
            </w:tcBorders>
            <w:shd w:val="clear" w:color="auto" w:fill="auto"/>
            <w:noWrap/>
            <w:vAlign w:val="bottom"/>
            <w:hideMark/>
          </w:tcPr>
          <w:p w14:paraId="35A15D6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A88FD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47203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4FC08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3F15E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DCBBB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BDFEF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8E185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EDAEF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0144A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5680F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541A68F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439BA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5A540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F9FAC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BAB5F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754E2B3" w14:textId="77777777" w:rsidTr="004559FF">
        <w:trPr>
          <w:trHeight w:val="300"/>
        </w:trPr>
        <w:tc>
          <w:tcPr>
            <w:tcW w:w="587" w:type="dxa"/>
            <w:tcBorders>
              <w:top w:val="nil"/>
              <w:left w:val="nil"/>
              <w:bottom w:val="nil"/>
              <w:right w:val="nil"/>
            </w:tcBorders>
            <w:shd w:val="clear" w:color="auto" w:fill="auto"/>
            <w:noWrap/>
            <w:vAlign w:val="bottom"/>
            <w:hideMark/>
          </w:tcPr>
          <w:p w14:paraId="050111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1002</w:t>
            </w:r>
          </w:p>
        </w:tc>
        <w:tc>
          <w:tcPr>
            <w:tcW w:w="355" w:type="dxa"/>
            <w:tcBorders>
              <w:top w:val="nil"/>
              <w:left w:val="nil"/>
              <w:bottom w:val="nil"/>
              <w:right w:val="nil"/>
            </w:tcBorders>
            <w:shd w:val="clear" w:color="auto" w:fill="auto"/>
            <w:noWrap/>
            <w:vAlign w:val="bottom"/>
            <w:hideMark/>
          </w:tcPr>
          <w:p w14:paraId="150A7DD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E89E5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B2F09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699B7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2170D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96A00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2A072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05F36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FB3CA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F6597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764E4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4AE1F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702EF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69F0A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E620F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2EC89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629AB1F" w14:textId="77777777" w:rsidTr="004559FF">
        <w:trPr>
          <w:trHeight w:val="300"/>
        </w:trPr>
        <w:tc>
          <w:tcPr>
            <w:tcW w:w="587" w:type="dxa"/>
            <w:tcBorders>
              <w:top w:val="nil"/>
              <w:left w:val="nil"/>
              <w:bottom w:val="nil"/>
              <w:right w:val="nil"/>
            </w:tcBorders>
            <w:shd w:val="clear" w:color="auto" w:fill="auto"/>
            <w:noWrap/>
            <w:vAlign w:val="bottom"/>
            <w:hideMark/>
          </w:tcPr>
          <w:p w14:paraId="5E89933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908</w:t>
            </w:r>
          </w:p>
        </w:tc>
        <w:tc>
          <w:tcPr>
            <w:tcW w:w="355" w:type="dxa"/>
            <w:tcBorders>
              <w:top w:val="nil"/>
              <w:left w:val="nil"/>
              <w:bottom w:val="nil"/>
              <w:right w:val="nil"/>
            </w:tcBorders>
            <w:shd w:val="clear" w:color="auto" w:fill="auto"/>
            <w:noWrap/>
            <w:vAlign w:val="bottom"/>
            <w:hideMark/>
          </w:tcPr>
          <w:p w14:paraId="5EE27D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1F298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2D1B2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1AF56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E9E05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F58A9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76BAE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91623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161E7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40C36E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3A356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C2BC1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5AD68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88BD4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6EE1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C1356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B34F8CF" w14:textId="77777777" w:rsidTr="004559FF">
        <w:trPr>
          <w:trHeight w:val="300"/>
        </w:trPr>
        <w:tc>
          <w:tcPr>
            <w:tcW w:w="587" w:type="dxa"/>
            <w:tcBorders>
              <w:top w:val="nil"/>
              <w:left w:val="nil"/>
              <w:bottom w:val="nil"/>
              <w:right w:val="nil"/>
            </w:tcBorders>
            <w:shd w:val="clear" w:color="auto" w:fill="auto"/>
            <w:noWrap/>
            <w:vAlign w:val="bottom"/>
            <w:hideMark/>
          </w:tcPr>
          <w:p w14:paraId="179698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907</w:t>
            </w:r>
          </w:p>
        </w:tc>
        <w:tc>
          <w:tcPr>
            <w:tcW w:w="355" w:type="dxa"/>
            <w:tcBorders>
              <w:top w:val="nil"/>
              <w:left w:val="nil"/>
              <w:bottom w:val="nil"/>
              <w:right w:val="nil"/>
            </w:tcBorders>
            <w:shd w:val="clear" w:color="auto" w:fill="auto"/>
            <w:noWrap/>
            <w:vAlign w:val="bottom"/>
            <w:hideMark/>
          </w:tcPr>
          <w:p w14:paraId="0772E6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DF4EC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832B3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C2CF4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39D1F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DD30D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4CBE2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CCD4C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B0D0E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EE55A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FDEA8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BFE34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1F11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CEBE8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49EE2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C42D6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191F00F" w14:textId="77777777" w:rsidTr="004559FF">
        <w:trPr>
          <w:trHeight w:val="300"/>
        </w:trPr>
        <w:tc>
          <w:tcPr>
            <w:tcW w:w="587" w:type="dxa"/>
            <w:tcBorders>
              <w:top w:val="nil"/>
              <w:left w:val="nil"/>
              <w:bottom w:val="nil"/>
              <w:right w:val="nil"/>
            </w:tcBorders>
            <w:shd w:val="clear" w:color="auto" w:fill="auto"/>
            <w:noWrap/>
            <w:vAlign w:val="bottom"/>
            <w:hideMark/>
          </w:tcPr>
          <w:p w14:paraId="3A3A14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906</w:t>
            </w:r>
          </w:p>
        </w:tc>
        <w:tc>
          <w:tcPr>
            <w:tcW w:w="355" w:type="dxa"/>
            <w:tcBorders>
              <w:top w:val="nil"/>
              <w:left w:val="nil"/>
              <w:bottom w:val="nil"/>
              <w:right w:val="nil"/>
            </w:tcBorders>
            <w:shd w:val="clear" w:color="auto" w:fill="auto"/>
            <w:noWrap/>
            <w:vAlign w:val="bottom"/>
            <w:hideMark/>
          </w:tcPr>
          <w:p w14:paraId="614368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21674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28DA6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F3E942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EC68D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227F4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1D512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6275C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13B8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299A37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B22244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07D70C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01930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16C57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456518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E82235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0A5C2E0" w14:textId="77777777" w:rsidTr="004559FF">
        <w:trPr>
          <w:trHeight w:val="300"/>
        </w:trPr>
        <w:tc>
          <w:tcPr>
            <w:tcW w:w="587" w:type="dxa"/>
            <w:tcBorders>
              <w:top w:val="nil"/>
              <w:left w:val="nil"/>
              <w:bottom w:val="nil"/>
              <w:right w:val="nil"/>
            </w:tcBorders>
            <w:shd w:val="clear" w:color="auto" w:fill="auto"/>
            <w:noWrap/>
            <w:vAlign w:val="bottom"/>
            <w:hideMark/>
          </w:tcPr>
          <w:p w14:paraId="66B33F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905</w:t>
            </w:r>
          </w:p>
        </w:tc>
        <w:tc>
          <w:tcPr>
            <w:tcW w:w="355" w:type="dxa"/>
            <w:tcBorders>
              <w:top w:val="nil"/>
              <w:left w:val="nil"/>
              <w:bottom w:val="nil"/>
              <w:right w:val="nil"/>
            </w:tcBorders>
            <w:shd w:val="clear" w:color="auto" w:fill="auto"/>
            <w:noWrap/>
            <w:vAlign w:val="bottom"/>
            <w:hideMark/>
          </w:tcPr>
          <w:p w14:paraId="058B5F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EC8E2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BAF2EA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A9E574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787DE2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261FB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3FED5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25F1D4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5F2509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C0BC4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A83C2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BCADE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C4FC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014DE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B9D4D5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CAD55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3D2D014" w14:textId="77777777" w:rsidTr="004559FF">
        <w:trPr>
          <w:trHeight w:val="300"/>
        </w:trPr>
        <w:tc>
          <w:tcPr>
            <w:tcW w:w="587" w:type="dxa"/>
            <w:tcBorders>
              <w:top w:val="nil"/>
              <w:left w:val="nil"/>
              <w:bottom w:val="nil"/>
              <w:right w:val="nil"/>
            </w:tcBorders>
            <w:shd w:val="clear" w:color="auto" w:fill="auto"/>
            <w:noWrap/>
            <w:vAlign w:val="bottom"/>
            <w:hideMark/>
          </w:tcPr>
          <w:p w14:paraId="1231C0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904</w:t>
            </w:r>
          </w:p>
        </w:tc>
        <w:tc>
          <w:tcPr>
            <w:tcW w:w="355" w:type="dxa"/>
            <w:tcBorders>
              <w:top w:val="nil"/>
              <w:left w:val="nil"/>
              <w:bottom w:val="nil"/>
              <w:right w:val="nil"/>
            </w:tcBorders>
            <w:shd w:val="clear" w:color="auto" w:fill="auto"/>
            <w:noWrap/>
            <w:vAlign w:val="bottom"/>
            <w:hideMark/>
          </w:tcPr>
          <w:p w14:paraId="19AD00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CF09DD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E489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B8BA8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7BAF6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AA0CE9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6239D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F6A8F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60A58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5F2C4A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D6F08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7A3C5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0E508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D85C1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F5CE8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A4D55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7E883DA" w14:textId="77777777" w:rsidTr="004559FF">
        <w:trPr>
          <w:trHeight w:val="300"/>
        </w:trPr>
        <w:tc>
          <w:tcPr>
            <w:tcW w:w="587" w:type="dxa"/>
            <w:tcBorders>
              <w:top w:val="nil"/>
              <w:left w:val="nil"/>
              <w:bottom w:val="nil"/>
              <w:right w:val="nil"/>
            </w:tcBorders>
            <w:shd w:val="clear" w:color="auto" w:fill="auto"/>
            <w:noWrap/>
            <w:vAlign w:val="bottom"/>
            <w:hideMark/>
          </w:tcPr>
          <w:p w14:paraId="198539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903</w:t>
            </w:r>
          </w:p>
        </w:tc>
        <w:tc>
          <w:tcPr>
            <w:tcW w:w="355" w:type="dxa"/>
            <w:tcBorders>
              <w:top w:val="nil"/>
              <w:left w:val="nil"/>
              <w:bottom w:val="nil"/>
              <w:right w:val="nil"/>
            </w:tcBorders>
            <w:shd w:val="clear" w:color="auto" w:fill="auto"/>
            <w:noWrap/>
            <w:vAlign w:val="bottom"/>
            <w:hideMark/>
          </w:tcPr>
          <w:p w14:paraId="26F9D4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962EF9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38F202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4D1EC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459DE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6B9D9A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2DF86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438BE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003B0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896FF0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3C1C7C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C1994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C60EF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DCAEE9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D2F043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FC1C6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C0EA5C3" w14:textId="77777777" w:rsidTr="004559FF">
        <w:trPr>
          <w:trHeight w:val="300"/>
        </w:trPr>
        <w:tc>
          <w:tcPr>
            <w:tcW w:w="587" w:type="dxa"/>
            <w:tcBorders>
              <w:top w:val="nil"/>
              <w:left w:val="nil"/>
              <w:bottom w:val="nil"/>
              <w:right w:val="nil"/>
            </w:tcBorders>
            <w:shd w:val="clear" w:color="auto" w:fill="auto"/>
            <w:noWrap/>
            <w:vAlign w:val="bottom"/>
            <w:hideMark/>
          </w:tcPr>
          <w:p w14:paraId="4E16FEE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902</w:t>
            </w:r>
          </w:p>
        </w:tc>
        <w:tc>
          <w:tcPr>
            <w:tcW w:w="355" w:type="dxa"/>
            <w:tcBorders>
              <w:top w:val="nil"/>
              <w:left w:val="nil"/>
              <w:bottom w:val="nil"/>
              <w:right w:val="nil"/>
            </w:tcBorders>
            <w:shd w:val="clear" w:color="auto" w:fill="auto"/>
            <w:noWrap/>
            <w:vAlign w:val="bottom"/>
            <w:hideMark/>
          </w:tcPr>
          <w:p w14:paraId="633D293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C644D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EFCF0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8B28E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511DA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4906D8D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6BA31C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14B8E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60610F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1C5C3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AEAC5D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BB3D0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C545AB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B29A9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867C0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F62602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7F45C22" w14:textId="77777777" w:rsidTr="004559FF">
        <w:trPr>
          <w:trHeight w:val="300"/>
        </w:trPr>
        <w:tc>
          <w:tcPr>
            <w:tcW w:w="587" w:type="dxa"/>
            <w:tcBorders>
              <w:top w:val="nil"/>
              <w:left w:val="nil"/>
              <w:bottom w:val="nil"/>
              <w:right w:val="nil"/>
            </w:tcBorders>
            <w:shd w:val="clear" w:color="auto" w:fill="auto"/>
            <w:noWrap/>
            <w:vAlign w:val="bottom"/>
            <w:hideMark/>
          </w:tcPr>
          <w:p w14:paraId="28F9E0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lastRenderedPageBreak/>
              <w:t>807</w:t>
            </w:r>
          </w:p>
        </w:tc>
        <w:tc>
          <w:tcPr>
            <w:tcW w:w="355" w:type="dxa"/>
            <w:tcBorders>
              <w:top w:val="nil"/>
              <w:left w:val="nil"/>
              <w:bottom w:val="nil"/>
              <w:right w:val="nil"/>
            </w:tcBorders>
            <w:shd w:val="clear" w:color="auto" w:fill="auto"/>
            <w:noWrap/>
            <w:vAlign w:val="bottom"/>
            <w:hideMark/>
          </w:tcPr>
          <w:p w14:paraId="151979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0D4AD65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B0CBDE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2DD8C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87143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C34FB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78F16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75085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70CD26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1F0D0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E8332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A3914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AC292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570D00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3E97A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F04D8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A7A0E3A" w14:textId="77777777" w:rsidTr="004559FF">
        <w:trPr>
          <w:trHeight w:val="300"/>
        </w:trPr>
        <w:tc>
          <w:tcPr>
            <w:tcW w:w="587" w:type="dxa"/>
            <w:tcBorders>
              <w:top w:val="nil"/>
              <w:left w:val="nil"/>
              <w:bottom w:val="nil"/>
              <w:right w:val="nil"/>
            </w:tcBorders>
            <w:shd w:val="clear" w:color="auto" w:fill="auto"/>
            <w:noWrap/>
            <w:vAlign w:val="bottom"/>
            <w:hideMark/>
          </w:tcPr>
          <w:p w14:paraId="047F66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806</w:t>
            </w:r>
          </w:p>
        </w:tc>
        <w:tc>
          <w:tcPr>
            <w:tcW w:w="355" w:type="dxa"/>
            <w:tcBorders>
              <w:top w:val="nil"/>
              <w:left w:val="nil"/>
              <w:bottom w:val="nil"/>
              <w:right w:val="nil"/>
            </w:tcBorders>
            <w:shd w:val="clear" w:color="auto" w:fill="auto"/>
            <w:noWrap/>
            <w:vAlign w:val="bottom"/>
            <w:hideMark/>
          </w:tcPr>
          <w:p w14:paraId="267B21E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CD01CD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6F03F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9CE417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38B195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FC2DB4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161F3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5C19A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3E488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370F1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EF09D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FE080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2A320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71873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00EA14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C4D3F1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4C43044" w14:textId="77777777" w:rsidTr="004559FF">
        <w:trPr>
          <w:trHeight w:val="300"/>
        </w:trPr>
        <w:tc>
          <w:tcPr>
            <w:tcW w:w="587" w:type="dxa"/>
            <w:tcBorders>
              <w:top w:val="nil"/>
              <w:left w:val="nil"/>
              <w:bottom w:val="nil"/>
              <w:right w:val="nil"/>
            </w:tcBorders>
            <w:shd w:val="clear" w:color="auto" w:fill="auto"/>
            <w:noWrap/>
            <w:vAlign w:val="bottom"/>
            <w:hideMark/>
          </w:tcPr>
          <w:p w14:paraId="27809BB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805</w:t>
            </w:r>
          </w:p>
        </w:tc>
        <w:tc>
          <w:tcPr>
            <w:tcW w:w="355" w:type="dxa"/>
            <w:tcBorders>
              <w:top w:val="nil"/>
              <w:left w:val="nil"/>
              <w:bottom w:val="nil"/>
              <w:right w:val="nil"/>
            </w:tcBorders>
            <w:shd w:val="clear" w:color="auto" w:fill="auto"/>
            <w:noWrap/>
            <w:vAlign w:val="bottom"/>
            <w:hideMark/>
          </w:tcPr>
          <w:p w14:paraId="0BE385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27B5E5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1DFCA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15B5F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96A00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29544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36BAB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4AB9E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6FC21A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1A377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73EA5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951F8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8A79C6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12782D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3D35C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E8238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20DE81FC" w14:textId="77777777" w:rsidTr="004559FF">
        <w:trPr>
          <w:trHeight w:val="300"/>
        </w:trPr>
        <w:tc>
          <w:tcPr>
            <w:tcW w:w="587" w:type="dxa"/>
            <w:tcBorders>
              <w:top w:val="nil"/>
              <w:left w:val="nil"/>
              <w:bottom w:val="nil"/>
              <w:right w:val="nil"/>
            </w:tcBorders>
            <w:shd w:val="clear" w:color="auto" w:fill="auto"/>
            <w:noWrap/>
            <w:vAlign w:val="bottom"/>
            <w:hideMark/>
          </w:tcPr>
          <w:p w14:paraId="357C732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804</w:t>
            </w:r>
          </w:p>
        </w:tc>
        <w:tc>
          <w:tcPr>
            <w:tcW w:w="355" w:type="dxa"/>
            <w:tcBorders>
              <w:top w:val="nil"/>
              <w:left w:val="nil"/>
              <w:bottom w:val="nil"/>
              <w:right w:val="nil"/>
            </w:tcBorders>
            <w:shd w:val="clear" w:color="auto" w:fill="auto"/>
            <w:noWrap/>
            <w:vAlign w:val="bottom"/>
            <w:hideMark/>
          </w:tcPr>
          <w:p w14:paraId="025964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A836FD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F6634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EEF14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4F8143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C2D9D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CF12E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B8E59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1C7C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2D431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177DD3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E6F361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B79F9F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177B07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7B93AA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80C74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40EBCCD" w14:textId="77777777" w:rsidTr="004559FF">
        <w:trPr>
          <w:trHeight w:val="300"/>
        </w:trPr>
        <w:tc>
          <w:tcPr>
            <w:tcW w:w="587" w:type="dxa"/>
            <w:tcBorders>
              <w:top w:val="nil"/>
              <w:left w:val="nil"/>
              <w:bottom w:val="nil"/>
              <w:right w:val="nil"/>
            </w:tcBorders>
            <w:shd w:val="clear" w:color="auto" w:fill="auto"/>
            <w:noWrap/>
            <w:vAlign w:val="bottom"/>
            <w:hideMark/>
          </w:tcPr>
          <w:p w14:paraId="132D63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803</w:t>
            </w:r>
          </w:p>
        </w:tc>
        <w:tc>
          <w:tcPr>
            <w:tcW w:w="355" w:type="dxa"/>
            <w:tcBorders>
              <w:top w:val="nil"/>
              <w:left w:val="nil"/>
              <w:bottom w:val="nil"/>
              <w:right w:val="nil"/>
            </w:tcBorders>
            <w:shd w:val="clear" w:color="auto" w:fill="auto"/>
            <w:noWrap/>
            <w:vAlign w:val="bottom"/>
            <w:hideMark/>
          </w:tcPr>
          <w:p w14:paraId="4F4D613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69729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00F197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E519F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4C64FD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955BCA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933120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74896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6C4758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9DE12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77AF99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3C55F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5EECA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4CE54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A7933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6CAFB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09BD412" w14:textId="77777777" w:rsidTr="004559FF">
        <w:trPr>
          <w:trHeight w:val="300"/>
        </w:trPr>
        <w:tc>
          <w:tcPr>
            <w:tcW w:w="587" w:type="dxa"/>
            <w:tcBorders>
              <w:top w:val="nil"/>
              <w:left w:val="nil"/>
              <w:bottom w:val="nil"/>
              <w:right w:val="nil"/>
            </w:tcBorders>
            <w:shd w:val="clear" w:color="auto" w:fill="auto"/>
            <w:noWrap/>
            <w:vAlign w:val="bottom"/>
            <w:hideMark/>
          </w:tcPr>
          <w:p w14:paraId="546DE77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802</w:t>
            </w:r>
          </w:p>
        </w:tc>
        <w:tc>
          <w:tcPr>
            <w:tcW w:w="355" w:type="dxa"/>
            <w:tcBorders>
              <w:top w:val="nil"/>
              <w:left w:val="nil"/>
              <w:bottom w:val="nil"/>
              <w:right w:val="nil"/>
            </w:tcBorders>
            <w:shd w:val="clear" w:color="auto" w:fill="auto"/>
            <w:noWrap/>
            <w:vAlign w:val="bottom"/>
            <w:hideMark/>
          </w:tcPr>
          <w:p w14:paraId="175524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877A0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04F4B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D1FA10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17167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6A250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C0682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0CC981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3F2D3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5B4B4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20748F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2B263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096F6E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A8AD5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2EA5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79169F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E84786B" w14:textId="77777777" w:rsidTr="004559FF">
        <w:trPr>
          <w:trHeight w:val="300"/>
        </w:trPr>
        <w:tc>
          <w:tcPr>
            <w:tcW w:w="587" w:type="dxa"/>
            <w:tcBorders>
              <w:top w:val="nil"/>
              <w:left w:val="nil"/>
              <w:bottom w:val="nil"/>
              <w:right w:val="nil"/>
            </w:tcBorders>
            <w:shd w:val="clear" w:color="auto" w:fill="auto"/>
            <w:noWrap/>
            <w:vAlign w:val="bottom"/>
            <w:hideMark/>
          </w:tcPr>
          <w:p w14:paraId="652383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706</w:t>
            </w:r>
          </w:p>
        </w:tc>
        <w:tc>
          <w:tcPr>
            <w:tcW w:w="355" w:type="dxa"/>
            <w:tcBorders>
              <w:top w:val="nil"/>
              <w:left w:val="nil"/>
              <w:bottom w:val="nil"/>
              <w:right w:val="nil"/>
            </w:tcBorders>
            <w:shd w:val="clear" w:color="auto" w:fill="auto"/>
            <w:noWrap/>
            <w:vAlign w:val="bottom"/>
            <w:hideMark/>
          </w:tcPr>
          <w:p w14:paraId="1E69E1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F084F6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CDA61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0DF4C9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18998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6A716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31264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3B8873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9280C0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062CB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91D2F2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FA67B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0E84DC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AFB96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0C08E8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62903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8639AA2" w14:textId="77777777" w:rsidTr="004559FF">
        <w:trPr>
          <w:trHeight w:val="300"/>
        </w:trPr>
        <w:tc>
          <w:tcPr>
            <w:tcW w:w="587" w:type="dxa"/>
            <w:tcBorders>
              <w:top w:val="nil"/>
              <w:left w:val="nil"/>
              <w:bottom w:val="nil"/>
              <w:right w:val="nil"/>
            </w:tcBorders>
            <w:shd w:val="clear" w:color="auto" w:fill="auto"/>
            <w:noWrap/>
            <w:vAlign w:val="bottom"/>
            <w:hideMark/>
          </w:tcPr>
          <w:p w14:paraId="0B0C4E4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705</w:t>
            </w:r>
          </w:p>
        </w:tc>
        <w:tc>
          <w:tcPr>
            <w:tcW w:w="355" w:type="dxa"/>
            <w:tcBorders>
              <w:top w:val="nil"/>
              <w:left w:val="nil"/>
              <w:bottom w:val="nil"/>
              <w:right w:val="nil"/>
            </w:tcBorders>
            <w:shd w:val="clear" w:color="auto" w:fill="auto"/>
            <w:noWrap/>
            <w:vAlign w:val="bottom"/>
            <w:hideMark/>
          </w:tcPr>
          <w:p w14:paraId="7223D6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3E7FA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58608E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210D5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ADA3B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13BC86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D84D8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C8332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03FA9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55B34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70714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5AAE1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7A6156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90AB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E1B899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317AA0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D276175" w14:textId="77777777" w:rsidTr="004559FF">
        <w:trPr>
          <w:trHeight w:val="300"/>
        </w:trPr>
        <w:tc>
          <w:tcPr>
            <w:tcW w:w="587" w:type="dxa"/>
            <w:tcBorders>
              <w:top w:val="nil"/>
              <w:left w:val="nil"/>
              <w:bottom w:val="nil"/>
              <w:right w:val="nil"/>
            </w:tcBorders>
            <w:shd w:val="clear" w:color="auto" w:fill="auto"/>
            <w:noWrap/>
            <w:vAlign w:val="bottom"/>
            <w:hideMark/>
          </w:tcPr>
          <w:p w14:paraId="303026B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704</w:t>
            </w:r>
          </w:p>
        </w:tc>
        <w:tc>
          <w:tcPr>
            <w:tcW w:w="355" w:type="dxa"/>
            <w:tcBorders>
              <w:top w:val="nil"/>
              <w:left w:val="nil"/>
              <w:bottom w:val="nil"/>
              <w:right w:val="nil"/>
            </w:tcBorders>
            <w:shd w:val="clear" w:color="auto" w:fill="auto"/>
            <w:noWrap/>
            <w:vAlign w:val="bottom"/>
            <w:hideMark/>
          </w:tcPr>
          <w:p w14:paraId="42495F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3DF57A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A3287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F7967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6F8D07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053D49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B0F63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85A73E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11E39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F7E3A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088B98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E536A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12E7D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F92723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033ACF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97EB66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666D8295" w14:textId="77777777" w:rsidTr="004559FF">
        <w:trPr>
          <w:trHeight w:val="300"/>
        </w:trPr>
        <w:tc>
          <w:tcPr>
            <w:tcW w:w="587" w:type="dxa"/>
            <w:tcBorders>
              <w:top w:val="nil"/>
              <w:left w:val="nil"/>
              <w:bottom w:val="nil"/>
              <w:right w:val="nil"/>
            </w:tcBorders>
            <w:shd w:val="clear" w:color="auto" w:fill="auto"/>
            <w:noWrap/>
            <w:vAlign w:val="bottom"/>
            <w:hideMark/>
          </w:tcPr>
          <w:p w14:paraId="4AD2A48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703</w:t>
            </w:r>
          </w:p>
        </w:tc>
        <w:tc>
          <w:tcPr>
            <w:tcW w:w="355" w:type="dxa"/>
            <w:tcBorders>
              <w:top w:val="nil"/>
              <w:left w:val="nil"/>
              <w:bottom w:val="nil"/>
              <w:right w:val="nil"/>
            </w:tcBorders>
            <w:shd w:val="clear" w:color="auto" w:fill="auto"/>
            <w:noWrap/>
            <w:vAlign w:val="bottom"/>
            <w:hideMark/>
          </w:tcPr>
          <w:p w14:paraId="0DFE1BB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687A2B6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1E0B65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4BEDA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8BE220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12BE2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B9D037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19AEA8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F25536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5FC8B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480907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333968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D2181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97F110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ABD70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09B072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935470C" w14:textId="77777777" w:rsidTr="004559FF">
        <w:trPr>
          <w:trHeight w:val="300"/>
        </w:trPr>
        <w:tc>
          <w:tcPr>
            <w:tcW w:w="587" w:type="dxa"/>
            <w:tcBorders>
              <w:top w:val="nil"/>
              <w:left w:val="nil"/>
              <w:bottom w:val="nil"/>
              <w:right w:val="nil"/>
            </w:tcBorders>
            <w:shd w:val="clear" w:color="auto" w:fill="auto"/>
            <w:noWrap/>
            <w:vAlign w:val="bottom"/>
            <w:hideMark/>
          </w:tcPr>
          <w:p w14:paraId="1237892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702</w:t>
            </w:r>
          </w:p>
        </w:tc>
        <w:tc>
          <w:tcPr>
            <w:tcW w:w="355" w:type="dxa"/>
            <w:tcBorders>
              <w:top w:val="nil"/>
              <w:left w:val="nil"/>
              <w:bottom w:val="nil"/>
              <w:right w:val="nil"/>
            </w:tcBorders>
            <w:shd w:val="clear" w:color="auto" w:fill="auto"/>
            <w:noWrap/>
            <w:vAlign w:val="bottom"/>
            <w:hideMark/>
          </w:tcPr>
          <w:p w14:paraId="7795CD7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8F8842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0F2CD4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DB9A8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6871D2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18763F8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B6F05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382C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F1EBE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98AC3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B79BC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83774B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852A0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AA4C6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542AB1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9A9913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0A3123A4" w14:textId="77777777" w:rsidTr="004559FF">
        <w:trPr>
          <w:trHeight w:val="300"/>
        </w:trPr>
        <w:tc>
          <w:tcPr>
            <w:tcW w:w="587" w:type="dxa"/>
            <w:tcBorders>
              <w:top w:val="nil"/>
              <w:left w:val="nil"/>
              <w:bottom w:val="nil"/>
              <w:right w:val="nil"/>
            </w:tcBorders>
            <w:shd w:val="clear" w:color="auto" w:fill="auto"/>
            <w:noWrap/>
            <w:vAlign w:val="bottom"/>
            <w:hideMark/>
          </w:tcPr>
          <w:p w14:paraId="5BF35D3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605</w:t>
            </w:r>
          </w:p>
        </w:tc>
        <w:tc>
          <w:tcPr>
            <w:tcW w:w="355" w:type="dxa"/>
            <w:tcBorders>
              <w:top w:val="nil"/>
              <w:left w:val="nil"/>
              <w:bottom w:val="nil"/>
              <w:right w:val="nil"/>
            </w:tcBorders>
            <w:shd w:val="clear" w:color="auto" w:fill="auto"/>
            <w:noWrap/>
            <w:vAlign w:val="bottom"/>
            <w:hideMark/>
          </w:tcPr>
          <w:p w14:paraId="224B05B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327A4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12CFA3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BE9ED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25DF6D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76D1C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FFDD91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87F51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7659F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0AA4D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05D390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360FC1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AB3A33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889834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E7DC57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0A0C053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53AEB2B" w14:textId="77777777" w:rsidTr="004559FF">
        <w:trPr>
          <w:trHeight w:val="300"/>
        </w:trPr>
        <w:tc>
          <w:tcPr>
            <w:tcW w:w="587" w:type="dxa"/>
            <w:tcBorders>
              <w:top w:val="nil"/>
              <w:left w:val="nil"/>
              <w:bottom w:val="nil"/>
              <w:right w:val="nil"/>
            </w:tcBorders>
            <w:shd w:val="clear" w:color="auto" w:fill="auto"/>
            <w:noWrap/>
            <w:vAlign w:val="bottom"/>
            <w:hideMark/>
          </w:tcPr>
          <w:p w14:paraId="1A310C7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604</w:t>
            </w:r>
          </w:p>
        </w:tc>
        <w:tc>
          <w:tcPr>
            <w:tcW w:w="355" w:type="dxa"/>
            <w:tcBorders>
              <w:top w:val="nil"/>
              <w:left w:val="nil"/>
              <w:bottom w:val="nil"/>
              <w:right w:val="nil"/>
            </w:tcBorders>
            <w:shd w:val="clear" w:color="auto" w:fill="auto"/>
            <w:noWrap/>
            <w:vAlign w:val="bottom"/>
            <w:hideMark/>
          </w:tcPr>
          <w:p w14:paraId="66B717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91DC6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266348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9ECE0F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F7F9E0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DDD554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F1D07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7C0B46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6D60CC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CB589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B72B24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A2EA06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9CCF3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6950CD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F1998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400FEC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04763C5" w14:textId="77777777" w:rsidTr="004559FF">
        <w:trPr>
          <w:trHeight w:val="300"/>
        </w:trPr>
        <w:tc>
          <w:tcPr>
            <w:tcW w:w="587" w:type="dxa"/>
            <w:tcBorders>
              <w:top w:val="nil"/>
              <w:left w:val="nil"/>
              <w:bottom w:val="nil"/>
              <w:right w:val="nil"/>
            </w:tcBorders>
            <w:shd w:val="clear" w:color="auto" w:fill="auto"/>
            <w:noWrap/>
            <w:vAlign w:val="bottom"/>
            <w:hideMark/>
          </w:tcPr>
          <w:p w14:paraId="105C800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603</w:t>
            </w:r>
          </w:p>
        </w:tc>
        <w:tc>
          <w:tcPr>
            <w:tcW w:w="355" w:type="dxa"/>
            <w:tcBorders>
              <w:top w:val="nil"/>
              <w:left w:val="nil"/>
              <w:bottom w:val="nil"/>
              <w:right w:val="nil"/>
            </w:tcBorders>
            <w:shd w:val="clear" w:color="auto" w:fill="auto"/>
            <w:noWrap/>
            <w:vAlign w:val="bottom"/>
            <w:hideMark/>
          </w:tcPr>
          <w:p w14:paraId="47A94B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4CB63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9B16D2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6B4C82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0707F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06CCB65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67C409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7C7771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A2F8B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CFF4DA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1951F8B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8BFA5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6B4E45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4D994E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A3164D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73F7460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2D056D8" w14:textId="77777777" w:rsidTr="004559FF">
        <w:trPr>
          <w:trHeight w:val="300"/>
        </w:trPr>
        <w:tc>
          <w:tcPr>
            <w:tcW w:w="587" w:type="dxa"/>
            <w:tcBorders>
              <w:top w:val="nil"/>
              <w:left w:val="nil"/>
              <w:bottom w:val="nil"/>
              <w:right w:val="nil"/>
            </w:tcBorders>
            <w:shd w:val="clear" w:color="auto" w:fill="auto"/>
            <w:noWrap/>
            <w:vAlign w:val="bottom"/>
            <w:hideMark/>
          </w:tcPr>
          <w:p w14:paraId="7DCB70E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602</w:t>
            </w:r>
          </w:p>
        </w:tc>
        <w:tc>
          <w:tcPr>
            <w:tcW w:w="355" w:type="dxa"/>
            <w:tcBorders>
              <w:top w:val="nil"/>
              <w:left w:val="nil"/>
              <w:bottom w:val="nil"/>
              <w:right w:val="nil"/>
            </w:tcBorders>
            <w:shd w:val="clear" w:color="auto" w:fill="auto"/>
            <w:noWrap/>
            <w:vAlign w:val="bottom"/>
            <w:hideMark/>
          </w:tcPr>
          <w:p w14:paraId="00B837C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63F79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C2F5D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01647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71CCCBF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8B912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F0C7A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2CC7AD0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344B10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D48B6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699CC54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3E4A43F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21D18A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14820B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71C59C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5AD422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1763D119" w14:textId="77777777" w:rsidTr="004559FF">
        <w:trPr>
          <w:trHeight w:val="300"/>
        </w:trPr>
        <w:tc>
          <w:tcPr>
            <w:tcW w:w="587" w:type="dxa"/>
            <w:tcBorders>
              <w:top w:val="nil"/>
              <w:left w:val="nil"/>
              <w:bottom w:val="nil"/>
              <w:right w:val="nil"/>
            </w:tcBorders>
            <w:shd w:val="clear" w:color="auto" w:fill="auto"/>
            <w:noWrap/>
            <w:vAlign w:val="bottom"/>
            <w:hideMark/>
          </w:tcPr>
          <w:p w14:paraId="7DA0738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504</w:t>
            </w:r>
          </w:p>
        </w:tc>
        <w:tc>
          <w:tcPr>
            <w:tcW w:w="355" w:type="dxa"/>
            <w:tcBorders>
              <w:top w:val="nil"/>
              <w:left w:val="nil"/>
              <w:bottom w:val="nil"/>
              <w:right w:val="nil"/>
            </w:tcBorders>
            <w:shd w:val="clear" w:color="auto" w:fill="auto"/>
            <w:noWrap/>
            <w:vAlign w:val="bottom"/>
            <w:hideMark/>
          </w:tcPr>
          <w:p w14:paraId="0F7D2B2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FED760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3D58B8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255F76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070224C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784AD79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A3E87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BE65D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FA720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999D6F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7DD865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1B0FF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E4599D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F2C126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8CA6A2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2856721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5F1A7BF6" w14:textId="77777777" w:rsidTr="004559FF">
        <w:trPr>
          <w:trHeight w:val="300"/>
        </w:trPr>
        <w:tc>
          <w:tcPr>
            <w:tcW w:w="587" w:type="dxa"/>
            <w:tcBorders>
              <w:top w:val="nil"/>
              <w:left w:val="nil"/>
              <w:bottom w:val="nil"/>
              <w:right w:val="nil"/>
            </w:tcBorders>
            <w:shd w:val="clear" w:color="auto" w:fill="auto"/>
            <w:noWrap/>
            <w:vAlign w:val="bottom"/>
            <w:hideMark/>
          </w:tcPr>
          <w:p w14:paraId="6B595F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503</w:t>
            </w:r>
          </w:p>
        </w:tc>
        <w:tc>
          <w:tcPr>
            <w:tcW w:w="355" w:type="dxa"/>
            <w:tcBorders>
              <w:top w:val="nil"/>
              <w:left w:val="nil"/>
              <w:bottom w:val="nil"/>
              <w:right w:val="nil"/>
            </w:tcBorders>
            <w:shd w:val="clear" w:color="auto" w:fill="auto"/>
            <w:noWrap/>
            <w:vAlign w:val="bottom"/>
            <w:hideMark/>
          </w:tcPr>
          <w:p w14:paraId="5EAE02E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54B1535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31D830F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4DDC2CB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12ABEA9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68530CE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5522CB4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2DDB9C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F2C4C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618187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1372D7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7CD7CF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E2EEE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85664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DB1E99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D5B355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9D4AB69" w14:textId="77777777" w:rsidTr="004559FF">
        <w:trPr>
          <w:trHeight w:val="300"/>
        </w:trPr>
        <w:tc>
          <w:tcPr>
            <w:tcW w:w="587" w:type="dxa"/>
            <w:tcBorders>
              <w:top w:val="nil"/>
              <w:left w:val="nil"/>
              <w:bottom w:val="nil"/>
              <w:right w:val="nil"/>
            </w:tcBorders>
            <w:shd w:val="clear" w:color="auto" w:fill="auto"/>
            <w:noWrap/>
            <w:vAlign w:val="bottom"/>
            <w:hideMark/>
          </w:tcPr>
          <w:p w14:paraId="161264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502</w:t>
            </w:r>
          </w:p>
        </w:tc>
        <w:tc>
          <w:tcPr>
            <w:tcW w:w="355" w:type="dxa"/>
            <w:tcBorders>
              <w:top w:val="nil"/>
              <w:left w:val="nil"/>
              <w:bottom w:val="nil"/>
              <w:right w:val="nil"/>
            </w:tcBorders>
            <w:shd w:val="clear" w:color="auto" w:fill="auto"/>
            <w:noWrap/>
            <w:vAlign w:val="bottom"/>
            <w:hideMark/>
          </w:tcPr>
          <w:p w14:paraId="5A9754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7A93588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1B8DCF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C0184A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14A2EB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5EE261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C38793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5D8E9DD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34A857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1CF00FB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40968F6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6B0852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3957FAF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F4444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78F4856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57AE03C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38F6C79F" w14:textId="77777777" w:rsidTr="004559FF">
        <w:trPr>
          <w:trHeight w:val="300"/>
        </w:trPr>
        <w:tc>
          <w:tcPr>
            <w:tcW w:w="587" w:type="dxa"/>
            <w:tcBorders>
              <w:top w:val="nil"/>
              <w:left w:val="nil"/>
              <w:bottom w:val="nil"/>
              <w:right w:val="nil"/>
            </w:tcBorders>
            <w:shd w:val="clear" w:color="auto" w:fill="auto"/>
            <w:noWrap/>
            <w:vAlign w:val="bottom"/>
            <w:hideMark/>
          </w:tcPr>
          <w:p w14:paraId="7EC0B01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403</w:t>
            </w:r>
          </w:p>
        </w:tc>
        <w:tc>
          <w:tcPr>
            <w:tcW w:w="355" w:type="dxa"/>
            <w:tcBorders>
              <w:top w:val="nil"/>
              <w:left w:val="nil"/>
              <w:bottom w:val="nil"/>
              <w:right w:val="nil"/>
            </w:tcBorders>
            <w:shd w:val="clear" w:color="auto" w:fill="auto"/>
            <w:noWrap/>
            <w:vAlign w:val="bottom"/>
            <w:hideMark/>
          </w:tcPr>
          <w:p w14:paraId="413121A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14E3CFE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02AC273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21692F5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B49E59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3CF9993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4E769D4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377C9A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424543F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764E4CE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4E812E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462A068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554A38D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B74A13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458E15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40CAA3B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7D27E963" w14:textId="77777777" w:rsidTr="004559FF">
        <w:trPr>
          <w:trHeight w:val="300"/>
        </w:trPr>
        <w:tc>
          <w:tcPr>
            <w:tcW w:w="587" w:type="dxa"/>
            <w:tcBorders>
              <w:top w:val="nil"/>
              <w:left w:val="nil"/>
              <w:bottom w:val="nil"/>
              <w:right w:val="nil"/>
            </w:tcBorders>
            <w:shd w:val="clear" w:color="auto" w:fill="auto"/>
            <w:noWrap/>
            <w:vAlign w:val="bottom"/>
            <w:hideMark/>
          </w:tcPr>
          <w:p w14:paraId="6E54DE1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402</w:t>
            </w:r>
          </w:p>
        </w:tc>
        <w:tc>
          <w:tcPr>
            <w:tcW w:w="355" w:type="dxa"/>
            <w:tcBorders>
              <w:top w:val="nil"/>
              <w:left w:val="nil"/>
              <w:bottom w:val="nil"/>
              <w:right w:val="nil"/>
            </w:tcBorders>
            <w:shd w:val="clear" w:color="auto" w:fill="auto"/>
            <w:noWrap/>
            <w:vAlign w:val="bottom"/>
            <w:hideMark/>
          </w:tcPr>
          <w:p w14:paraId="48D86B6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319D027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6F757ED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98F69C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DDAAEC5"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296F987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3939632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99D990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E053EF1"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A4C9E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38725D73"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1677E5B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10B538C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1350488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9FBC7F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1B328BB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r w:rsidR="00707605" w:rsidRPr="003C6CFD" w14:paraId="4345DA81" w14:textId="77777777" w:rsidTr="004559FF">
        <w:trPr>
          <w:trHeight w:val="300"/>
        </w:trPr>
        <w:tc>
          <w:tcPr>
            <w:tcW w:w="587" w:type="dxa"/>
            <w:tcBorders>
              <w:top w:val="nil"/>
              <w:left w:val="nil"/>
              <w:bottom w:val="nil"/>
              <w:right w:val="nil"/>
            </w:tcBorders>
            <w:shd w:val="clear" w:color="auto" w:fill="auto"/>
            <w:noWrap/>
            <w:vAlign w:val="bottom"/>
            <w:hideMark/>
          </w:tcPr>
          <w:p w14:paraId="7F31745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302</w:t>
            </w:r>
          </w:p>
        </w:tc>
        <w:tc>
          <w:tcPr>
            <w:tcW w:w="355" w:type="dxa"/>
            <w:tcBorders>
              <w:top w:val="nil"/>
              <w:left w:val="nil"/>
              <w:bottom w:val="nil"/>
              <w:right w:val="nil"/>
            </w:tcBorders>
            <w:shd w:val="clear" w:color="auto" w:fill="auto"/>
            <w:noWrap/>
            <w:vAlign w:val="bottom"/>
            <w:hideMark/>
          </w:tcPr>
          <w:p w14:paraId="27495E10"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1" w:type="dxa"/>
            <w:tcBorders>
              <w:top w:val="nil"/>
              <w:left w:val="nil"/>
              <w:bottom w:val="nil"/>
              <w:right w:val="nil"/>
            </w:tcBorders>
            <w:shd w:val="clear" w:color="auto" w:fill="auto"/>
            <w:noWrap/>
            <w:vAlign w:val="bottom"/>
            <w:hideMark/>
          </w:tcPr>
          <w:p w14:paraId="44AA5CA9"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56B198DC"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7642051D"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4" w:type="dxa"/>
            <w:tcBorders>
              <w:top w:val="nil"/>
              <w:left w:val="nil"/>
              <w:bottom w:val="nil"/>
              <w:right w:val="nil"/>
            </w:tcBorders>
            <w:shd w:val="clear" w:color="auto" w:fill="auto"/>
            <w:noWrap/>
            <w:vAlign w:val="bottom"/>
            <w:hideMark/>
          </w:tcPr>
          <w:p w14:paraId="5DCB178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8" w:type="dxa"/>
            <w:tcBorders>
              <w:top w:val="nil"/>
              <w:left w:val="nil"/>
              <w:bottom w:val="nil"/>
              <w:right w:val="nil"/>
            </w:tcBorders>
            <w:shd w:val="clear" w:color="auto" w:fill="auto"/>
            <w:noWrap/>
            <w:vAlign w:val="bottom"/>
            <w:hideMark/>
          </w:tcPr>
          <w:p w14:paraId="535288C2"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205557D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05179306"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83" w:type="dxa"/>
            <w:tcBorders>
              <w:top w:val="nil"/>
              <w:left w:val="nil"/>
              <w:bottom w:val="nil"/>
              <w:right w:val="nil"/>
            </w:tcBorders>
            <w:shd w:val="clear" w:color="auto" w:fill="auto"/>
            <w:noWrap/>
            <w:vAlign w:val="bottom"/>
            <w:hideMark/>
          </w:tcPr>
          <w:p w14:paraId="746FFE5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0" w:type="dxa"/>
            <w:tcBorders>
              <w:top w:val="nil"/>
              <w:left w:val="nil"/>
              <w:bottom w:val="nil"/>
              <w:right w:val="nil"/>
            </w:tcBorders>
            <w:shd w:val="clear" w:color="auto" w:fill="auto"/>
            <w:noWrap/>
            <w:vAlign w:val="bottom"/>
            <w:hideMark/>
          </w:tcPr>
          <w:p w14:paraId="077CE2B7"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411" w:type="dxa"/>
            <w:tcBorders>
              <w:top w:val="nil"/>
              <w:left w:val="nil"/>
              <w:bottom w:val="nil"/>
              <w:right w:val="nil"/>
            </w:tcBorders>
            <w:shd w:val="clear" w:color="auto" w:fill="auto"/>
            <w:noWrap/>
            <w:vAlign w:val="bottom"/>
            <w:hideMark/>
          </w:tcPr>
          <w:p w14:paraId="5D12463E"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93" w:type="dxa"/>
            <w:tcBorders>
              <w:top w:val="nil"/>
              <w:left w:val="nil"/>
              <w:bottom w:val="nil"/>
              <w:right w:val="nil"/>
            </w:tcBorders>
            <w:shd w:val="clear" w:color="auto" w:fill="auto"/>
            <w:noWrap/>
            <w:vAlign w:val="bottom"/>
            <w:hideMark/>
          </w:tcPr>
          <w:p w14:paraId="211DA878"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65" w:type="dxa"/>
            <w:tcBorders>
              <w:top w:val="nil"/>
              <w:left w:val="nil"/>
              <w:bottom w:val="nil"/>
              <w:right w:val="nil"/>
            </w:tcBorders>
            <w:shd w:val="clear" w:color="auto" w:fill="auto"/>
            <w:noWrap/>
            <w:vAlign w:val="bottom"/>
            <w:hideMark/>
          </w:tcPr>
          <w:p w14:paraId="09D4C54F"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42A226A4"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371" w:type="dxa"/>
            <w:tcBorders>
              <w:top w:val="nil"/>
              <w:left w:val="nil"/>
              <w:bottom w:val="nil"/>
              <w:right w:val="nil"/>
            </w:tcBorders>
            <w:shd w:val="clear" w:color="auto" w:fill="auto"/>
            <w:noWrap/>
            <w:vAlign w:val="bottom"/>
            <w:hideMark/>
          </w:tcPr>
          <w:p w14:paraId="61B12B3B"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c>
          <w:tcPr>
            <w:tcW w:w="1208" w:type="dxa"/>
            <w:tcBorders>
              <w:top w:val="nil"/>
              <w:left w:val="nil"/>
              <w:bottom w:val="nil"/>
              <w:right w:val="nil"/>
            </w:tcBorders>
            <w:shd w:val="clear" w:color="auto" w:fill="auto"/>
            <w:noWrap/>
            <w:vAlign w:val="bottom"/>
            <w:hideMark/>
          </w:tcPr>
          <w:p w14:paraId="64D4657A" w14:textId="77777777" w:rsidR="00707605" w:rsidRPr="003C6CFD" w:rsidRDefault="00707605" w:rsidP="004559FF">
            <w:pPr>
              <w:spacing w:after="0" w:line="240" w:lineRule="auto"/>
              <w:ind w:firstLine="0"/>
              <w:jc w:val="right"/>
              <w:rPr>
                <w:rFonts w:ascii="Calibri" w:hAnsi="Calibri" w:cs="Calibri"/>
                <w:color w:val="000000"/>
                <w:szCs w:val="22"/>
              </w:rPr>
            </w:pPr>
            <w:r w:rsidRPr="003C6CFD">
              <w:rPr>
                <w:rFonts w:ascii="Calibri" w:hAnsi="Calibri" w:cs="Calibri"/>
                <w:color w:val="000000"/>
                <w:szCs w:val="22"/>
              </w:rPr>
              <w:t>1</w:t>
            </w:r>
          </w:p>
        </w:tc>
      </w:tr>
    </w:tbl>
    <w:p w14:paraId="69DC50E4" w14:textId="77777777" w:rsidR="00707605" w:rsidRDefault="00707605" w:rsidP="00707605"/>
    <w:p w14:paraId="4418265A" w14:textId="77777777" w:rsidR="00707605" w:rsidRDefault="00707605" w:rsidP="00707605">
      <w:r>
        <w:t xml:space="preserve">Representando cada fila una combinación de dos cartas y cada columna el palo (T= tréboles, P= picas, D=Diamantes y C=Corazones) de cada una de las cartas. Por ejemplo, si </w:t>
      </w:r>
      <w:r w:rsidR="0043057B" w:rsidRPr="004F621A">
        <w:t>tomamos</w:t>
      </w:r>
      <w:r>
        <w:t xml:space="preserve"> el valor de la fila 807 y la columna CD, ese </w:t>
      </w:r>
      <w:r w:rsidR="005836BC">
        <w:t xml:space="preserve">Peso relativo </w:t>
      </w:r>
      <w:r>
        <w:t xml:space="preserve">corresponde a la </w:t>
      </w:r>
      <w:commentRangeStart w:id="2066"/>
      <w:commentRangeStart w:id="2067"/>
      <w:r>
        <w:t xml:space="preserve">probabilidad </w:t>
      </w:r>
      <w:commentRangeEnd w:id="2066"/>
      <w:r>
        <w:rPr>
          <w:rStyle w:val="Refdecomentario"/>
        </w:rPr>
        <w:commentReference w:id="2066"/>
      </w:r>
      <w:commentRangeEnd w:id="2067"/>
      <w:r w:rsidR="005836BC">
        <w:rPr>
          <w:rStyle w:val="Refdecomentario"/>
        </w:rPr>
        <w:commentReference w:id="2067"/>
      </w:r>
      <w:r>
        <w:t>de que el oponente tenga un 8 de corazones y un 7 de diamantes</w:t>
      </w:r>
      <w:r w:rsidR="005836BC">
        <w:t xml:space="preserve"> en función de sus acciones a lo largo de la partida.</w:t>
      </w:r>
    </w:p>
    <w:p w14:paraId="6D841745" w14:textId="77777777" w:rsidR="00707605" w:rsidRDefault="00707605" w:rsidP="00707605">
      <w:r>
        <w:t>Como podemos observar, hay varias combinaciones que siempre tendrán una probabilidad de 0. Estas combinaciones ocurren únicamente en las parejas ya que:</w:t>
      </w:r>
    </w:p>
    <w:p w14:paraId="7F7DA454" w14:textId="77777777" w:rsidR="00707605" w:rsidRDefault="00707605" w:rsidP="00707605">
      <w:pPr>
        <w:pStyle w:val="Prrafodelista"/>
        <w:numPr>
          <w:ilvl w:val="0"/>
          <w:numId w:val="44"/>
        </w:numPr>
        <w:spacing w:after="160" w:line="259" w:lineRule="auto"/>
        <w:contextualSpacing/>
        <w:jc w:val="left"/>
      </w:pPr>
      <w:commentRangeStart w:id="2068"/>
      <w:commentRangeStart w:id="2069"/>
      <w:r>
        <w:t>Al ser las cartas únicas, no puede haber dos cartas iguales. Por tanto, una pareja de dos cartas del mismo palo (por ejemplo, tener dos 9 de diamantes) es imposible. Por tanto, estos casos siempre tendrán probabilidad de 0.</w:t>
      </w:r>
      <w:commentRangeEnd w:id="2068"/>
      <w:r>
        <w:rPr>
          <w:rStyle w:val="Refdecomentario"/>
        </w:rPr>
        <w:commentReference w:id="2068"/>
      </w:r>
      <w:commentRangeEnd w:id="2069"/>
      <w:r>
        <w:rPr>
          <w:rStyle w:val="Refdecomentario"/>
        </w:rPr>
        <w:commentReference w:id="2069"/>
      </w:r>
    </w:p>
    <w:p w14:paraId="12162ADF" w14:textId="77777777" w:rsidR="00707605" w:rsidRDefault="00707605" w:rsidP="00707605">
      <w:pPr>
        <w:pStyle w:val="Prrafodelista"/>
        <w:numPr>
          <w:ilvl w:val="0"/>
          <w:numId w:val="44"/>
        </w:numPr>
        <w:spacing w:after="160" w:line="259" w:lineRule="auto"/>
        <w:contextualSpacing/>
        <w:jc w:val="left"/>
      </w:pPr>
      <w:r>
        <w:t>Al ser parejas, el orden de las cartas no influye. Es decir, tener un As de diamantes y un As de picas es lo mismo que tener un As de picas y un As de diamantes. Por esta razón, a las posibilidades repetidas, se les ha dado valor 0 para evitar valores duplicados.</w:t>
      </w:r>
    </w:p>
    <w:p w14:paraId="77776654" w14:textId="77777777" w:rsidR="00707605" w:rsidRDefault="00707605" w:rsidP="00707605">
      <w:r>
        <w:t>A pesar de ser combinaciones imposibles de conseguir, he decidido mantenerlas por comodidad, ya que al mantenerlas se puede crear una matriz con todas las posibilidades. En caso de eliminarlas, habría que hacer dos matrices para recoger esos datos: una para las parejas y otra para las combinaciones de cartas que no sean parejas, dificultando el cálculo matemático.</w:t>
      </w:r>
    </w:p>
    <w:p w14:paraId="3A9DA2FF" w14:textId="77777777" w:rsidR="00707605" w:rsidRDefault="00707605" w:rsidP="00707605">
      <w:r>
        <w:t>También cada vez que una carta sea conocida, todas las combinaciones posibles con esa carta se convertirán en 0.</w:t>
      </w:r>
    </w:p>
    <w:p w14:paraId="4C82DB7D" w14:textId="77777777" w:rsidR="00C449A8" w:rsidRDefault="00C449A8" w:rsidP="00C449A8">
      <w:commentRangeStart w:id="2070"/>
      <w:commentRangeStart w:id="2071"/>
      <w:r>
        <w:lastRenderedPageBreak/>
        <w:t>Para actualizar estos valores a lo largo de la partida, se tiene la segunda tabla, la denominada tabla de probabilidad triple de acción del oponente, o simplemente tabla de probabilidad triple de acción.</w:t>
      </w:r>
      <w:commentRangeEnd w:id="2070"/>
      <w:r>
        <w:rPr>
          <w:rStyle w:val="Refdecomentario"/>
        </w:rPr>
        <w:commentReference w:id="2070"/>
      </w:r>
      <w:commentRangeEnd w:id="2071"/>
      <w:r>
        <w:rPr>
          <w:rStyle w:val="Refdecomentario"/>
        </w:rPr>
        <w:commentReference w:id="2071"/>
      </w:r>
      <w:r>
        <w:t xml:space="preserve"> Por cada jugador distinto del algoritmo, sería necesaria una tabla independiente, pero ya que tenemos únicamente dos jugadores, esto se simplifica a una única tabla.</w:t>
      </w:r>
    </w:p>
    <w:p w14:paraId="532B35DB" w14:textId="77777777" w:rsidR="00707605" w:rsidRDefault="00707605" w:rsidP="00707605">
      <w:r>
        <w:t xml:space="preserve">Antes de hablar de la tabla, </w:t>
      </w:r>
      <w:r w:rsidR="00C449A8">
        <w:t>voy a explicar el concepto de probabilidad triple de acción del oponente</w:t>
      </w:r>
      <w:r>
        <w:t>.</w:t>
      </w:r>
      <w:r w:rsidR="00C449A8">
        <w:t xml:space="preserve"> La probabilidad triple de acción del oponente es un conjunto </w:t>
      </w:r>
      <w:r w:rsidR="00A1597B">
        <w:t>de tres</w:t>
      </w:r>
      <w:r>
        <w:t xml:space="preserve"> valores entre 0 y 1 {p, v, s}</w:t>
      </w:r>
      <w:r w:rsidR="00C449A8">
        <w:t xml:space="preserve"> que </w:t>
      </w:r>
      <w:commentRangeStart w:id="2072"/>
      <w:commentRangeStart w:id="2073"/>
      <w:r w:rsidR="00A1597B">
        <w:t>representan cómo de probable</w:t>
      </w:r>
      <w:commentRangeEnd w:id="2072"/>
      <w:r w:rsidR="00A1597B">
        <w:rPr>
          <w:rStyle w:val="Refdecomentario"/>
        </w:rPr>
        <w:commentReference w:id="2072"/>
      </w:r>
      <w:commentRangeEnd w:id="2073"/>
      <w:r w:rsidR="00AD7048">
        <w:rPr>
          <w:rStyle w:val="Refdecomentario"/>
        </w:rPr>
        <w:commentReference w:id="2073"/>
      </w:r>
      <w:r w:rsidR="00C449A8">
        <w:t xml:space="preserve"> es que el adversario tome </w:t>
      </w:r>
      <w:r w:rsidR="00A1597B">
        <w:t>una de las tres posibles acciones (pasar (p), ver (v) y subir (s)) desde el punto de vista del algoritmo.</w:t>
      </w:r>
      <w:r>
        <w:t xml:space="preserve"> </w:t>
      </w:r>
      <w:r w:rsidR="00A1597B">
        <w:t>En otras palabras, es un conjunto de tres números que representa la probabilidad de que ocurra el evento de pasar la apuesta, el evento de ver la apuesta o el evento de subir la apuesta para cada mano.</w:t>
      </w:r>
    </w:p>
    <w:p w14:paraId="3BBDFE88" w14:textId="77777777" w:rsidR="00C449A8" w:rsidRDefault="00A1597B" w:rsidP="00F54007">
      <w:r>
        <w:t xml:space="preserve">Como estoy hablando de probabilidades, y sabiendo que siempre que ocurrir uno de los tres eventos, se cumple que </w:t>
      </w:r>
      <w:proofErr w:type="spellStart"/>
      <w:r w:rsidR="00F54007">
        <w:t>p+v+s</w:t>
      </w:r>
      <w:proofErr w:type="spellEnd"/>
      <w:r w:rsidR="00F54007">
        <w:t>=1.</w:t>
      </w:r>
    </w:p>
    <w:p w14:paraId="02DA776F" w14:textId="77777777" w:rsidR="00707605" w:rsidRDefault="00F54007" w:rsidP="00707605">
      <w:r>
        <w:t>La tabla de probabilidad triple de acción</w:t>
      </w:r>
      <w:r w:rsidR="00707605">
        <w:t xml:space="preserve"> recoge la probabilidad triple de acción para cada combinación de cartas del oponente. </w:t>
      </w:r>
      <w:r>
        <w:t>Estas probabilidades serán</w:t>
      </w:r>
    </w:p>
    <w:p w14:paraId="12249081" w14:textId="77777777" w:rsidR="00707605" w:rsidRDefault="00707605" w:rsidP="00707605">
      <w:r>
        <w:t>La tabla tendrá un aspecto como este para cada combinación de cartas: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4ECDB16A" w14:textId="77777777" w:rsidTr="004559FF">
        <w:tc>
          <w:tcPr>
            <w:tcW w:w="2123" w:type="dxa"/>
            <w:shd w:val="clear" w:color="auto" w:fill="auto"/>
          </w:tcPr>
          <w:p w14:paraId="1FC85AAB" w14:textId="77777777" w:rsidR="00707605" w:rsidRPr="00086708" w:rsidRDefault="00707605" w:rsidP="004559FF">
            <w:pPr>
              <w:rPr>
                <w:rFonts w:eastAsia="MS Mincho"/>
              </w:rPr>
            </w:pPr>
          </w:p>
        </w:tc>
        <w:tc>
          <w:tcPr>
            <w:tcW w:w="2123" w:type="dxa"/>
            <w:shd w:val="clear" w:color="auto" w:fill="auto"/>
          </w:tcPr>
          <w:p w14:paraId="644B0645" w14:textId="77777777" w:rsidR="00707605" w:rsidRPr="00086708" w:rsidRDefault="00707605" w:rsidP="004559FF">
            <w:pPr>
              <w:rPr>
                <w:rFonts w:eastAsia="MS Mincho"/>
              </w:rPr>
            </w:pPr>
            <w:r w:rsidRPr="00086708">
              <w:rPr>
                <w:rFonts w:eastAsia="MS Mincho"/>
              </w:rPr>
              <w:t>%Pasar</w:t>
            </w:r>
          </w:p>
        </w:tc>
        <w:tc>
          <w:tcPr>
            <w:tcW w:w="2124" w:type="dxa"/>
            <w:shd w:val="clear" w:color="auto" w:fill="auto"/>
          </w:tcPr>
          <w:p w14:paraId="2D3C6F17" w14:textId="77777777" w:rsidR="00707605" w:rsidRPr="00086708" w:rsidRDefault="00707605" w:rsidP="004559FF">
            <w:pPr>
              <w:rPr>
                <w:rFonts w:eastAsia="MS Mincho"/>
              </w:rPr>
            </w:pPr>
            <w:r w:rsidRPr="00086708">
              <w:rPr>
                <w:rFonts w:eastAsia="MS Mincho"/>
              </w:rPr>
              <w:t>%Ver</w:t>
            </w:r>
          </w:p>
        </w:tc>
        <w:tc>
          <w:tcPr>
            <w:tcW w:w="2124" w:type="dxa"/>
            <w:shd w:val="clear" w:color="auto" w:fill="auto"/>
          </w:tcPr>
          <w:p w14:paraId="027EA006" w14:textId="77777777" w:rsidR="00707605" w:rsidRPr="00086708" w:rsidRDefault="00707605" w:rsidP="004559FF">
            <w:pPr>
              <w:rPr>
                <w:rFonts w:eastAsia="MS Mincho"/>
              </w:rPr>
            </w:pPr>
            <w:r w:rsidRPr="00086708">
              <w:rPr>
                <w:rFonts w:eastAsia="MS Mincho"/>
              </w:rPr>
              <w:t>%Subir</w:t>
            </w:r>
          </w:p>
        </w:tc>
      </w:tr>
      <w:tr w:rsidR="00707605" w14:paraId="16EBAF95" w14:textId="77777777" w:rsidTr="004559FF">
        <w:tc>
          <w:tcPr>
            <w:tcW w:w="2123" w:type="dxa"/>
            <w:shd w:val="clear" w:color="auto" w:fill="auto"/>
          </w:tcPr>
          <w:p w14:paraId="441C01EE" w14:textId="77777777" w:rsidR="00707605" w:rsidRPr="00086708" w:rsidRDefault="00707605" w:rsidP="004559FF">
            <w:pPr>
              <w:rPr>
                <w:rFonts w:eastAsia="MS Mincho"/>
              </w:rPr>
            </w:pPr>
            <w:r w:rsidRPr="00086708">
              <w:rPr>
                <w:rFonts w:eastAsia="MS Mincho"/>
              </w:rPr>
              <w:t>ATAP</w:t>
            </w:r>
          </w:p>
        </w:tc>
        <w:tc>
          <w:tcPr>
            <w:tcW w:w="2123" w:type="dxa"/>
            <w:shd w:val="clear" w:color="auto" w:fill="auto"/>
          </w:tcPr>
          <w:p w14:paraId="0182F0D0" w14:textId="77777777" w:rsidR="00707605" w:rsidRPr="00086708" w:rsidRDefault="00707605" w:rsidP="004559FF">
            <w:pPr>
              <w:rPr>
                <w:rFonts w:eastAsia="MS Mincho"/>
              </w:rPr>
            </w:pPr>
            <w:r w:rsidRPr="00086708">
              <w:rPr>
                <w:rFonts w:eastAsia="MS Mincho"/>
              </w:rPr>
              <w:t>p</w:t>
            </w:r>
          </w:p>
        </w:tc>
        <w:tc>
          <w:tcPr>
            <w:tcW w:w="2124" w:type="dxa"/>
            <w:shd w:val="clear" w:color="auto" w:fill="auto"/>
          </w:tcPr>
          <w:p w14:paraId="175D1DE0" w14:textId="77777777" w:rsidR="00707605" w:rsidRPr="00086708" w:rsidRDefault="00707605" w:rsidP="004559FF">
            <w:pPr>
              <w:rPr>
                <w:rFonts w:eastAsia="MS Mincho"/>
              </w:rPr>
            </w:pPr>
            <w:r w:rsidRPr="00086708">
              <w:rPr>
                <w:rFonts w:eastAsia="MS Mincho"/>
              </w:rPr>
              <w:t>v</w:t>
            </w:r>
          </w:p>
        </w:tc>
        <w:tc>
          <w:tcPr>
            <w:tcW w:w="2124" w:type="dxa"/>
            <w:shd w:val="clear" w:color="auto" w:fill="auto"/>
          </w:tcPr>
          <w:p w14:paraId="6A4FEAB2" w14:textId="77777777" w:rsidR="00707605" w:rsidRPr="00086708" w:rsidRDefault="00707605" w:rsidP="004559FF">
            <w:pPr>
              <w:rPr>
                <w:rFonts w:eastAsia="MS Mincho"/>
              </w:rPr>
            </w:pPr>
            <w:r w:rsidRPr="00086708">
              <w:rPr>
                <w:rFonts w:eastAsia="MS Mincho"/>
              </w:rPr>
              <w:t>S</w:t>
            </w:r>
          </w:p>
        </w:tc>
      </w:tr>
    </w:tbl>
    <w:p w14:paraId="6ABB9B20" w14:textId="77777777" w:rsidR="00707605" w:rsidRDefault="00707605" w:rsidP="00707605"/>
    <w:p w14:paraId="3A3B1D13" w14:textId="77777777" w:rsidR="00707605" w:rsidRDefault="00707605" w:rsidP="00707605">
      <w:r>
        <w:t>Dado que estos valores son probabilidades de acción, estos valores cambiarán con el paso de las rondas.</w:t>
      </w:r>
    </w:p>
    <w:p w14:paraId="08D744D0" w14:textId="77777777" w:rsidR="00707605" w:rsidRDefault="00707605" w:rsidP="00707605">
      <w:r>
        <w:t>Previamente se ha mencionado que los valores de la tabla de pesos relativos se actualizarían con las acciones del oponente y los valores de la tabla de probabilidad de acción del oponente. En función de la acción del oponente, se multiplica el valor de la tabla de la tabla de pesos relativos para esa combinación por el valor de la acción elegida de la tabla de probabilidad de acción del oponente que tenga esa mano.</w:t>
      </w:r>
    </w:p>
    <w:p w14:paraId="45778A0C" w14:textId="77777777" w:rsidR="00707605" w:rsidRDefault="00707605" w:rsidP="00707605">
      <w:r>
        <w:t>Pongamos un ejemplo:</w:t>
      </w:r>
    </w:p>
    <w:p w14:paraId="15F7C7D4" w14:textId="77777777" w:rsidR="00707605" w:rsidRDefault="00707605" w:rsidP="00707605">
      <w:r>
        <w:t>Si tenemos los siguientes pesos en la tabla de pesos relativos:</w:t>
      </w:r>
    </w:p>
    <w:p w14:paraId="5DB9BED8" w14:textId="77777777" w:rsidR="00707605" w:rsidRDefault="00707605" w:rsidP="00707605">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p>
    <w:p w14:paraId="39DB5277"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p>
    <w:p w14:paraId="2DF76B95" w14:textId="77777777" w:rsidR="00707605" w:rsidRDefault="00707605" w:rsidP="00707605">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p>
    <w:p w14:paraId="07E7107E" w14:textId="77777777" w:rsidR="00707605" w:rsidRDefault="00707605" w:rsidP="00707605">
      <w:r>
        <w:lastRenderedPageBreak/>
        <w:t>Y las siguientes probabilidades triples de acción:</w:t>
      </w:r>
    </w:p>
    <w:p w14:paraId="467071B0" w14:textId="77777777" w:rsidR="00707605" w:rsidRDefault="00707605" w:rsidP="00707605">
      <w:proofErr w:type="spellStart"/>
      <w:r>
        <w:t>P</w:t>
      </w:r>
      <w:r>
        <w:rPr>
          <w:vertAlign w:val="subscript"/>
        </w:rPr>
        <w:t>tA</w:t>
      </w:r>
      <w:proofErr w:type="spellEnd"/>
      <w:r>
        <w:rPr>
          <w:vertAlign w:val="subscript"/>
        </w:rPr>
        <w:t xml:space="preserve"> </w:t>
      </w:r>
      <w:r>
        <w:t>{10</w:t>
      </w:r>
      <w:r>
        <w:rPr>
          <w:rFonts w:ascii="Arial Narrow" w:hAnsi="Arial Narrow"/>
        </w:rPr>
        <w:t>♣</w:t>
      </w:r>
      <w:r>
        <w:t xml:space="preserve"> 07</w:t>
      </w:r>
      <w:r>
        <w:rPr>
          <w:rFonts w:ascii="Arial Narrow" w:hAnsi="Arial Narrow"/>
        </w:rPr>
        <w:t xml:space="preserve">♠} </w:t>
      </w:r>
      <w:r w:rsidRPr="00FF4E03">
        <w:t xml:space="preserve">= </w:t>
      </w:r>
      <w:r>
        <w:t>{0,24; 0,61; 0,15}</w:t>
      </w:r>
    </w:p>
    <w:p w14:paraId="62C64474" w14:textId="77777777" w:rsidR="00707605" w:rsidRPr="00FF4E03" w:rsidRDefault="00707605" w:rsidP="00707605">
      <w:pPr>
        <w:rPr>
          <w:color w:val="FF0000"/>
        </w:rPr>
      </w:pPr>
      <w:proofErr w:type="spellStart"/>
      <w:r>
        <w:t>P</w:t>
      </w:r>
      <w:r>
        <w:rPr>
          <w:vertAlign w:val="subscript"/>
        </w:rPr>
        <w:t>tA</w:t>
      </w:r>
      <w:proofErr w:type="spellEnd"/>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xml:space="preserve">= </w:t>
      </w:r>
      <w:r>
        <w:t>{0,61; 0,3; 0,09}</w:t>
      </w:r>
    </w:p>
    <w:p w14:paraId="6B3CF5F9" w14:textId="77777777" w:rsidR="00707605" w:rsidRDefault="00707605" w:rsidP="00707605">
      <w:proofErr w:type="spellStart"/>
      <w:r>
        <w:t>P</w:t>
      </w:r>
      <w:r>
        <w:rPr>
          <w:vertAlign w:val="subscript"/>
        </w:rPr>
        <w:t>tA</w:t>
      </w:r>
      <w:proofErr w:type="spellEnd"/>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{0,03; 0,28; 0,69}</w:t>
      </w:r>
    </w:p>
    <w:p w14:paraId="1CB53783" w14:textId="77777777" w:rsidR="00707605" w:rsidRDefault="00707605" w:rsidP="00707605">
      <w:r>
        <w:t>Si el oponente ve la apuesta, los nuevos valores de los pesos en la tabla serían:</w:t>
      </w:r>
    </w:p>
    <w:p w14:paraId="6F1F5F59" w14:textId="77777777" w:rsidR="00707605" w:rsidRDefault="00707605" w:rsidP="00707605">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r>
        <w:t>*0,61=0,427</w:t>
      </w:r>
    </w:p>
    <w:p w14:paraId="2199D378"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r>
        <w:t>*0,3 = 0,09</w:t>
      </w:r>
    </w:p>
    <w:p w14:paraId="25525912" w14:textId="77777777" w:rsidR="00707605" w:rsidRDefault="00707605" w:rsidP="00707605">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r>
        <w:t>*0,28 = 0,1792</w:t>
      </w:r>
    </w:p>
    <w:p w14:paraId="632FBD09" w14:textId="77777777" w:rsidR="00707605" w:rsidRDefault="00707605" w:rsidP="00707605">
      <w:r>
        <w:t>Como podemos observar, en caso de ver la apuesta, la combinación más probable de las tres consideradas sería {10</w:t>
      </w:r>
      <w:r>
        <w:rPr>
          <w:rFonts w:ascii="Arial Narrow" w:hAnsi="Arial Narrow"/>
        </w:rPr>
        <w:t>♣</w:t>
      </w:r>
      <w:r>
        <w:t xml:space="preserve"> 07</w:t>
      </w:r>
      <w:r>
        <w:rPr>
          <w:rFonts w:ascii="Arial Narrow" w:hAnsi="Arial Narrow"/>
        </w:rPr>
        <w:t xml:space="preserve">♠} </w:t>
      </w:r>
      <w:r w:rsidRPr="00D15FF8">
        <w:t>y la menos probable sería</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D15FF8">
        <w:t>También podemos ver que la probabilidad de que sea</w:t>
      </w:r>
      <w:r>
        <w:rPr>
          <w:rFonts w:ascii="Arial Narrow" w:hAnsi="Arial Narrow"/>
        </w:rPr>
        <w:t xml:space="preserve">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D15FF8">
        <w:t>también ha bajado, pues con esa mano lo más probable hubiera sido subir la apuesta.</w:t>
      </w:r>
    </w:p>
    <w:p w14:paraId="3973F6A2" w14:textId="77777777" w:rsidR="00707605" w:rsidRDefault="00707605" w:rsidP="00707605">
      <w:r>
        <w:t>Una vez explicado estas bases, pasamos a explicar el funcionamiento del algoritmo.</w:t>
      </w:r>
    </w:p>
    <w:p w14:paraId="30C98210" w14:textId="77777777" w:rsidR="00707605" w:rsidRDefault="00707605" w:rsidP="00707605">
      <w:r>
        <w:t>Para empezar, se tiene considerar que la información conocida en las fases varía:</w:t>
      </w:r>
    </w:p>
    <w:p w14:paraId="3D8F7827" w14:textId="77777777" w:rsidR="00707605" w:rsidRDefault="00707605" w:rsidP="00707605">
      <w:pPr>
        <w:pStyle w:val="Prrafodelista"/>
        <w:numPr>
          <w:ilvl w:val="0"/>
          <w:numId w:val="45"/>
        </w:numPr>
        <w:spacing w:after="160" w:line="259" w:lineRule="auto"/>
        <w:contextualSpacing/>
        <w:jc w:val="left"/>
      </w:pPr>
      <w:r>
        <w:t xml:space="preserve">Durante el </w:t>
      </w:r>
      <w:proofErr w:type="spellStart"/>
      <w:r>
        <w:t>preflop</w:t>
      </w:r>
      <w:proofErr w:type="spellEnd"/>
      <w:r>
        <w:t>, únicamente tenemos nuestra mano</w:t>
      </w:r>
    </w:p>
    <w:p w14:paraId="44014FED" w14:textId="77777777" w:rsidR="00707605" w:rsidRDefault="00707605" w:rsidP="00707605">
      <w:pPr>
        <w:pStyle w:val="Prrafodelista"/>
        <w:numPr>
          <w:ilvl w:val="0"/>
          <w:numId w:val="45"/>
        </w:numPr>
        <w:spacing w:after="160" w:line="259" w:lineRule="auto"/>
        <w:contextualSpacing/>
        <w:jc w:val="left"/>
      </w:pPr>
      <w:r>
        <w:t xml:space="preserve">Durante el </w:t>
      </w:r>
      <w:proofErr w:type="spellStart"/>
      <w:r>
        <w:t>flop</w:t>
      </w:r>
      <w:proofErr w:type="spellEnd"/>
      <w:r>
        <w:t xml:space="preserve"> tenemos nuestra mano y 3 cartas comunes</w:t>
      </w:r>
    </w:p>
    <w:p w14:paraId="01641630" w14:textId="77777777" w:rsidR="00707605" w:rsidRDefault="00707605" w:rsidP="00707605">
      <w:pPr>
        <w:pStyle w:val="Prrafodelista"/>
        <w:numPr>
          <w:ilvl w:val="0"/>
          <w:numId w:val="45"/>
        </w:numPr>
        <w:spacing w:after="160" w:line="259" w:lineRule="auto"/>
        <w:contextualSpacing/>
        <w:jc w:val="left"/>
      </w:pPr>
      <w:r>
        <w:t xml:space="preserve">Durante el </w:t>
      </w:r>
      <w:proofErr w:type="spellStart"/>
      <w:r>
        <w:t>turn</w:t>
      </w:r>
      <w:proofErr w:type="spellEnd"/>
      <w:r>
        <w:t>, tenemos nuestra mano y 4 cartas comunes</w:t>
      </w:r>
    </w:p>
    <w:p w14:paraId="77B3CFCE" w14:textId="77777777" w:rsidR="00707605" w:rsidRDefault="00707605" w:rsidP="00707605">
      <w:pPr>
        <w:pStyle w:val="Prrafodelista"/>
        <w:numPr>
          <w:ilvl w:val="0"/>
          <w:numId w:val="45"/>
        </w:numPr>
        <w:spacing w:after="160" w:line="259" w:lineRule="auto"/>
        <w:contextualSpacing/>
        <w:jc w:val="left"/>
      </w:pPr>
      <w:r>
        <w:t xml:space="preserve">Durante el </w:t>
      </w:r>
      <w:proofErr w:type="spellStart"/>
      <w:r>
        <w:t>river</w:t>
      </w:r>
      <w:proofErr w:type="spellEnd"/>
      <w:r>
        <w:t>, tenemos nuestra mano y las 5 cartas comunes.</w:t>
      </w:r>
    </w:p>
    <w:p w14:paraId="4837FDA9" w14:textId="77777777" w:rsidR="00707605" w:rsidRDefault="00707605" w:rsidP="00707605">
      <w:r>
        <w:t>Por tanto, el comportamiento del algoritmo lo tenemos que adaptar para que pueda reflejar esta variación de información.</w:t>
      </w:r>
    </w:p>
    <w:p w14:paraId="270B0A19" w14:textId="77777777" w:rsidR="00707605" w:rsidRDefault="00707605" w:rsidP="00707605">
      <w:r>
        <w:t>Para ello, voy a dividir el algoritmo en tres “partes”, cada una con un funcionamiento particular:</w:t>
      </w:r>
    </w:p>
    <w:p w14:paraId="6D8F226B" w14:textId="77777777" w:rsidR="00707605" w:rsidRDefault="00707605" w:rsidP="00707605">
      <w:pPr>
        <w:pStyle w:val="Prrafodelista"/>
        <w:numPr>
          <w:ilvl w:val="0"/>
          <w:numId w:val="46"/>
        </w:numPr>
        <w:spacing w:after="160" w:line="259" w:lineRule="auto"/>
        <w:contextualSpacing/>
        <w:jc w:val="left"/>
      </w:pPr>
      <w:r>
        <w:t>Cuando no se tiene información de las cartas de la mesa. (</w:t>
      </w:r>
      <w:proofErr w:type="spellStart"/>
      <w:r>
        <w:t>Preflop</w:t>
      </w:r>
      <w:proofErr w:type="spellEnd"/>
      <w:r>
        <w:t>)</w:t>
      </w:r>
    </w:p>
    <w:p w14:paraId="27284BB3" w14:textId="77777777" w:rsidR="00707605" w:rsidRDefault="00707605" w:rsidP="00707605">
      <w:pPr>
        <w:pStyle w:val="Prrafodelista"/>
        <w:numPr>
          <w:ilvl w:val="0"/>
          <w:numId w:val="46"/>
        </w:numPr>
        <w:spacing w:after="160" w:line="259" w:lineRule="auto"/>
        <w:contextualSpacing/>
        <w:jc w:val="left"/>
      </w:pPr>
      <w:r>
        <w:t>Cuando hay información de cartas de la mesa y aún quedan cartas por salir (</w:t>
      </w:r>
      <w:proofErr w:type="spellStart"/>
      <w:r>
        <w:t>Flop</w:t>
      </w:r>
      <w:proofErr w:type="spellEnd"/>
      <w:r>
        <w:t xml:space="preserve"> y </w:t>
      </w:r>
      <w:proofErr w:type="spellStart"/>
      <w:r>
        <w:t>Turn</w:t>
      </w:r>
      <w:proofErr w:type="spellEnd"/>
      <w:r>
        <w:t>)</w:t>
      </w:r>
    </w:p>
    <w:p w14:paraId="4FECCA00" w14:textId="77777777" w:rsidR="00707605" w:rsidRDefault="00707605" w:rsidP="00707605">
      <w:pPr>
        <w:pStyle w:val="Prrafodelista"/>
        <w:numPr>
          <w:ilvl w:val="0"/>
          <w:numId w:val="46"/>
        </w:numPr>
        <w:spacing w:after="160" w:line="259" w:lineRule="auto"/>
        <w:contextualSpacing/>
        <w:jc w:val="left"/>
      </w:pPr>
      <w:r>
        <w:t>Cuando ya está toda la información de las cartas de la mesa (</w:t>
      </w:r>
      <w:proofErr w:type="spellStart"/>
      <w:r>
        <w:t>River</w:t>
      </w:r>
      <w:proofErr w:type="spellEnd"/>
      <w:r>
        <w:t>)</w:t>
      </w:r>
    </w:p>
    <w:p w14:paraId="4A0E2FC6" w14:textId="77777777" w:rsidR="00707605" w:rsidRDefault="00707605" w:rsidP="00707605"/>
    <w:p w14:paraId="1D4BAD9A" w14:textId="77777777" w:rsidR="00835A6F" w:rsidRDefault="00707605">
      <w:pPr>
        <w:pStyle w:val="Ttulo3"/>
      </w:pPr>
      <w:proofErr w:type="spellStart"/>
      <w:r>
        <w:t>Preflop</w:t>
      </w:r>
      <w:proofErr w:type="spellEnd"/>
    </w:p>
    <w:p w14:paraId="7B4FAB48" w14:textId="77777777" w:rsidR="00707605" w:rsidRDefault="00707605" w:rsidP="00707605">
      <w:r>
        <w:t>En esta fase, solo disponemos de 2 cartas de información conocida, por lo tanto restan 50 cartas posibles, de las cuales cualquier combinación de esas 2 cartas podrían ser las que quedan en la mano del oponente, lo que significa un total de (</w:t>
      </w:r>
      <w:proofErr w:type="gramStart"/>
      <w:r>
        <w:t>50  2</w:t>
      </w:r>
      <w:proofErr w:type="gramEnd"/>
      <w:r>
        <w:t>) = 1225 combinaciones posibles.</w:t>
      </w:r>
    </w:p>
    <w:p w14:paraId="3A6AEE28" w14:textId="77777777" w:rsidR="00707605" w:rsidRDefault="00707605" w:rsidP="00707605">
      <w:r>
        <w:lastRenderedPageBreak/>
        <w:t>Otra de las peculiaridades de esta fase es que, no ha habido ningún tipo de apuesta por parte del oponente al comienzo de esta apuesta, por lo que los pesos son iguales uno a otro.</w:t>
      </w:r>
    </w:p>
    <w:p w14:paraId="333F37E5" w14:textId="77777777" w:rsidR="00707605" w:rsidRDefault="00707605" w:rsidP="00707605">
      <w:r>
        <w:t xml:space="preserve">Como ya hemos hablado previamente, la fuerza de una mano en el </w:t>
      </w:r>
      <w:proofErr w:type="spellStart"/>
      <w:r>
        <w:t>preflop</w:t>
      </w:r>
      <w:proofErr w:type="spellEnd"/>
      <w:r>
        <w:t xml:space="preserve"> la hemos determinado mediante la fórmula de Chen. Es cierto que esta fórmula tiene sus limitaciones, pero como un indicador base nos sirve de guía de cara a automatizar este proceso.</w:t>
      </w:r>
    </w:p>
    <w:p w14:paraId="1B500AFC" w14:textId="77777777" w:rsidR="00707605" w:rsidRDefault="00707605" w:rsidP="00707605">
      <w:r>
        <w:t xml:space="preserve">Tal y como se mencionó en su momento, Chen, según su experiencia, nos indicaba varias puntuaciones por las que se podría empezar a jugar una mano. Pero, en una partida de dos jugadores, no hay posiciones, ya que no hay jugadores intermedios entre un jugador y el Dealer. Pero partiendo de ese criterio, y del cruce con </w:t>
      </w:r>
      <w:proofErr w:type="spellStart"/>
      <w:r>
        <w:t>Sklansky-Malmuth</w:t>
      </w:r>
      <w:proofErr w:type="spellEnd"/>
      <w:r>
        <w:t xml:space="preserve">, podemos determinar qué manos ver, qué manos subir y qué manos desechar. </w:t>
      </w:r>
    </w:p>
    <w:p w14:paraId="68C22143" w14:textId="77777777" w:rsidR="00707605" w:rsidRDefault="00707605" w:rsidP="00707605">
      <w:r>
        <w:t>Como hemos mencionado anteriormente, una de las cualidades que buscamos en el algoritmo es que sea imprevisible, por lo que vamos a añadir porcentajes de acción, para que, aunque tengamos una acción predominante, no siempre sea preciso.</w:t>
      </w:r>
    </w:p>
    <w:p w14:paraId="7A82FE9F" w14:textId="1F76C73B" w:rsidR="00707605" w:rsidRDefault="00707605" w:rsidP="00707605">
      <w:r>
        <w:t xml:space="preserve">También vamos a tener en consideración la guía de </w:t>
      </w:r>
      <w:r w:rsidR="00917BE6">
        <w:fldChar w:fldCharType="begin"/>
      </w:r>
      <w:r w:rsidR="00917BE6">
        <w:instrText xml:space="preserve"> HYPERLINK "http://www.thepokerbank.com/strategy/basic/starting-hand-selection/chen-formula/" </w:instrText>
      </w:r>
      <w:r w:rsidR="00917BE6">
        <w:fldChar w:fldCharType="separate"/>
      </w:r>
      <w:r>
        <w:rPr>
          <w:rStyle w:val="Hipervnculo"/>
        </w:rPr>
        <w:t>http://www.the</w:t>
      </w:r>
      <w:del w:id="2074" w:author="Álvaro Gonzalez" w:date="2020-06-16T22:12:00Z">
        <w:r w:rsidDel="000B0FB3">
          <w:rPr>
            <w:rStyle w:val="Hipervnculo"/>
          </w:rPr>
          <w:delText>poker</w:delText>
        </w:r>
      </w:del>
      <w:ins w:id="2075" w:author="Álvaro Gonzalez" w:date="2020-06-16T22:12:00Z">
        <w:r w:rsidR="000B0FB3">
          <w:rPr>
            <w:rStyle w:val="Hipervnculo"/>
          </w:rPr>
          <w:t>póker</w:t>
        </w:r>
      </w:ins>
      <w:r>
        <w:rPr>
          <w:rStyle w:val="Hipervnculo"/>
        </w:rPr>
        <w:t>bank.com/strategy/basic/starting-hand-selection/chen-formula/</w:t>
      </w:r>
      <w:r w:rsidR="00917BE6">
        <w:rPr>
          <w:rStyle w:val="Hipervnculo"/>
        </w:rPr>
        <w:fldChar w:fldCharType="end"/>
      </w:r>
      <w:r>
        <w:t xml:space="preserve"> para esta consideración.</w:t>
      </w:r>
    </w:p>
    <w:p w14:paraId="0E6F2090" w14:textId="77777777" w:rsidR="00707605" w:rsidRDefault="00707605" w:rsidP="00707605">
      <w:r>
        <w:t>En función del valor de la fórmula de Chen, establecemos esta valoración de triples probabilidades:</w:t>
      </w:r>
    </w:p>
    <w:p w14:paraId="5840DF18" w14:textId="77777777" w:rsidR="00B12739" w:rsidRDefault="00B12739" w:rsidP="00707605"/>
    <w:p w14:paraId="4BBB910E" w14:textId="77777777" w:rsidR="00B12739" w:rsidRDefault="00B12739" w:rsidP="0070760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728"/>
        <w:gridCol w:w="2124"/>
        <w:gridCol w:w="2124"/>
      </w:tblGrid>
      <w:tr w:rsidR="00707605" w14:paraId="2508B90F" w14:textId="77777777" w:rsidTr="004F621A">
        <w:tc>
          <w:tcPr>
            <w:tcW w:w="2518" w:type="dxa"/>
            <w:shd w:val="clear" w:color="auto" w:fill="auto"/>
          </w:tcPr>
          <w:p w14:paraId="75B8B128" w14:textId="77777777" w:rsidR="00835A6F" w:rsidRDefault="00707605" w:rsidP="004F621A">
            <w:pPr>
              <w:ind w:firstLine="0"/>
              <w:rPr>
                <w:rFonts w:eastAsia="MS Mincho"/>
                <w:smallCaps/>
                <w:spacing w:val="5"/>
                <w:szCs w:val="36"/>
              </w:rPr>
            </w:pPr>
            <w:r w:rsidRPr="00086708">
              <w:rPr>
                <w:rFonts w:eastAsia="MS Mincho"/>
              </w:rPr>
              <w:t>Puntuación Chen</w:t>
            </w:r>
          </w:p>
        </w:tc>
        <w:tc>
          <w:tcPr>
            <w:tcW w:w="1728" w:type="dxa"/>
            <w:shd w:val="clear" w:color="auto" w:fill="auto"/>
          </w:tcPr>
          <w:p w14:paraId="49713B06" w14:textId="77777777" w:rsidR="00707605" w:rsidRPr="00086708" w:rsidRDefault="00707605" w:rsidP="004559FF">
            <w:pPr>
              <w:rPr>
                <w:rFonts w:eastAsia="MS Mincho"/>
              </w:rPr>
            </w:pPr>
            <w:r w:rsidRPr="00086708">
              <w:rPr>
                <w:rFonts w:eastAsia="MS Mincho"/>
              </w:rPr>
              <w:t>%pasar</w:t>
            </w:r>
          </w:p>
        </w:tc>
        <w:tc>
          <w:tcPr>
            <w:tcW w:w="2124" w:type="dxa"/>
            <w:shd w:val="clear" w:color="auto" w:fill="auto"/>
          </w:tcPr>
          <w:p w14:paraId="17F239D0" w14:textId="77777777" w:rsidR="00707605" w:rsidRPr="00086708" w:rsidRDefault="00707605" w:rsidP="004559FF">
            <w:pPr>
              <w:rPr>
                <w:rFonts w:eastAsia="MS Mincho"/>
              </w:rPr>
            </w:pPr>
            <w:r w:rsidRPr="00086708">
              <w:rPr>
                <w:rFonts w:eastAsia="MS Mincho"/>
              </w:rPr>
              <w:t>%ver</w:t>
            </w:r>
          </w:p>
        </w:tc>
        <w:tc>
          <w:tcPr>
            <w:tcW w:w="2124" w:type="dxa"/>
            <w:shd w:val="clear" w:color="auto" w:fill="auto"/>
          </w:tcPr>
          <w:p w14:paraId="42A091DE" w14:textId="77777777" w:rsidR="00707605" w:rsidRPr="00086708" w:rsidRDefault="00707605" w:rsidP="004559FF">
            <w:pPr>
              <w:rPr>
                <w:rFonts w:eastAsia="MS Mincho"/>
              </w:rPr>
            </w:pPr>
            <w:r w:rsidRPr="00086708">
              <w:rPr>
                <w:rFonts w:eastAsia="MS Mincho"/>
              </w:rPr>
              <w:t>%subir</w:t>
            </w:r>
          </w:p>
        </w:tc>
      </w:tr>
      <w:tr w:rsidR="00707605" w14:paraId="15A1D8BF" w14:textId="77777777" w:rsidTr="004F621A">
        <w:tc>
          <w:tcPr>
            <w:tcW w:w="2518" w:type="dxa"/>
            <w:shd w:val="clear" w:color="auto" w:fill="auto"/>
          </w:tcPr>
          <w:p w14:paraId="5AB02BE5" w14:textId="77777777" w:rsidR="00707605" w:rsidRPr="00086708" w:rsidRDefault="00707605" w:rsidP="004559FF">
            <w:pPr>
              <w:rPr>
                <w:rFonts w:eastAsia="MS Mincho"/>
              </w:rPr>
            </w:pPr>
            <w:r w:rsidRPr="00086708">
              <w:rPr>
                <w:rFonts w:eastAsia="MS Mincho"/>
              </w:rPr>
              <w:t>12-20</w:t>
            </w:r>
          </w:p>
        </w:tc>
        <w:tc>
          <w:tcPr>
            <w:tcW w:w="1728" w:type="dxa"/>
            <w:shd w:val="clear" w:color="auto" w:fill="auto"/>
          </w:tcPr>
          <w:p w14:paraId="3390D9EB"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5704CB29" w14:textId="77777777" w:rsidR="00707605" w:rsidRPr="00086708" w:rsidRDefault="00707605" w:rsidP="004559FF">
            <w:pPr>
              <w:rPr>
                <w:rFonts w:eastAsia="MS Mincho"/>
              </w:rPr>
            </w:pPr>
            <w:r w:rsidRPr="00086708">
              <w:rPr>
                <w:rFonts w:eastAsia="MS Mincho"/>
              </w:rPr>
              <w:t>0,1</w:t>
            </w:r>
          </w:p>
        </w:tc>
        <w:tc>
          <w:tcPr>
            <w:tcW w:w="2124" w:type="dxa"/>
            <w:shd w:val="clear" w:color="auto" w:fill="auto"/>
          </w:tcPr>
          <w:p w14:paraId="6DF2C5F9" w14:textId="77777777" w:rsidR="00707605" w:rsidRPr="00086708" w:rsidRDefault="00707605" w:rsidP="004559FF">
            <w:pPr>
              <w:rPr>
                <w:rFonts w:eastAsia="MS Mincho"/>
              </w:rPr>
            </w:pPr>
            <w:r w:rsidRPr="00086708">
              <w:rPr>
                <w:rFonts w:eastAsia="MS Mincho"/>
              </w:rPr>
              <w:t>0,9</w:t>
            </w:r>
          </w:p>
        </w:tc>
      </w:tr>
      <w:tr w:rsidR="00707605" w14:paraId="44D3B460" w14:textId="77777777" w:rsidTr="004F621A">
        <w:tc>
          <w:tcPr>
            <w:tcW w:w="2518" w:type="dxa"/>
            <w:shd w:val="clear" w:color="auto" w:fill="auto"/>
          </w:tcPr>
          <w:p w14:paraId="7D04D174" w14:textId="77777777" w:rsidR="00707605" w:rsidRPr="00086708" w:rsidRDefault="00707605" w:rsidP="004559FF">
            <w:pPr>
              <w:rPr>
                <w:rFonts w:eastAsia="MS Mincho"/>
              </w:rPr>
            </w:pPr>
            <w:r w:rsidRPr="00086708">
              <w:rPr>
                <w:rFonts w:eastAsia="MS Mincho"/>
              </w:rPr>
              <w:t>10-11</w:t>
            </w:r>
          </w:p>
        </w:tc>
        <w:tc>
          <w:tcPr>
            <w:tcW w:w="1728" w:type="dxa"/>
            <w:shd w:val="clear" w:color="auto" w:fill="auto"/>
          </w:tcPr>
          <w:p w14:paraId="3CE44694"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1C7463ED" w14:textId="77777777" w:rsidR="00707605" w:rsidRPr="00086708" w:rsidRDefault="00707605" w:rsidP="004559FF">
            <w:pPr>
              <w:rPr>
                <w:rFonts w:eastAsia="MS Mincho"/>
              </w:rPr>
            </w:pPr>
            <w:r w:rsidRPr="00086708">
              <w:rPr>
                <w:rFonts w:eastAsia="MS Mincho"/>
              </w:rPr>
              <w:t>0,25</w:t>
            </w:r>
          </w:p>
        </w:tc>
        <w:tc>
          <w:tcPr>
            <w:tcW w:w="2124" w:type="dxa"/>
            <w:shd w:val="clear" w:color="auto" w:fill="auto"/>
          </w:tcPr>
          <w:p w14:paraId="382A2B81" w14:textId="77777777" w:rsidR="00707605" w:rsidRPr="00086708" w:rsidRDefault="00707605" w:rsidP="004559FF">
            <w:pPr>
              <w:rPr>
                <w:rFonts w:eastAsia="MS Mincho"/>
              </w:rPr>
            </w:pPr>
            <w:r w:rsidRPr="00086708">
              <w:rPr>
                <w:rFonts w:eastAsia="MS Mincho"/>
              </w:rPr>
              <w:t>0,75</w:t>
            </w:r>
          </w:p>
        </w:tc>
      </w:tr>
      <w:tr w:rsidR="00707605" w14:paraId="0DD53E46" w14:textId="77777777" w:rsidTr="004F621A">
        <w:tc>
          <w:tcPr>
            <w:tcW w:w="2518" w:type="dxa"/>
            <w:shd w:val="clear" w:color="auto" w:fill="auto"/>
          </w:tcPr>
          <w:p w14:paraId="08BBAFC7" w14:textId="77777777" w:rsidR="00707605" w:rsidRPr="00086708" w:rsidRDefault="00707605" w:rsidP="004559FF">
            <w:pPr>
              <w:rPr>
                <w:rFonts w:eastAsia="MS Mincho"/>
              </w:rPr>
            </w:pPr>
            <w:r w:rsidRPr="00086708">
              <w:rPr>
                <w:rFonts w:eastAsia="MS Mincho"/>
              </w:rPr>
              <w:t>5*-9</w:t>
            </w:r>
          </w:p>
        </w:tc>
        <w:tc>
          <w:tcPr>
            <w:tcW w:w="1728" w:type="dxa"/>
            <w:shd w:val="clear" w:color="auto" w:fill="auto"/>
          </w:tcPr>
          <w:p w14:paraId="23532429" w14:textId="77777777" w:rsidR="00707605" w:rsidRPr="00086708" w:rsidRDefault="00707605" w:rsidP="004559FF">
            <w:pPr>
              <w:rPr>
                <w:rFonts w:eastAsia="MS Mincho"/>
              </w:rPr>
            </w:pPr>
            <w:r w:rsidRPr="00086708">
              <w:rPr>
                <w:rFonts w:eastAsia="MS Mincho"/>
              </w:rPr>
              <w:t>0,25</w:t>
            </w:r>
          </w:p>
        </w:tc>
        <w:tc>
          <w:tcPr>
            <w:tcW w:w="2124" w:type="dxa"/>
            <w:shd w:val="clear" w:color="auto" w:fill="auto"/>
          </w:tcPr>
          <w:p w14:paraId="479EFB95" w14:textId="77777777" w:rsidR="00707605" w:rsidRPr="00086708" w:rsidRDefault="00707605" w:rsidP="004559FF">
            <w:pPr>
              <w:rPr>
                <w:rFonts w:eastAsia="MS Mincho"/>
              </w:rPr>
            </w:pPr>
            <w:r w:rsidRPr="00086708">
              <w:rPr>
                <w:rFonts w:eastAsia="MS Mincho"/>
              </w:rPr>
              <w:t>0,65</w:t>
            </w:r>
          </w:p>
        </w:tc>
        <w:tc>
          <w:tcPr>
            <w:tcW w:w="2124" w:type="dxa"/>
            <w:shd w:val="clear" w:color="auto" w:fill="auto"/>
          </w:tcPr>
          <w:p w14:paraId="39264FEE" w14:textId="77777777" w:rsidR="00707605" w:rsidRPr="00086708" w:rsidRDefault="00707605" w:rsidP="004559FF">
            <w:pPr>
              <w:rPr>
                <w:rFonts w:eastAsia="MS Mincho"/>
              </w:rPr>
            </w:pPr>
            <w:r w:rsidRPr="00086708">
              <w:rPr>
                <w:rFonts w:eastAsia="MS Mincho"/>
              </w:rPr>
              <w:t>0,10</w:t>
            </w:r>
          </w:p>
        </w:tc>
      </w:tr>
      <w:tr w:rsidR="00707605" w14:paraId="30DBE176" w14:textId="77777777" w:rsidTr="004F621A">
        <w:tc>
          <w:tcPr>
            <w:tcW w:w="2518" w:type="dxa"/>
            <w:shd w:val="clear" w:color="auto" w:fill="auto"/>
          </w:tcPr>
          <w:p w14:paraId="48C2AA9E" w14:textId="77777777" w:rsidR="00707605" w:rsidRPr="00086708" w:rsidRDefault="00707605" w:rsidP="004559FF">
            <w:pPr>
              <w:rPr>
                <w:rFonts w:eastAsia="MS Mincho"/>
              </w:rPr>
            </w:pPr>
            <w:r w:rsidRPr="00086708">
              <w:rPr>
                <w:rFonts w:eastAsia="MS Mincho"/>
              </w:rPr>
              <w:t>3,5-5**</w:t>
            </w:r>
          </w:p>
        </w:tc>
        <w:tc>
          <w:tcPr>
            <w:tcW w:w="1728" w:type="dxa"/>
            <w:shd w:val="clear" w:color="auto" w:fill="auto"/>
          </w:tcPr>
          <w:p w14:paraId="6F184929" w14:textId="77777777" w:rsidR="00707605" w:rsidRPr="00086708" w:rsidRDefault="00707605" w:rsidP="004559FF">
            <w:pPr>
              <w:rPr>
                <w:rFonts w:eastAsia="MS Mincho"/>
              </w:rPr>
            </w:pPr>
            <w:r w:rsidRPr="00086708">
              <w:rPr>
                <w:rFonts w:eastAsia="MS Mincho"/>
              </w:rPr>
              <w:t>0,69</w:t>
            </w:r>
          </w:p>
        </w:tc>
        <w:tc>
          <w:tcPr>
            <w:tcW w:w="2124" w:type="dxa"/>
            <w:shd w:val="clear" w:color="auto" w:fill="auto"/>
          </w:tcPr>
          <w:p w14:paraId="11BB9AF7" w14:textId="77777777" w:rsidR="00707605" w:rsidRPr="00086708" w:rsidRDefault="00707605" w:rsidP="004559FF">
            <w:pPr>
              <w:rPr>
                <w:rFonts w:eastAsia="MS Mincho"/>
              </w:rPr>
            </w:pPr>
            <w:r w:rsidRPr="00086708">
              <w:rPr>
                <w:rFonts w:eastAsia="MS Mincho"/>
              </w:rPr>
              <w:t>0,30</w:t>
            </w:r>
          </w:p>
        </w:tc>
        <w:tc>
          <w:tcPr>
            <w:tcW w:w="2124" w:type="dxa"/>
            <w:shd w:val="clear" w:color="auto" w:fill="auto"/>
          </w:tcPr>
          <w:p w14:paraId="6534ACF3" w14:textId="77777777" w:rsidR="00707605" w:rsidRPr="00086708" w:rsidRDefault="00707605" w:rsidP="004559FF">
            <w:pPr>
              <w:rPr>
                <w:rFonts w:eastAsia="MS Mincho"/>
              </w:rPr>
            </w:pPr>
            <w:r w:rsidRPr="00086708">
              <w:rPr>
                <w:rFonts w:eastAsia="MS Mincho"/>
              </w:rPr>
              <w:t>0,01</w:t>
            </w:r>
          </w:p>
        </w:tc>
      </w:tr>
      <w:tr w:rsidR="00707605" w14:paraId="6295FA13" w14:textId="77777777" w:rsidTr="004F621A">
        <w:tc>
          <w:tcPr>
            <w:tcW w:w="2518" w:type="dxa"/>
            <w:shd w:val="clear" w:color="auto" w:fill="auto"/>
          </w:tcPr>
          <w:p w14:paraId="7E653704" w14:textId="77777777" w:rsidR="00707605" w:rsidRPr="00086708" w:rsidRDefault="00707605" w:rsidP="004559FF">
            <w:pPr>
              <w:rPr>
                <w:rFonts w:eastAsia="MS Mincho"/>
              </w:rPr>
            </w:pPr>
            <w:r w:rsidRPr="00086708">
              <w:rPr>
                <w:rFonts w:eastAsia="MS Mincho"/>
              </w:rPr>
              <w:t>Menor de 3,5</w:t>
            </w:r>
          </w:p>
        </w:tc>
        <w:tc>
          <w:tcPr>
            <w:tcW w:w="1728" w:type="dxa"/>
            <w:shd w:val="clear" w:color="auto" w:fill="auto"/>
          </w:tcPr>
          <w:p w14:paraId="0BFC9BC7" w14:textId="77777777" w:rsidR="00707605" w:rsidRPr="00086708" w:rsidRDefault="00707605" w:rsidP="004559FF">
            <w:pPr>
              <w:rPr>
                <w:rFonts w:eastAsia="MS Mincho"/>
              </w:rPr>
            </w:pPr>
            <w:r w:rsidRPr="00086708">
              <w:rPr>
                <w:rFonts w:eastAsia="MS Mincho"/>
              </w:rPr>
              <w:t>0,99</w:t>
            </w:r>
          </w:p>
        </w:tc>
        <w:tc>
          <w:tcPr>
            <w:tcW w:w="2124" w:type="dxa"/>
            <w:shd w:val="clear" w:color="auto" w:fill="auto"/>
          </w:tcPr>
          <w:p w14:paraId="74F0D690" w14:textId="77777777" w:rsidR="00707605" w:rsidRPr="00086708" w:rsidRDefault="00707605" w:rsidP="004559FF">
            <w:pPr>
              <w:rPr>
                <w:rFonts w:eastAsia="MS Mincho"/>
              </w:rPr>
            </w:pPr>
            <w:r w:rsidRPr="00086708">
              <w:rPr>
                <w:rFonts w:eastAsia="MS Mincho"/>
              </w:rPr>
              <w:t>0,01</w:t>
            </w:r>
          </w:p>
        </w:tc>
        <w:tc>
          <w:tcPr>
            <w:tcW w:w="2124" w:type="dxa"/>
            <w:shd w:val="clear" w:color="auto" w:fill="auto"/>
          </w:tcPr>
          <w:p w14:paraId="56645822" w14:textId="77777777" w:rsidR="00707605" w:rsidRPr="00086708" w:rsidRDefault="00707605" w:rsidP="004559FF">
            <w:pPr>
              <w:rPr>
                <w:rFonts w:eastAsia="MS Mincho"/>
              </w:rPr>
            </w:pPr>
            <w:r w:rsidRPr="00086708">
              <w:rPr>
                <w:rFonts w:eastAsia="MS Mincho"/>
              </w:rPr>
              <w:t>0</w:t>
            </w:r>
          </w:p>
        </w:tc>
      </w:tr>
    </w:tbl>
    <w:p w14:paraId="2EA7900F" w14:textId="77777777" w:rsidR="00707605" w:rsidRDefault="00707605" w:rsidP="00707605"/>
    <w:p w14:paraId="6D4E4B2A" w14:textId="77777777" w:rsidR="00707605" w:rsidRDefault="00707605" w:rsidP="00707605">
      <w:r>
        <w:t xml:space="preserve">Para </w:t>
      </w:r>
      <w:proofErr w:type="gramStart"/>
      <w:r>
        <w:t>esta valoraciones</w:t>
      </w:r>
      <w:proofErr w:type="gramEnd"/>
      <w:r>
        <w:t xml:space="preserve"> y asignar estos pesos, he tomado en consideración los siguientes aspectos:</w:t>
      </w:r>
    </w:p>
    <w:p w14:paraId="6FA6818B" w14:textId="77777777" w:rsidR="00707605" w:rsidRDefault="00707605" w:rsidP="00707605">
      <w:pPr>
        <w:pStyle w:val="Prrafodelista"/>
        <w:numPr>
          <w:ilvl w:val="0"/>
          <w:numId w:val="47"/>
        </w:numPr>
        <w:spacing w:after="160" w:line="259" w:lineRule="auto"/>
        <w:contextualSpacing/>
        <w:jc w:val="left"/>
      </w:pPr>
      <w:r>
        <w:t xml:space="preserve">Los pertenecientes al Grupo uno de </w:t>
      </w:r>
      <w:proofErr w:type="spellStart"/>
      <w:r>
        <w:t>Sklansky-Malmuth</w:t>
      </w:r>
      <w:proofErr w:type="spellEnd"/>
      <w:r>
        <w:t xml:space="preserve"> (12-20) son manos con las que son convenientes tomar la estrategia de subir la mano, por tanto, son manos que siempre </w:t>
      </w:r>
      <w:r>
        <w:lastRenderedPageBreak/>
        <w:t xml:space="preserve">se van a jugar. Además, son manos que, ante una subida, también son partidarias de </w:t>
      </w:r>
      <w:proofErr w:type="spellStart"/>
      <w:r>
        <w:t>resubir</w:t>
      </w:r>
      <w:proofErr w:type="spellEnd"/>
      <w:r>
        <w:t xml:space="preserve"> dicha subida.</w:t>
      </w:r>
    </w:p>
    <w:p w14:paraId="61C491ED" w14:textId="77777777" w:rsidR="00707605" w:rsidRDefault="00707605" w:rsidP="00707605">
      <w:pPr>
        <w:pStyle w:val="Prrafodelista"/>
        <w:numPr>
          <w:ilvl w:val="0"/>
          <w:numId w:val="47"/>
        </w:numPr>
        <w:spacing w:after="160" w:line="259" w:lineRule="auto"/>
        <w:contextualSpacing/>
        <w:jc w:val="left"/>
      </w:pPr>
      <w:r>
        <w:t>Los pertenecientes al Grupo 2 (10-11) son manos con las que son convenientes tomar una estrategia agresiva pero no tanto como las del grupo anterior, por tanto, son manos que prácticamente siempre se van a jugar. Además, son manos que, ante una subida, también son partidarias de ver dicha subida, pero no de subirlas</w:t>
      </w:r>
    </w:p>
    <w:p w14:paraId="4D1F289C" w14:textId="77777777" w:rsidR="00707605" w:rsidRDefault="00707605" w:rsidP="00707605">
      <w:pPr>
        <w:pStyle w:val="Prrafodelista"/>
        <w:numPr>
          <w:ilvl w:val="0"/>
          <w:numId w:val="47"/>
        </w:numPr>
        <w:spacing w:after="160" w:line="259" w:lineRule="auto"/>
        <w:contextualSpacing/>
        <w:jc w:val="left"/>
      </w:pPr>
      <w:r>
        <w:t>Las manos pertenecientes a los grupos 3 al 6 (5*-9) son las manos que, según Chen, son manos jugables según la posición que se tenga. Por tanto, podemos asumir que son manos que suelen ver las apuestas, aunque ante resubidas, suelen pasar.  *Las manos de valor 5 incluidas aquí son únicamente las parejas (si bien la pareja de 5 es la única combinación de valor 5 según la fórmula de Chen que pertenece al grupo 6, considero que, dado que las otras parejas se pueden incluir aquí ya que son una jugada hecha y, además, al solo haber un oponente, no son tan fácil de superar como si hubiera más jugadores puesto que, a más jugadores, más posibilidades de que se forme una pareja con cualquiera de las cartas comunes.</w:t>
      </w:r>
    </w:p>
    <w:p w14:paraId="3F65B7A6" w14:textId="2AC5ECD7" w:rsidR="00707605" w:rsidRDefault="00707605" w:rsidP="00707605">
      <w:pPr>
        <w:pStyle w:val="Prrafodelista"/>
        <w:numPr>
          <w:ilvl w:val="0"/>
          <w:numId w:val="47"/>
        </w:numPr>
        <w:spacing w:after="160" w:line="259" w:lineRule="auto"/>
        <w:contextualSpacing/>
        <w:jc w:val="left"/>
      </w:pPr>
      <w:r>
        <w:t xml:space="preserve">Las manos pertenecientes a los grupos 7 y 8 (3,5-5**) son manos que son difíciles de ganar, pero aún se consideran con posibilidades según la clasificación de </w:t>
      </w:r>
      <w:proofErr w:type="spellStart"/>
      <w:r>
        <w:t>Sklansky-Malmuth</w:t>
      </w:r>
      <w:proofErr w:type="spellEnd"/>
      <w:r>
        <w:t xml:space="preserve">. Tanto Chen como </w:t>
      </w:r>
      <w:proofErr w:type="spellStart"/>
      <w:r>
        <w:t>the</w:t>
      </w:r>
      <w:del w:id="2076" w:author="Álvaro Gonzalez" w:date="2020-06-16T22:12:00Z">
        <w:r w:rsidDel="000B0FB3">
          <w:delText>poker</w:delText>
        </w:r>
      </w:del>
      <w:ins w:id="2077" w:author="Álvaro Gonzalez" w:date="2020-06-16T22:12:00Z">
        <w:r w:rsidR="000B0FB3">
          <w:t>póker</w:t>
        </w:r>
      </w:ins>
      <w:r>
        <w:t>bank</w:t>
      </w:r>
      <w:proofErr w:type="spellEnd"/>
      <w:r>
        <w:t xml:space="preserve"> recomiendan que estas manos sean descartadas, por eso se le da un mayor peso a pasar que a ver. **Aquí no están incluidas las incluidas en el punto anterior, pero si están incluidas las combinaciones de AX de distinto palos siendo X&gt;9 puesto que, aunque la fórmula de Chen les dé una valoración de 5, </w:t>
      </w:r>
      <w:proofErr w:type="spellStart"/>
      <w:r>
        <w:t>Malmuth-Sklansky</w:t>
      </w:r>
      <w:proofErr w:type="spellEnd"/>
      <w:r>
        <w:t xml:space="preserve"> las descarta como manos jugables. He decidido incluirlas por un razonamiento similar al anterior punto: al haber un solo oponente esta combinación de cartas gana fuerza.</w:t>
      </w:r>
    </w:p>
    <w:p w14:paraId="3C432004" w14:textId="77777777" w:rsidR="00707605" w:rsidRDefault="00707605" w:rsidP="00707605">
      <w:pPr>
        <w:pStyle w:val="Prrafodelista"/>
        <w:numPr>
          <w:ilvl w:val="0"/>
          <w:numId w:val="47"/>
        </w:numPr>
        <w:spacing w:after="160" w:line="259" w:lineRule="auto"/>
        <w:contextualSpacing/>
        <w:jc w:val="left"/>
      </w:pPr>
      <w:r>
        <w:t xml:space="preserve">Manos por debajo de 3,5: son las combinaciones que están fuera de los grupos </w:t>
      </w:r>
      <w:proofErr w:type="spellStart"/>
      <w:r>
        <w:t>Sklansky-Malmuth</w:t>
      </w:r>
      <w:proofErr w:type="spellEnd"/>
      <w:r>
        <w:t>, con la excepción mencionada en el punto anterior, por lo que son manos con muchas dificultades para ganar la jugada. Por ende, son manos prácticamente descartables.</w:t>
      </w:r>
    </w:p>
    <w:p w14:paraId="76300295" w14:textId="77777777" w:rsidR="00707605" w:rsidRDefault="00707605" w:rsidP="00707605">
      <w:r>
        <w:t>De estos razonamientos podemos establecer una segunda tabla de probabilidad triple, ante la resubida en caso de que el oponente suba: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3040AD3F" w14:textId="77777777" w:rsidTr="004559FF">
        <w:tc>
          <w:tcPr>
            <w:tcW w:w="2123" w:type="dxa"/>
            <w:shd w:val="clear" w:color="auto" w:fill="auto"/>
          </w:tcPr>
          <w:p w14:paraId="2ADFF2C2" w14:textId="77777777" w:rsidR="00707605" w:rsidRPr="00086708" w:rsidRDefault="00707605" w:rsidP="004559FF">
            <w:pPr>
              <w:rPr>
                <w:rFonts w:eastAsia="MS Mincho"/>
              </w:rPr>
            </w:pPr>
            <w:r w:rsidRPr="00086708">
              <w:rPr>
                <w:rFonts w:eastAsia="MS Mincho"/>
              </w:rPr>
              <w:t>Puntuación Chen</w:t>
            </w:r>
          </w:p>
        </w:tc>
        <w:tc>
          <w:tcPr>
            <w:tcW w:w="2123" w:type="dxa"/>
            <w:shd w:val="clear" w:color="auto" w:fill="auto"/>
          </w:tcPr>
          <w:p w14:paraId="6C70D437" w14:textId="77777777" w:rsidR="00707605" w:rsidRPr="00086708" w:rsidRDefault="00707605" w:rsidP="004559FF">
            <w:pPr>
              <w:rPr>
                <w:rFonts w:eastAsia="MS Mincho"/>
              </w:rPr>
            </w:pPr>
            <w:r w:rsidRPr="00086708">
              <w:rPr>
                <w:rFonts w:eastAsia="MS Mincho"/>
              </w:rPr>
              <w:t>%pasar</w:t>
            </w:r>
          </w:p>
        </w:tc>
        <w:tc>
          <w:tcPr>
            <w:tcW w:w="2124" w:type="dxa"/>
            <w:shd w:val="clear" w:color="auto" w:fill="auto"/>
          </w:tcPr>
          <w:p w14:paraId="3F8A36B8" w14:textId="77777777" w:rsidR="00707605" w:rsidRPr="00086708" w:rsidRDefault="00707605" w:rsidP="004559FF">
            <w:pPr>
              <w:rPr>
                <w:rFonts w:eastAsia="MS Mincho"/>
              </w:rPr>
            </w:pPr>
            <w:r w:rsidRPr="00086708">
              <w:rPr>
                <w:rFonts w:eastAsia="MS Mincho"/>
              </w:rPr>
              <w:t>%ver</w:t>
            </w:r>
          </w:p>
        </w:tc>
        <w:tc>
          <w:tcPr>
            <w:tcW w:w="2124" w:type="dxa"/>
            <w:shd w:val="clear" w:color="auto" w:fill="auto"/>
          </w:tcPr>
          <w:p w14:paraId="34620AAF" w14:textId="77777777" w:rsidR="00707605" w:rsidRPr="00086708" w:rsidRDefault="00707605" w:rsidP="004559FF">
            <w:pPr>
              <w:rPr>
                <w:rFonts w:eastAsia="MS Mincho"/>
              </w:rPr>
            </w:pPr>
            <w:r w:rsidRPr="00086708">
              <w:rPr>
                <w:rFonts w:eastAsia="MS Mincho"/>
              </w:rPr>
              <w:t>%subir</w:t>
            </w:r>
          </w:p>
        </w:tc>
      </w:tr>
      <w:tr w:rsidR="00707605" w14:paraId="73022347" w14:textId="77777777" w:rsidTr="004559FF">
        <w:tc>
          <w:tcPr>
            <w:tcW w:w="2123" w:type="dxa"/>
            <w:shd w:val="clear" w:color="auto" w:fill="auto"/>
          </w:tcPr>
          <w:p w14:paraId="3C432347" w14:textId="77777777" w:rsidR="00707605" w:rsidRPr="00086708" w:rsidRDefault="00707605" w:rsidP="004559FF">
            <w:pPr>
              <w:rPr>
                <w:rFonts w:eastAsia="MS Mincho"/>
              </w:rPr>
            </w:pPr>
            <w:r w:rsidRPr="00086708">
              <w:rPr>
                <w:rFonts w:eastAsia="MS Mincho"/>
              </w:rPr>
              <w:t>12-20</w:t>
            </w:r>
          </w:p>
        </w:tc>
        <w:tc>
          <w:tcPr>
            <w:tcW w:w="2123" w:type="dxa"/>
            <w:shd w:val="clear" w:color="auto" w:fill="auto"/>
          </w:tcPr>
          <w:p w14:paraId="76AD2904"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6C0B7091" w14:textId="77777777" w:rsidR="00707605" w:rsidRPr="00086708" w:rsidRDefault="00707605" w:rsidP="004559FF">
            <w:pPr>
              <w:rPr>
                <w:rFonts w:eastAsia="MS Mincho"/>
              </w:rPr>
            </w:pPr>
            <w:r w:rsidRPr="00086708">
              <w:rPr>
                <w:rFonts w:eastAsia="MS Mincho"/>
              </w:rPr>
              <w:t>0,2</w:t>
            </w:r>
          </w:p>
        </w:tc>
        <w:tc>
          <w:tcPr>
            <w:tcW w:w="2124" w:type="dxa"/>
            <w:shd w:val="clear" w:color="auto" w:fill="auto"/>
          </w:tcPr>
          <w:p w14:paraId="0DEA5D18" w14:textId="77777777" w:rsidR="00707605" w:rsidRPr="00086708" w:rsidRDefault="00707605" w:rsidP="004559FF">
            <w:pPr>
              <w:rPr>
                <w:rFonts w:eastAsia="MS Mincho"/>
              </w:rPr>
            </w:pPr>
            <w:r w:rsidRPr="00086708">
              <w:rPr>
                <w:rFonts w:eastAsia="MS Mincho"/>
              </w:rPr>
              <w:t>0,8</w:t>
            </w:r>
          </w:p>
        </w:tc>
      </w:tr>
      <w:tr w:rsidR="00707605" w14:paraId="298DCEEE" w14:textId="77777777" w:rsidTr="004559FF">
        <w:tc>
          <w:tcPr>
            <w:tcW w:w="2123" w:type="dxa"/>
            <w:shd w:val="clear" w:color="auto" w:fill="auto"/>
          </w:tcPr>
          <w:p w14:paraId="34105886" w14:textId="77777777" w:rsidR="00707605" w:rsidRPr="00086708" w:rsidRDefault="00707605" w:rsidP="004559FF">
            <w:pPr>
              <w:rPr>
                <w:rFonts w:eastAsia="MS Mincho"/>
              </w:rPr>
            </w:pPr>
            <w:r w:rsidRPr="00086708">
              <w:rPr>
                <w:rFonts w:eastAsia="MS Mincho"/>
              </w:rPr>
              <w:t>10-11</w:t>
            </w:r>
          </w:p>
        </w:tc>
        <w:tc>
          <w:tcPr>
            <w:tcW w:w="2123" w:type="dxa"/>
            <w:shd w:val="clear" w:color="auto" w:fill="auto"/>
          </w:tcPr>
          <w:p w14:paraId="7220DEB9" w14:textId="77777777" w:rsidR="00707605" w:rsidRPr="00086708" w:rsidRDefault="00707605" w:rsidP="004559FF">
            <w:pPr>
              <w:rPr>
                <w:rFonts w:eastAsia="MS Mincho"/>
              </w:rPr>
            </w:pPr>
            <w:r w:rsidRPr="00086708">
              <w:rPr>
                <w:rFonts w:eastAsia="MS Mincho"/>
              </w:rPr>
              <w:t>0</w:t>
            </w:r>
          </w:p>
        </w:tc>
        <w:tc>
          <w:tcPr>
            <w:tcW w:w="2124" w:type="dxa"/>
            <w:shd w:val="clear" w:color="auto" w:fill="auto"/>
          </w:tcPr>
          <w:p w14:paraId="720D5B6F" w14:textId="77777777" w:rsidR="00707605" w:rsidRPr="00086708" w:rsidRDefault="00707605" w:rsidP="004559FF">
            <w:pPr>
              <w:rPr>
                <w:rFonts w:eastAsia="MS Mincho"/>
              </w:rPr>
            </w:pPr>
            <w:r w:rsidRPr="00086708">
              <w:rPr>
                <w:rFonts w:eastAsia="MS Mincho"/>
              </w:rPr>
              <w:t>0,8</w:t>
            </w:r>
          </w:p>
        </w:tc>
        <w:tc>
          <w:tcPr>
            <w:tcW w:w="2124" w:type="dxa"/>
            <w:shd w:val="clear" w:color="auto" w:fill="auto"/>
          </w:tcPr>
          <w:p w14:paraId="0579B7D3" w14:textId="77777777" w:rsidR="00707605" w:rsidRPr="00086708" w:rsidRDefault="00707605" w:rsidP="004559FF">
            <w:pPr>
              <w:rPr>
                <w:rFonts w:eastAsia="MS Mincho"/>
              </w:rPr>
            </w:pPr>
            <w:r w:rsidRPr="00086708">
              <w:rPr>
                <w:rFonts w:eastAsia="MS Mincho"/>
              </w:rPr>
              <w:t>0,2</w:t>
            </w:r>
          </w:p>
        </w:tc>
      </w:tr>
      <w:tr w:rsidR="00707605" w14:paraId="0F4B5E50" w14:textId="77777777" w:rsidTr="004559FF">
        <w:tc>
          <w:tcPr>
            <w:tcW w:w="2123" w:type="dxa"/>
            <w:shd w:val="clear" w:color="auto" w:fill="auto"/>
          </w:tcPr>
          <w:p w14:paraId="4048398E" w14:textId="77777777" w:rsidR="00707605" w:rsidRPr="00086708" w:rsidRDefault="00707605" w:rsidP="004559FF">
            <w:pPr>
              <w:rPr>
                <w:rFonts w:eastAsia="MS Mincho"/>
              </w:rPr>
            </w:pPr>
            <w:r w:rsidRPr="00086708">
              <w:rPr>
                <w:rFonts w:eastAsia="MS Mincho"/>
              </w:rPr>
              <w:t>5*-9</w:t>
            </w:r>
          </w:p>
        </w:tc>
        <w:tc>
          <w:tcPr>
            <w:tcW w:w="2123" w:type="dxa"/>
            <w:shd w:val="clear" w:color="auto" w:fill="auto"/>
          </w:tcPr>
          <w:p w14:paraId="2DD4E629" w14:textId="77777777" w:rsidR="00707605" w:rsidRPr="00086708" w:rsidRDefault="00707605" w:rsidP="004559FF">
            <w:pPr>
              <w:rPr>
                <w:rFonts w:eastAsia="MS Mincho"/>
              </w:rPr>
            </w:pPr>
            <w:r w:rsidRPr="00086708">
              <w:rPr>
                <w:rFonts w:eastAsia="MS Mincho"/>
              </w:rPr>
              <w:t>0,85</w:t>
            </w:r>
          </w:p>
        </w:tc>
        <w:tc>
          <w:tcPr>
            <w:tcW w:w="2124" w:type="dxa"/>
            <w:shd w:val="clear" w:color="auto" w:fill="auto"/>
          </w:tcPr>
          <w:p w14:paraId="5B8E8A1C" w14:textId="77777777" w:rsidR="00707605" w:rsidRPr="00086708" w:rsidRDefault="00707605" w:rsidP="004559FF">
            <w:pPr>
              <w:rPr>
                <w:rFonts w:eastAsia="MS Mincho"/>
              </w:rPr>
            </w:pPr>
            <w:r w:rsidRPr="00086708">
              <w:rPr>
                <w:rFonts w:eastAsia="MS Mincho"/>
              </w:rPr>
              <w:t>0,1</w:t>
            </w:r>
          </w:p>
        </w:tc>
        <w:tc>
          <w:tcPr>
            <w:tcW w:w="2124" w:type="dxa"/>
            <w:shd w:val="clear" w:color="auto" w:fill="auto"/>
          </w:tcPr>
          <w:p w14:paraId="06553E80" w14:textId="77777777" w:rsidR="00707605" w:rsidRPr="00086708" w:rsidRDefault="00707605" w:rsidP="004559FF">
            <w:pPr>
              <w:rPr>
                <w:rFonts w:eastAsia="MS Mincho"/>
              </w:rPr>
            </w:pPr>
            <w:r w:rsidRPr="00086708">
              <w:rPr>
                <w:rFonts w:eastAsia="MS Mincho"/>
              </w:rPr>
              <w:t>0,05</w:t>
            </w:r>
          </w:p>
        </w:tc>
      </w:tr>
      <w:tr w:rsidR="00707605" w14:paraId="10EB1886" w14:textId="77777777" w:rsidTr="004559FF">
        <w:tc>
          <w:tcPr>
            <w:tcW w:w="2123" w:type="dxa"/>
            <w:shd w:val="clear" w:color="auto" w:fill="auto"/>
          </w:tcPr>
          <w:p w14:paraId="596DE42D" w14:textId="77777777" w:rsidR="00707605" w:rsidRPr="00086708" w:rsidRDefault="00707605" w:rsidP="004559FF">
            <w:pPr>
              <w:rPr>
                <w:rFonts w:eastAsia="MS Mincho"/>
              </w:rPr>
            </w:pPr>
            <w:r w:rsidRPr="00086708">
              <w:rPr>
                <w:rFonts w:eastAsia="MS Mincho"/>
              </w:rPr>
              <w:t>5 o menor</w:t>
            </w:r>
          </w:p>
        </w:tc>
        <w:tc>
          <w:tcPr>
            <w:tcW w:w="2123" w:type="dxa"/>
            <w:shd w:val="clear" w:color="auto" w:fill="auto"/>
          </w:tcPr>
          <w:p w14:paraId="67D76644" w14:textId="77777777" w:rsidR="00707605" w:rsidRPr="00086708" w:rsidRDefault="00707605" w:rsidP="004559FF">
            <w:pPr>
              <w:rPr>
                <w:rFonts w:eastAsia="MS Mincho"/>
              </w:rPr>
            </w:pPr>
            <w:r w:rsidRPr="00086708">
              <w:rPr>
                <w:rFonts w:eastAsia="MS Mincho"/>
              </w:rPr>
              <w:t>0,99</w:t>
            </w:r>
          </w:p>
        </w:tc>
        <w:tc>
          <w:tcPr>
            <w:tcW w:w="2124" w:type="dxa"/>
            <w:shd w:val="clear" w:color="auto" w:fill="auto"/>
          </w:tcPr>
          <w:p w14:paraId="4D7B2953" w14:textId="77777777" w:rsidR="00707605" w:rsidRPr="00086708" w:rsidRDefault="00707605" w:rsidP="004559FF">
            <w:pPr>
              <w:rPr>
                <w:rFonts w:eastAsia="MS Mincho"/>
              </w:rPr>
            </w:pPr>
            <w:r w:rsidRPr="00086708">
              <w:rPr>
                <w:rFonts w:eastAsia="MS Mincho"/>
              </w:rPr>
              <w:t>0,01</w:t>
            </w:r>
          </w:p>
        </w:tc>
        <w:tc>
          <w:tcPr>
            <w:tcW w:w="2124" w:type="dxa"/>
            <w:shd w:val="clear" w:color="auto" w:fill="auto"/>
          </w:tcPr>
          <w:p w14:paraId="08ED4134" w14:textId="77777777" w:rsidR="00707605" w:rsidRPr="00086708" w:rsidRDefault="00707605" w:rsidP="004559FF">
            <w:pPr>
              <w:rPr>
                <w:rFonts w:eastAsia="MS Mincho"/>
              </w:rPr>
            </w:pPr>
            <w:r w:rsidRPr="00086708">
              <w:rPr>
                <w:rFonts w:eastAsia="MS Mincho"/>
              </w:rPr>
              <w:t>0</w:t>
            </w:r>
          </w:p>
        </w:tc>
      </w:tr>
    </w:tbl>
    <w:p w14:paraId="26187BBD" w14:textId="77777777" w:rsidR="00707605" w:rsidRDefault="00707605" w:rsidP="00707605">
      <w:r w:rsidRPr="00756946">
        <w:t>En el caso de que haya una subida, el algoritmo también tomará en consideración los valores de la segunda tabla de probabilidad triple para actualizar</w:t>
      </w:r>
      <w:r>
        <w:t xml:space="preserve"> la tabla de pesos relativos. </w:t>
      </w:r>
    </w:p>
    <w:p w14:paraId="144FB7D6" w14:textId="77777777" w:rsidR="00707605" w:rsidRDefault="00707605" w:rsidP="00707605">
      <w:r>
        <w:t>Pongamos un ejemplo:</w:t>
      </w:r>
    </w:p>
    <w:p w14:paraId="514C4CBB" w14:textId="77777777" w:rsidR="00707605" w:rsidRDefault="00707605" w:rsidP="00707605">
      <w:r>
        <w:lastRenderedPageBreak/>
        <w:t>Tomando en cuenta estas posibles manos: {10</w:t>
      </w:r>
      <w:r>
        <w:rPr>
          <w:rFonts w:ascii="Arial Narrow" w:hAnsi="Arial Narrow"/>
        </w:rPr>
        <w:t>♠</w:t>
      </w:r>
      <w:r>
        <w:t xml:space="preserve"> 09</w:t>
      </w:r>
      <w:r>
        <w:rPr>
          <w:rFonts w:ascii="Arial Narrow" w:hAnsi="Arial Narrow"/>
        </w:rPr>
        <w:t xml:space="preserve">♠}, </w:t>
      </w:r>
      <w:r w:rsidRPr="00FF4E03">
        <w:t>{</w:t>
      </w:r>
      <w:r>
        <w:rPr>
          <w:color w:val="FF0000"/>
        </w:rPr>
        <w:t>K</w:t>
      </w:r>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xml:space="preserve">y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756946">
        <w:t xml:space="preserve">teniendo las </w:t>
      </w:r>
      <w:r>
        <w:t>cuatro</w:t>
      </w:r>
      <w:r w:rsidRPr="00756946">
        <w:t xml:space="preserve"> un P</w:t>
      </w:r>
      <w:r w:rsidRPr="00756946">
        <w:rPr>
          <w:vertAlign w:val="subscript"/>
        </w:rPr>
        <w:t>r</w:t>
      </w:r>
      <w:r>
        <w:t xml:space="preserve">=1, y siendo sus valores de la fórmula de </w:t>
      </w:r>
      <w:proofErr w:type="gramStart"/>
      <w:r>
        <w:t>Chen  6</w:t>
      </w:r>
      <w:proofErr w:type="gramEnd"/>
      <w:r>
        <w:t>, 16, -0,5 y 9 respectivamente</w:t>
      </w:r>
    </w:p>
    <w:p w14:paraId="7728806A" w14:textId="77777777" w:rsidR="00707605" w:rsidRDefault="00707605" w:rsidP="00707605">
      <w:r>
        <w:t>En el caso de que primero haya una subida, su P</w:t>
      </w:r>
      <w:r>
        <w:rPr>
          <w:vertAlign w:val="subscript"/>
        </w:rPr>
        <w:t>r</w:t>
      </w:r>
      <w:r>
        <w:t xml:space="preserve"> se quedaría </w:t>
      </w:r>
      <w:proofErr w:type="spellStart"/>
      <w:r>
        <w:t>asi</w:t>
      </w:r>
      <w:proofErr w:type="spellEnd"/>
      <w:r>
        <w:t>:</w:t>
      </w:r>
    </w:p>
    <w:p w14:paraId="67D36495" w14:textId="77777777" w:rsidR="00707605" w:rsidRDefault="00707605" w:rsidP="00707605">
      <w:r>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1*0,1=0,1</w:t>
      </w:r>
    </w:p>
    <w:p w14:paraId="33C68E8F" w14:textId="77777777" w:rsidR="00707605" w:rsidRDefault="00707605" w:rsidP="00707605">
      <w:r>
        <w:t>P</w:t>
      </w:r>
      <w:r>
        <w:rPr>
          <w:vertAlign w:val="subscript"/>
        </w:rPr>
        <w:t xml:space="preserve">r </w:t>
      </w:r>
      <w:proofErr w:type="gramStart"/>
      <w:r>
        <w:t>{</w:t>
      </w:r>
      <w:r w:rsidRPr="00756946">
        <w:rPr>
          <w:color w:val="FF0000"/>
        </w:rPr>
        <w:t xml:space="preserve"> </w:t>
      </w:r>
      <w:r>
        <w:rPr>
          <w:color w:val="FF0000"/>
        </w:rPr>
        <w:t>K</w:t>
      </w:r>
      <w:proofErr w:type="gramEnd"/>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1*0,9= 0,9</w:t>
      </w:r>
    </w:p>
    <w:p w14:paraId="6357C309"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1*0,01=0,01</w:t>
      </w:r>
    </w:p>
    <w:p w14:paraId="38E22E3A" w14:textId="77777777" w:rsidR="00707605" w:rsidRDefault="00707605" w:rsidP="00707605">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1*0,75= 0,75</w:t>
      </w:r>
    </w:p>
    <w:p w14:paraId="58142782" w14:textId="77777777" w:rsidR="00707605" w:rsidRDefault="00707605" w:rsidP="00707605">
      <w:r>
        <w:t xml:space="preserve">Y, suponiendo que el jugador </w:t>
      </w:r>
      <w:proofErr w:type="spellStart"/>
      <w:r>
        <w:t>resube</w:t>
      </w:r>
      <w:proofErr w:type="spellEnd"/>
      <w:r>
        <w:t xml:space="preserve"> y el algoritmo decide ver la subida, los pesos relativos se quedarían así:</w:t>
      </w:r>
    </w:p>
    <w:p w14:paraId="183C8829" w14:textId="77777777" w:rsidR="00707605" w:rsidRDefault="00707605" w:rsidP="00707605">
      <w:r>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0,1*0,1=0,01</w:t>
      </w:r>
    </w:p>
    <w:p w14:paraId="65404FE1" w14:textId="77777777" w:rsidR="00707605" w:rsidRDefault="00707605" w:rsidP="00707605">
      <w:r>
        <w:t>P</w:t>
      </w:r>
      <w:r>
        <w:rPr>
          <w:vertAlign w:val="subscript"/>
        </w:rPr>
        <w:t xml:space="preserve">r </w:t>
      </w:r>
      <w:proofErr w:type="gramStart"/>
      <w:r>
        <w:t>{</w:t>
      </w:r>
      <w:r w:rsidRPr="00756946">
        <w:rPr>
          <w:color w:val="FF0000"/>
        </w:rPr>
        <w:t xml:space="preserve"> </w:t>
      </w:r>
      <w:r>
        <w:rPr>
          <w:color w:val="FF0000"/>
        </w:rPr>
        <w:t>K</w:t>
      </w:r>
      <w:proofErr w:type="gramEnd"/>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0,9*0,2=0,18</w:t>
      </w:r>
    </w:p>
    <w:p w14:paraId="6F455369" w14:textId="77777777" w:rsidR="00707605" w:rsidRPr="00FF4E03" w:rsidRDefault="00707605" w:rsidP="00707605">
      <w:pPr>
        <w:rPr>
          <w:color w:val="FF0000"/>
        </w:rPr>
      </w:pPr>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0,01*0,01=0,0001</w:t>
      </w:r>
    </w:p>
    <w:p w14:paraId="519DD9D5" w14:textId="77777777" w:rsidR="00707605" w:rsidRDefault="00707605" w:rsidP="00707605">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0,75*0,8=0,6</w:t>
      </w:r>
    </w:p>
    <w:p w14:paraId="2FBA8F6E" w14:textId="77777777" w:rsidR="00707605" w:rsidRDefault="00707605" w:rsidP="00707605">
      <w:r>
        <w:t xml:space="preserve">Podemos observar que se van perfilando las manos del oponente según sus acciones. </w:t>
      </w:r>
    </w:p>
    <w:p w14:paraId="231D3AA4" w14:textId="77777777" w:rsidR="00B8515C" w:rsidRDefault="00B8515C" w:rsidP="00B8515C">
      <w:r>
        <w:t xml:space="preserve">Una vez obtenida la probabilidad de acción triple del algoritmo, es necesario ajustarla en función del algoritmo al que se enfrente. Para eso, se crea la función </w:t>
      </w:r>
      <w:proofErr w:type="spellStart"/>
      <w:r>
        <w:t>ajusteBayes</w:t>
      </w:r>
      <w:proofErr w:type="spellEnd"/>
      <w:r>
        <w:t xml:space="preserve">. Esta función calculará </w:t>
      </w:r>
      <w:proofErr w:type="spellStart"/>
      <w:r>
        <w:t>cual</w:t>
      </w:r>
      <w:proofErr w:type="spellEnd"/>
      <w:r>
        <w:t xml:space="preserve"> de los 3 patrones es el </w:t>
      </w:r>
      <w:proofErr w:type="spellStart"/>
      <w:r>
        <w:t>mas</w:t>
      </w:r>
      <w:proofErr w:type="spellEnd"/>
      <w:r>
        <w:t xml:space="preserve"> probable que sea y en función de </w:t>
      </w:r>
      <w:proofErr w:type="spellStart"/>
      <w:r>
        <w:t>a</w:t>
      </w:r>
      <w:proofErr w:type="spellEnd"/>
      <w:r>
        <w:t xml:space="preserve"> </w:t>
      </w:r>
      <w:proofErr w:type="spellStart"/>
      <w:proofErr w:type="gramStart"/>
      <w:r>
        <w:t>cual</w:t>
      </w:r>
      <w:proofErr w:type="spellEnd"/>
      <w:proofErr w:type="gramEnd"/>
      <w:r>
        <w:t xml:space="preserve"> de los 3 sea el más probable según </w:t>
      </w:r>
      <w:proofErr w:type="spellStart"/>
      <w:r>
        <w:t>bayes</w:t>
      </w:r>
      <w:proofErr w:type="spellEnd"/>
      <w:r>
        <w:t xml:space="preserve"> (aplicando la fórmula del teorema de </w:t>
      </w:r>
      <w:proofErr w:type="spellStart"/>
      <w:r>
        <w:t>bayes</w:t>
      </w:r>
      <w:proofErr w:type="spellEnd"/>
      <w:r>
        <w:t xml:space="preserve"> a cada uno de los tres patrones), se ajustará la probabilidad para compensar la fortaleza de dicho patrón. En caso de que no se sepa identificar el patrón por cercanía de los patrones más probables mantendrá las probabilidades igual.</w:t>
      </w:r>
    </w:p>
    <w:p w14:paraId="335F6A97" w14:textId="77777777" w:rsidR="00B8515C" w:rsidRDefault="00B8515C" w:rsidP="00B8515C">
      <w:r>
        <w:t>La probabilidad inicial de que sea cualquiera de los 3 algoritmos 33%.</w:t>
      </w:r>
    </w:p>
    <w:p w14:paraId="6E88E17E" w14:textId="77777777" w:rsidR="00B8515C" w:rsidRDefault="00B8515C" w:rsidP="00B8515C">
      <w:r>
        <w:t>En cualquiera de las dos situaciones, se almacenará la probabilidad resultante en una tabla, para su reutilización en posteriores iteraciones.</w:t>
      </w:r>
    </w:p>
    <w:p w14:paraId="143F9949" w14:textId="77777777" w:rsidR="00B8515C" w:rsidRDefault="00B8515C" w:rsidP="00B8515C">
      <w:commentRangeStart w:id="2078"/>
      <w:commentRangeStart w:id="2079"/>
      <w:proofErr w:type="spellStart"/>
      <w:proofErr w:type="gramStart"/>
      <w:r>
        <w:t>ajusteBayes</w:t>
      </w:r>
      <w:proofErr w:type="spellEnd"/>
      <w:r>
        <w:t>(</w:t>
      </w:r>
      <w:proofErr w:type="gramEnd"/>
      <w:r>
        <w:t>triple, acción, ronda)</w:t>
      </w:r>
    </w:p>
    <w:p w14:paraId="66E83865" w14:textId="77777777" w:rsidR="00B8515C" w:rsidRDefault="00B8515C" w:rsidP="00B8515C">
      <w:r>
        <w:t>{</w:t>
      </w:r>
    </w:p>
    <w:p w14:paraId="75C86157" w14:textId="77777777" w:rsidR="00B8515C" w:rsidRDefault="00B8515C" w:rsidP="00B8515C">
      <w:proofErr w:type="spellStart"/>
      <w:r>
        <w:t>probpatron</w:t>
      </w:r>
      <w:proofErr w:type="spellEnd"/>
      <w:r>
        <w:t>&lt;-</w:t>
      </w:r>
      <w:proofErr w:type="spellStart"/>
      <w:r>
        <w:t>formulaBayes</w:t>
      </w:r>
      <w:proofErr w:type="spellEnd"/>
      <w:r>
        <w:t>(</w:t>
      </w:r>
      <w:proofErr w:type="spellStart"/>
      <w:proofErr w:type="gramStart"/>
      <w:r>
        <w:t>ronda,acción</w:t>
      </w:r>
      <w:proofErr w:type="spellEnd"/>
      <w:proofErr w:type="gramEnd"/>
      <w:r>
        <w:t>)</w:t>
      </w:r>
    </w:p>
    <w:p w14:paraId="234B40F7" w14:textId="77777777" w:rsidR="00B8515C" w:rsidRDefault="00B8515C" w:rsidP="00B8515C">
      <w:r>
        <w:t>maniaco&lt;-</w:t>
      </w:r>
      <w:proofErr w:type="spellStart"/>
      <w:proofErr w:type="gramStart"/>
      <w:r>
        <w:t>probPatron</w:t>
      </w:r>
      <w:proofErr w:type="spellEnd"/>
      <w:r>
        <w:t>[</w:t>
      </w:r>
      <w:proofErr w:type="gramEnd"/>
      <w:r>
        <w:t>1]</w:t>
      </w:r>
    </w:p>
    <w:p w14:paraId="19080F09" w14:textId="77777777" w:rsidR="00B8515C" w:rsidRDefault="00B8515C" w:rsidP="00B8515C">
      <w:r>
        <w:lastRenderedPageBreak/>
        <w:t>Roca&lt;-</w:t>
      </w:r>
      <w:proofErr w:type="spellStart"/>
      <w:proofErr w:type="gramStart"/>
      <w:r>
        <w:t>probPatron</w:t>
      </w:r>
      <w:proofErr w:type="spellEnd"/>
      <w:r>
        <w:t>[</w:t>
      </w:r>
      <w:proofErr w:type="gramEnd"/>
      <w:r>
        <w:t>2]</w:t>
      </w:r>
    </w:p>
    <w:p w14:paraId="653594CC" w14:textId="77777777" w:rsidR="00B8515C" w:rsidRDefault="00B8515C" w:rsidP="00B8515C">
      <w:proofErr w:type="spellStart"/>
      <w:r>
        <w:t>Calling</w:t>
      </w:r>
      <w:proofErr w:type="spellEnd"/>
      <w:r>
        <w:t>&lt;-</w:t>
      </w:r>
      <w:proofErr w:type="spellStart"/>
      <w:proofErr w:type="gramStart"/>
      <w:r>
        <w:t>probPatron</w:t>
      </w:r>
      <w:proofErr w:type="spellEnd"/>
      <w:r>
        <w:t>[</w:t>
      </w:r>
      <w:proofErr w:type="gramEnd"/>
      <w:r>
        <w:t>3]</w:t>
      </w:r>
    </w:p>
    <w:p w14:paraId="539A4FB8" w14:textId="77777777" w:rsidR="00B8515C" w:rsidRDefault="00B8515C" w:rsidP="00B8515C">
      <w:r>
        <w:t>Si(maniaco&gt;roca AND maniaco&gt;</w:t>
      </w:r>
      <w:proofErr w:type="spellStart"/>
      <w:r>
        <w:t>Calling</w:t>
      </w:r>
      <w:proofErr w:type="spellEnd"/>
      <w:r>
        <w:t>)</w:t>
      </w:r>
    </w:p>
    <w:p w14:paraId="61F1181D" w14:textId="77777777" w:rsidR="00B8515C" w:rsidRDefault="00B8515C" w:rsidP="00B8515C">
      <w:r>
        <w:t>{</w:t>
      </w:r>
    </w:p>
    <w:p w14:paraId="7936FB4E" w14:textId="77777777" w:rsidR="00B8515C" w:rsidRDefault="00B8515C" w:rsidP="00B8515C">
      <w:r>
        <w:t>Ajuste&lt;-</w:t>
      </w:r>
      <w:proofErr w:type="spellStart"/>
      <w:r>
        <w:t>probabilidadManiaco</w:t>
      </w:r>
      <w:proofErr w:type="spellEnd"/>
      <w:r>
        <w:t>[ronda]</w:t>
      </w:r>
    </w:p>
    <w:p w14:paraId="4D53D952" w14:textId="77777777" w:rsidR="00B8515C" w:rsidRDefault="00B8515C" w:rsidP="00B8515C">
      <w:r>
        <w:t>}</w:t>
      </w:r>
    </w:p>
    <w:p w14:paraId="24C4ED8A" w14:textId="77777777" w:rsidR="00B8515C" w:rsidRDefault="00B8515C" w:rsidP="00B8515C">
      <w:proofErr w:type="spellStart"/>
      <w:r>
        <w:t>Else</w:t>
      </w:r>
      <w:proofErr w:type="spellEnd"/>
      <w:r>
        <w:t xml:space="preserve"> si (roca&gt;maniaco AND roca &gt;</w:t>
      </w:r>
      <w:proofErr w:type="spellStart"/>
      <w:r>
        <w:t>calling</w:t>
      </w:r>
      <w:proofErr w:type="spellEnd"/>
      <w:r>
        <w:t>)</w:t>
      </w:r>
    </w:p>
    <w:p w14:paraId="31D99D4D" w14:textId="77777777" w:rsidR="00B8515C" w:rsidRDefault="00B8515C" w:rsidP="00B8515C">
      <w:r>
        <w:t>{</w:t>
      </w:r>
    </w:p>
    <w:p w14:paraId="04746878" w14:textId="77777777" w:rsidR="00B8515C" w:rsidRDefault="00B8515C" w:rsidP="00B8515C">
      <w:r>
        <w:t>Ajuste&lt;-</w:t>
      </w:r>
      <w:proofErr w:type="spellStart"/>
      <w:r>
        <w:t>probabilidadRoca</w:t>
      </w:r>
      <w:proofErr w:type="spellEnd"/>
      <w:r>
        <w:t>[ronda]</w:t>
      </w:r>
    </w:p>
    <w:p w14:paraId="00D880BD" w14:textId="77777777" w:rsidR="00B8515C" w:rsidRDefault="00B8515C" w:rsidP="00B8515C"/>
    <w:p w14:paraId="0CCF8E88" w14:textId="77777777" w:rsidR="00B8515C" w:rsidRDefault="00B8515C" w:rsidP="00B8515C">
      <w:r>
        <w:t>}</w:t>
      </w:r>
    </w:p>
    <w:p w14:paraId="119BAFE8" w14:textId="77777777" w:rsidR="00B8515C" w:rsidRDefault="00B8515C" w:rsidP="00B8515C">
      <w:proofErr w:type="spellStart"/>
      <w:r>
        <w:t>Else</w:t>
      </w:r>
      <w:proofErr w:type="spellEnd"/>
      <w:r>
        <w:t xml:space="preserve"> si (</w:t>
      </w:r>
      <w:proofErr w:type="spellStart"/>
      <w:r>
        <w:t>calling</w:t>
      </w:r>
      <w:proofErr w:type="spellEnd"/>
      <w:r>
        <w:t xml:space="preserve">&gt;maniaco AND </w:t>
      </w:r>
      <w:proofErr w:type="spellStart"/>
      <w:r>
        <w:t>calling</w:t>
      </w:r>
      <w:proofErr w:type="spellEnd"/>
      <w:r>
        <w:t>&gt;roca)</w:t>
      </w:r>
    </w:p>
    <w:p w14:paraId="1CB8149D" w14:textId="77777777" w:rsidR="00B8515C" w:rsidRDefault="00B8515C" w:rsidP="00B8515C">
      <w:r>
        <w:t>{</w:t>
      </w:r>
    </w:p>
    <w:p w14:paraId="5CFB8524" w14:textId="77777777" w:rsidR="00B8515C" w:rsidRDefault="00B8515C" w:rsidP="00B8515C">
      <w:r>
        <w:t>Ajuste&lt;-</w:t>
      </w:r>
      <w:proofErr w:type="spellStart"/>
      <w:r>
        <w:t>probabilidadCalling</w:t>
      </w:r>
      <w:proofErr w:type="spellEnd"/>
      <w:r>
        <w:t>[ronda]</w:t>
      </w:r>
    </w:p>
    <w:p w14:paraId="382F9DD1" w14:textId="77777777" w:rsidR="00B8515C" w:rsidRDefault="00B8515C" w:rsidP="00B8515C">
      <w:r>
        <w:t>}</w:t>
      </w:r>
    </w:p>
    <w:commentRangeEnd w:id="2078"/>
    <w:p w14:paraId="15C63418" w14:textId="77777777" w:rsidR="00B8515C" w:rsidRDefault="00806587" w:rsidP="00B8515C">
      <w:r>
        <w:rPr>
          <w:rStyle w:val="Refdecomentario"/>
          <w:rFonts w:ascii="Lato" w:hAnsi="Lato"/>
          <w:lang w:val="en-US" w:eastAsia="en-US" w:bidi="en-US"/>
        </w:rPr>
        <w:commentReference w:id="2078"/>
      </w:r>
      <w:commentRangeEnd w:id="2079"/>
      <w:r w:rsidR="00DB6337">
        <w:rPr>
          <w:rStyle w:val="Refdecomentario"/>
          <w:rFonts w:ascii="Lato" w:hAnsi="Lato"/>
          <w:lang w:val="en-US" w:eastAsia="en-US" w:bidi="en-US"/>
        </w:rPr>
        <w:commentReference w:id="2079"/>
      </w:r>
      <w:r w:rsidR="00B8515C">
        <w:t>Salida&lt;-ajuste</w:t>
      </w:r>
    </w:p>
    <w:p w14:paraId="6FC93609" w14:textId="77777777" w:rsidR="00B8515C" w:rsidRDefault="00B8515C" w:rsidP="00B8515C">
      <w:proofErr w:type="spellStart"/>
      <w:r>
        <w:t>Return</w:t>
      </w:r>
      <w:proofErr w:type="spellEnd"/>
      <w:r>
        <w:t>(salida)</w:t>
      </w:r>
    </w:p>
    <w:p w14:paraId="152AF5C0" w14:textId="77777777" w:rsidR="00B8515C" w:rsidRDefault="00B8515C" w:rsidP="00B8515C">
      <w:r>
        <w:t>}</w:t>
      </w:r>
    </w:p>
    <w:p w14:paraId="2C22919B" w14:textId="77777777" w:rsidR="00B8515C" w:rsidRDefault="00B8515C" w:rsidP="00B8515C">
      <w:r>
        <w:t xml:space="preserve">El ajuste en cada ronda será en función del valor de la jugada y del patrón al que se enfrente, ya que cada uno de los patrones tienen debilidades, por lo que se modificarán los pesos en función de esas debilidades. </w:t>
      </w:r>
    </w:p>
    <w:p w14:paraId="4538AC64" w14:textId="77777777" w:rsidR="00B8515C" w:rsidRDefault="00B8515C" w:rsidP="00B8515C">
      <w:r>
        <w:t xml:space="preserve">Ahora tenemos que rellenar la Tabla de Probabilidad de acción del oponente. </w:t>
      </w:r>
    </w:p>
    <w:p w14:paraId="2A3A644D" w14:textId="77777777" w:rsidR="00B8515C" w:rsidRDefault="00B8515C" w:rsidP="00B8515C">
      <w:r>
        <w:t xml:space="preserve">Para ello, vamos a aplicar las tablas de probabilidades de acción de cada ronda para el algoritmo supuesto, creando la función </w:t>
      </w:r>
      <w:proofErr w:type="spellStart"/>
      <w:r>
        <w:t>CalculoProbabilidadAccion</w:t>
      </w:r>
      <w:proofErr w:type="spellEnd"/>
      <w:r>
        <w:t>.</w:t>
      </w:r>
    </w:p>
    <w:p w14:paraId="1D26AE00" w14:textId="77777777" w:rsidR="00B8515C" w:rsidRDefault="00B8515C" w:rsidP="00B8515C">
      <w:proofErr w:type="spellStart"/>
      <w:proofErr w:type="gramStart"/>
      <w:r>
        <w:t>CalculoProbabilidadAccion</w:t>
      </w:r>
      <w:proofErr w:type="spellEnd"/>
      <w:r>
        <w:t>(</w:t>
      </w:r>
      <w:proofErr w:type="gramEnd"/>
      <w:r>
        <w:t xml:space="preserve">Mesa, triple, ronda, </w:t>
      </w:r>
      <w:proofErr w:type="spellStart"/>
      <w:r>
        <w:t>mano,patron</w:t>
      </w:r>
      <w:proofErr w:type="spellEnd"/>
      <w:r>
        <w:t>)</w:t>
      </w:r>
    </w:p>
    <w:p w14:paraId="6FEDE92C" w14:textId="77777777" w:rsidR="00B8515C" w:rsidRDefault="00B8515C" w:rsidP="00B8515C">
      <w:r>
        <w:t>{</w:t>
      </w:r>
    </w:p>
    <w:p w14:paraId="15173F83" w14:textId="77777777" w:rsidR="00B8515C" w:rsidRDefault="00B8515C" w:rsidP="00B8515C">
      <w:proofErr w:type="spellStart"/>
      <w:r>
        <w:t>Jugada_jugador</w:t>
      </w:r>
      <w:proofErr w:type="spellEnd"/>
      <w:r>
        <w:t xml:space="preserve"> = </w:t>
      </w:r>
      <w:proofErr w:type="spellStart"/>
      <w:r>
        <w:t>ordenarCarta</w:t>
      </w:r>
      <w:proofErr w:type="spellEnd"/>
      <w:r>
        <w:t>(</w:t>
      </w:r>
      <w:proofErr w:type="spellStart"/>
      <w:proofErr w:type="gramStart"/>
      <w:r>
        <w:t>mano,mesa</w:t>
      </w:r>
      <w:proofErr w:type="spellEnd"/>
      <w:proofErr w:type="gramEnd"/>
      <w:r>
        <w:t>)</w:t>
      </w:r>
    </w:p>
    <w:p w14:paraId="37EC4840" w14:textId="77777777" w:rsidR="00B8515C" w:rsidRDefault="00B8515C" w:rsidP="00B8515C">
      <w:proofErr w:type="spellStart"/>
      <w:r>
        <w:t>valorjugadaJugador</w:t>
      </w:r>
      <w:proofErr w:type="spellEnd"/>
      <w:r>
        <w:t xml:space="preserve"> = </w:t>
      </w:r>
      <w:proofErr w:type="spellStart"/>
      <w:proofErr w:type="gramStart"/>
      <w:r>
        <w:t>calcularValorJugada</w:t>
      </w:r>
      <w:proofErr w:type="spellEnd"/>
      <w:r>
        <w:t>(</w:t>
      </w:r>
      <w:proofErr w:type="spellStart"/>
      <w:proofErr w:type="gramEnd"/>
      <w:r>
        <w:t>Jugada_Jugador</w:t>
      </w:r>
      <w:proofErr w:type="spellEnd"/>
      <w:r>
        <w:t>);</w:t>
      </w:r>
    </w:p>
    <w:p w14:paraId="7E9C99E9" w14:textId="77777777" w:rsidR="00B8515C" w:rsidRDefault="00B8515C" w:rsidP="00B8515C">
      <w:r>
        <w:lastRenderedPageBreak/>
        <w:t>para cada (</w:t>
      </w:r>
      <w:proofErr w:type="spellStart"/>
      <w:r>
        <w:t>ManoOponente</w:t>
      </w:r>
      <w:proofErr w:type="spellEnd"/>
      <w:r>
        <w:t>):</w:t>
      </w:r>
    </w:p>
    <w:p w14:paraId="58C9779B" w14:textId="77777777" w:rsidR="00B8515C" w:rsidRDefault="00B8515C" w:rsidP="00B8515C">
      <w:r>
        <w:t>{</w:t>
      </w:r>
    </w:p>
    <w:p w14:paraId="43FE47CE" w14:textId="77777777" w:rsidR="00B8515C" w:rsidRDefault="00B8515C" w:rsidP="00B8515C">
      <w:r>
        <w:t>Si(</w:t>
      </w:r>
      <w:proofErr w:type="spellStart"/>
      <w:r>
        <w:t>patron</w:t>
      </w:r>
      <w:proofErr w:type="spellEnd"/>
      <w:r>
        <w:t>=maniaco)</w:t>
      </w:r>
    </w:p>
    <w:p w14:paraId="0D158327" w14:textId="77777777" w:rsidR="00B8515C" w:rsidRDefault="00B8515C" w:rsidP="00B8515C">
      <w:r>
        <w:t>{</w:t>
      </w:r>
    </w:p>
    <w:p w14:paraId="0D55366E" w14:textId="77777777" w:rsidR="00B8515C" w:rsidRDefault="00B8515C" w:rsidP="00B8515C">
      <w:proofErr w:type="spellStart"/>
      <w:r>
        <w:t>prob</w:t>
      </w:r>
      <w:proofErr w:type="spellEnd"/>
      <w:r>
        <w:t>=</w:t>
      </w:r>
      <w:proofErr w:type="spellStart"/>
      <w:r>
        <w:t>probManiaco</w:t>
      </w:r>
      <w:proofErr w:type="spellEnd"/>
      <w:r>
        <w:t>(ronda)</w:t>
      </w:r>
    </w:p>
    <w:p w14:paraId="1915C379" w14:textId="77777777" w:rsidR="00B8515C" w:rsidRDefault="00B8515C" w:rsidP="00B8515C">
      <w:r>
        <w:t>}</w:t>
      </w:r>
    </w:p>
    <w:p w14:paraId="72F8C48F" w14:textId="77777777" w:rsidR="00B8515C" w:rsidRDefault="00B8515C" w:rsidP="00B8515C">
      <w:r>
        <w:t>Si(</w:t>
      </w:r>
      <w:proofErr w:type="spellStart"/>
      <w:r>
        <w:t>patron</w:t>
      </w:r>
      <w:proofErr w:type="spellEnd"/>
      <w:r>
        <w:t>=roca)</w:t>
      </w:r>
    </w:p>
    <w:p w14:paraId="4C99865A" w14:textId="77777777" w:rsidR="00B8515C" w:rsidRDefault="00B8515C" w:rsidP="00B8515C">
      <w:r>
        <w:t>{</w:t>
      </w:r>
    </w:p>
    <w:p w14:paraId="38C413D2" w14:textId="77777777" w:rsidR="00B8515C" w:rsidRDefault="00B8515C" w:rsidP="00B8515C">
      <w:proofErr w:type="spellStart"/>
      <w:r>
        <w:t>Jugada_patron</w:t>
      </w:r>
      <w:proofErr w:type="spellEnd"/>
      <w:r>
        <w:t xml:space="preserve"> = </w:t>
      </w:r>
      <w:proofErr w:type="spellStart"/>
      <w:r>
        <w:t>ordenarCarta</w:t>
      </w:r>
      <w:proofErr w:type="spellEnd"/>
      <w:r>
        <w:t>(</w:t>
      </w:r>
      <w:proofErr w:type="spellStart"/>
      <w:proofErr w:type="gramStart"/>
      <w:r>
        <w:t>manoOponente,mesa</w:t>
      </w:r>
      <w:proofErr w:type="spellEnd"/>
      <w:proofErr w:type="gramEnd"/>
      <w:r>
        <w:t>)</w:t>
      </w:r>
    </w:p>
    <w:p w14:paraId="5539330F" w14:textId="77777777" w:rsidR="00B8515C" w:rsidRDefault="00B8515C" w:rsidP="00B8515C">
      <w:proofErr w:type="spellStart"/>
      <w:r>
        <w:t>valorjugadaPatron</w:t>
      </w:r>
      <w:proofErr w:type="spellEnd"/>
      <w:r>
        <w:t xml:space="preserve"> = </w:t>
      </w:r>
      <w:proofErr w:type="spellStart"/>
      <w:proofErr w:type="gramStart"/>
      <w:r>
        <w:t>calcularValorJugada</w:t>
      </w:r>
      <w:proofErr w:type="spellEnd"/>
      <w:r>
        <w:t>(</w:t>
      </w:r>
      <w:proofErr w:type="spellStart"/>
      <w:proofErr w:type="gramEnd"/>
      <w:r>
        <w:t>Jugada_patron</w:t>
      </w:r>
      <w:proofErr w:type="spellEnd"/>
      <w:r>
        <w:t>)</w:t>
      </w:r>
    </w:p>
    <w:p w14:paraId="0E68A324" w14:textId="77777777" w:rsidR="00B8515C" w:rsidRDefault="00B8515C" w:rsidP="00B8515C">
      <w:proofErr w:type="spellStart"/>
      <w:r>
        <w:t>prob</w:t>
      </w:r>
      <w:proofErr w:type="spellEnd"/>
      <w:r>
        <w:t>=</w:t>
      </w:r>
      <w:proofErr w:type="spellStart"/>
      <w:r>
        <w:t>probRoca</w:t>
      </w:r>
      <w:proofErr w:type="spellEnd"/>
      <w:r>
        <w:t>(</w:t>
      </w:r>
      <w:proofErr w:type="spellStart"/>
      <w:proofErr w:type="gramStart"/>
      <w:r>
        <w:t>ronda,Acción</w:t>
      </w:r>
      <w:proofErr w:type="gramEnd"/>
      <w:r>
        <w:t>,valorjugadaPatron</w:t>
      </w:r>
      <w:proofErr w:type="spellEnd"/>
      <w:r>
        <w:t>)</w:t>
      </w:r>
    </w:p>
    <w:p w14:paraId="5F4743A4" w14:textId="77777777" w:rsidR="00B8515C" w:rsidRDefault="00B8515C" w:rsidP="00B8515C">
      <w:r>
        <w:t>}</w:t>
      </w:r>
    </w:p>
    <w:p w14:paraId="4BFAC0D2" w14:textId="77777777" w:rsidR="00B8515C" w:rsidRDefault="00B8515C" w:rsidP="00B8515C">
      <w:r>
        <w:t>Si(</w:t>
      </w:r>
      <w:proofErr w:type="spellStart"/>
      <w:r>
        <w:t>patron</w:t>
      </w:r>
      <w:proofErr w:type="spellEnd"/>
      <w:r>
        <w:t>=</w:t>
      </w:r>
      <w:proofErr w:type="spellStart"/>
      <w:r>
        <w:t>calling</w:t>
      </w:r>
      <w:proofErr w:type="spellEnd"/>
      <w:r>
        <w:t>)</w:t>
      </w:r>
    </w:p>
    <w:p w14:paraId="6DC414C0" w14:textId="77777777" w:rsidR="00B8515C" w:rsidRDefault="00B8515C" w:rsidP="00B8515C">
      <w:r>
        <w:t>{</w:t>
      </w:r>
    </w:p>
    <w:p w14:paraId="165CE923" w14:textId="77777777" w:rsidR="00B8515C" w:rsidRDefault="00B8515C" w:rsidP="00B8515C">
      <w:proofErr w:type="spellStart"/>
      <w:r>
        <w:t>Prob</w:t>
      </w:r>
      <w:proofErr w:type="spellEnd"/>
      <w:r>
        <w:t>=</w:t>
      </w:r>
      <w:proofErr w:type="spellStart"/>
      <w:proofErr w:type="gramStart"/>
      <w:r>
        <w:t>probCalling</w:t>
      </w:r>
      <w:proofErr w:type="spellEnd"/>
      <w:r>
        <w:t>(</w:t>
      </w:r>
      <w:proofErr w:type="gramEnd"/>
      <w:r>
        <w:t>)</w:t>
      </w:r>
    </w:p>
    <w:p w14:paraId="0568A009" w14:textId="77777777" w:rsidR="00B8515C" w:rsidRDefault="00B8515C" w:rsidP="00B8515C">
      <w:r>
        <w:t>}</w:t>
      </w:r>
    </w:p>
    <w:p w14:paraId="19D03537" w14:textId="77777777" w:rsidR="00B8515C" w:rsidRDefault="00B8515C" w:rsidP="00B8515C">
      <w:r>
        <w:t>Triple&lt;-</w:t>
      </w:r>
      <w:proofErr w:type="spellStart"/>
      <w:proofErr w:type="gramStart"/>
      <w:r>
        <w:t>modificaTriple</w:t>
      </w:r>
      <w:proofErr w:type="spellEnd"/>
      <w:r>
        <w:t>(</w:t>
      </w:r>
      <w:proofErr w:type="spellStart"/>
      <w:proofErr w:type="gramEnd"/>
      <w:r>
        <w:t>manoOponente</w:t>
      </w:r>
      <w:proofErr w:type="spellEnd"/>
      <w:r>
        <w:t xml:space="preserve">, </w:t>
      </w:r>
      <w:proofErr w:type="spellStart"/>
      <w:r>
        <w:t>triple,prob</w:t>
      </w:r>
      <w:proofErr w:type="spellEnd"/>
      <w:r>
        <w:t>)</w:t>
      </w:r>
    </w:p>
    <w:p w14:paraId="63963E71" w14:textId="77777777" w:rsidR="00B8515C" w:rsidRDefault="00B8515C" w:rsidP="00B8515C">
      <w:r>
        <w:t>}</w:t>
      </w:r>
    </w:p>
    <w:p w14:paraId="15E66F7D" w14:textId="77777777" w:rsidR="00B8515C" w:rsidRDefault="00B8515C" w:rsidP="00B8515C">
      <w:r>
        <w:t>}</w:t>
      </w:r>
    </w:p>
    <w:p w14:paraId="444FBA3E" w14:textId="77777777" w:rsidR="00B12739" w:rsidRDefault="00B12739" w:rsidP="00B8515C">
      <w:r>
        <w:t>Dado que en esta ronda no hay cartas en Mesa, ese valor es 0.</w:t>
      </w:r>
    </w:p>
    <w:p w14:paraId="41A8C054" w14:textId="77777777" w:rsidR="00B8515C" w:rsidRDefault="00B8515C" w:rsidP="00B8515C">
      <w:r>
        <w:t>Este proceso (actualizar pesos, calcular factores, calcular probabilidad triple del algoritmo y rellenar tabla de probabilidades de acción del oponente) se repite con cada acción de la ronda de apuestas durante la partida.</w:t>
      </w:r>
    </w:p>
    <w:p w14:paraId="01E72E43" w14:textId="77777777" w:rsidR="00707605" w:rsidRDefault="00707605" w:rsidP="00707605">
      <w:pPr>
        <w:rPr>
          <w:b/>
          <w:sz w:val="32"/>
        </w:rPr>
      </w:pPr>
      <w:r>
        <w:t xml:space="preserve">Una vez actualizados </w:t>
      </w:r>
      <w:r w:rsidR="00B8515C">
        <w:t>los valores de acción y las tablas correspondientes</w:t>
      </w:r>
      <w:r>
        <w:t xml:space="preserve">, pasamos a la siguiente </w:t>
      </w:r>
      <w:r w:rsidR="00B8515C">
        <w:t>ronda de juego.</w:t>
      </w:r>
    </w:p>
    <w:p w14:paraId="1CE6685B" w14:textId="77777777" w:rsidR="00835A6F" w:rsidRDefault="00707605">
      <w:pPr>
        <w:pStyle w:val="Ttulo3"/>
      </w:pPr>
      <w:proofErr w:type="spellStart"/>
      <w:r>
        <w:lastRenderedPageBreak/>
        <w:t>Flop</w:t>
      </w:r>
      <w:proofErr w:type="spellEnd"/>
      <w:r>
        <w:t xml:space="preserve"> y </w:t>
      </w:r>
      <w:proofErr w:type="spellStart"/>
      <w:r>
        <w:t>Turn</w:t>
      </w:r>
      <w:proofErr w:type="spellEnd"/>
    </w:p>
    <w:p w14:paraId="4E3E1E63" w14:textId="77777777" w:rsidR="00707605" w:rsidRDefault="00707605" w:rsidP="00707605">
      <w:r>
        <w:t>He agrupado ambas fases en este punto porque tienen una composición parecida: hay varias cartas comunes, pero aún quedan cartas por salir. Además, al haber al menos 5 cartas entre la mano y la mesa, la fórmula de Chen deja de ser efectiva pues ya hay jugadas. Ahora las jugadas siguen la puntuación mencionada previamente (0 a 9, siendo 0 carta más alta y 9 Escalera Real).</w:t>
      </w:r>
    </w:p>
    <w:p w14:paraId="402096B4" w14:textId="77777777" w:rsidR="00707605" w:rsidRDefault="00707605" w:rsidP="00707605">
      <w:r>
        <w:t xml:space="preserve">Antes de nada, lo primero que hay que hacer es actualizar la tabla de probabilidades con las cartas reveladas en la fase correspondiente (3 cartas en </w:t>
      </w:r>
      <w:proofErr w:type="spellStart"/>
      <w:r>
        <w:t>Flop</w:t>
      </w:r>
      <w:proofErr w:type="spellEnd"/>
      <w:r>
        <w:t xml:space="preserve"> y 1 en </w:t>
      </w:r>
      <w:proofErr w:type="spellStart"/>
      <w:r>
        <w:t>Turn</w:t>
      </w:r>
      <w:proofErr w:type="spellEnd"/>
      <w:r>
        <w:t>), haciendo que todas las combinaciones de cartas que incluyan dichas cartas tengan probabilidad 0.</w:t>
      </w:r>
    </w:p>
    <w:p w14:paraId="3D424FF5" w14:textId="77777777" w:rsidR="00707605" w:rsidRDefault="00707605" w:rsidP="00707605">
      <w:proofErr w:type="spellStart"/>
      <w:r>
        <w:t>Despues</w:t>
      </w:r>
      <w:proofErr w:type="spellEnd"/>
      <w:r>
        <w:t>, podemos empezar a valorar la situación con la información que tenemos.</w:t>
      </w:r>
    </w:p>
    <w:p w14:paraId="3402384E" w14:textId="77777777" w:rsidR="00707605" w:rsidRDefault="00707605" w:rsidP="00707605">
      <w:r>
        <w:t>En este caso, no podemos hacer un simple cálculo para determinar qué puede tener el oponente, puesto que hay muchas más variables posibles en lo que se refiere a las posibles combinaciones de mano.</w:t>
      </w:r>
    </w:p>
    <w:p w14:paraId="5436DB0E" w14:textId="061BB5BF" w:rsidR="00707605" w:rsidRDefault="00707605" w:rsidP="00707605">
      <w:r>
        <w:t xml:space="preserve">Para poder automatizar esto, tomaremos como base las ideas plasmadas en </w:t>
      </w:r>
      <w:proofErr w:type="spellStart"/>
      <w:r>
        <w:t>Algorithms</w:t>
      </w:r>
      <w:proofErr w:type="spellEnd"/>
      <w:r>
        <w:t xml:space="preserve"> and </w:t>
      </w:r>
      <w:proofErr w:type="spellStart"/>
      <w:r>
        <w:t>Assessment</w:t>
      </w:r>
      <w:proofErr w:type="spellEnd"/>
      <w:r>
        <w:t xml:space="preserve"> in </w:t>
      </w:r>
      <w:proofErr w:type="spellStart"/>
      <w:r>
        <w:t>Computer</w:t>
      </w:r>
      <w:proofErr w:type="spellEnd"/>
      <w:r>
        <w:t xml:space="preserve"> </w:t>
      </w:r>
      <w:del w:id="2080" w:author="Álvaro Gonzalez" w:date="2020-06-16T22:12:00Z">
        <w:r w:rsidDel="000B0FB3">
          <w:delText>Poker</w:delText>
        </w:r>
      </w:del>
      <w:ins w:id="2081" w:author="Álvaro Gonzalez" w:date="2020-06-16T22:12:00Z">
        <w:r w:rsidR="000B0FB3">
          <w:t>Póker</w:t>
        </w:r>
      </w:ins>
      <w:r>
        <w:t>, la tesis doctoral de Darse Billings de la universidad de Alberta. En la tesis, habla de distintas estrategias para cómo automatizar el juego de póker.</w:t>
      </w:r>
    </w:p>
    <w:p w14:paraId="577E964E" w14:textId="0B8266E1" w:rsidR="00707605" w:rsidRDefault="00707605" w:rsidP="00707605">
      <w:r>
        <w:t xml:space="preserve">En </w:t>
      </w:r>
      <w:del w:id="2082" w:author="Álvaro Gonzalez" w:date="2020-06-16T03:44:00Z">
        <w:r w:rsidDel="00917BE6">
          <w:delText xml:space="preserve">esa </w:delText>
        </w:r>
      </w:del>
      <w:ins w:id="2083" w:author="Álvaro Gonzalez" w:date="2020-06-16T03:44:00Z">
        <w:r w:rsidR="00917BE6">
          <w:t xml:space="preserve">dicha </w:t>
        </w:r>
      </w:ins>
      <w:r>
        <w:t>tesis, se define el valor de Fuerza de Mano (FM), que es la probabilidad de que una mano sea mejor que la del oponente, al igual que el Valor Potencial de la Mano (VPM), que es la fuerza potencial con las posteriores cartas.</w:t>
      </w:r>
    </w:p>
    <w:p w14:paraId="01B3A3AE" w14:textId="489AD81C" w:rsidR="00917BE6" w:rsidDel="00917BE6" w:rsidRDefault="00707605" w:rsidP="00917BE6">
      <w:pPr>
        <w:rPr>
          <w:del w:id="2084" w:author="Álvaro Gonzalez" w:date="2020-06-16T03:43:00Z"/>
        </w:rPr>
      </w:pPr>
      <w:r>
        <w:t>Estas definiciones nos sirven de base para este proyecto, aunque vamos a realizar modificaciones sobre eso para que se amolden a nuestro algoritmo.</w:t>
      </w:r>
      <w:ins w:id="2085" w:author="Álvaro Gonzalez" w:date="2020-06-16T03:44:00Z">
        <w:r w:rsidR="00917BE6">
          <w:t xml:space="preserve"> </w:t>
        </w:r>
      </w:ins>
    </w:p>
    <w:p w14:paraId="29B80B38" w14:textId="77777777" w:rsidR="00707605" w:rsidRDefault="00707605" w:rsidP="00707605">
      <w:r>
        <w:t>Para empezar, vamos a calcular cómo de buena es la mano con respecto a las posibles manos del oponente. Pero antes de eso, es necesario hacer una simplificación, de cara a ayudar a los cálculos: únicamente se van a tomar en consideración variaciones en la puntuación directa de la jugada, no en su desempate. Es decir, si cada jugador tiene una pareja, se van a considerar como “jugadas iguales”, aunque en la práctica esto no tenga que ser estrictamente cierto.</w:t>
      </w:r>
    </w:p>
    <w:p w14:paraId="14932462" w14:textId="77777777" w:rsidR="00707605" w:rsidRDefault="00707605" w:rsidP="00707605">
      <w:r>
        <w:t>Con esto, podemos empezar a ver cómo de buena es esta mano, para eso comprobamos si, con cada combinación de dos cartas posibles del oponente su jugada es mejor, peor o igual que la del jugador.</w:t>
      </w:r>
    </w:p>
    <w:p w14:paraId="6BE7908D" w14:textId="77777777" w:rsidR="00707605" w:rsidRDefault="00707605" w:rsidP="00707605">
      <w:proofErr w:type="spellStart"/>
      <w:proofErr w:type="gramStart"/>
      <w:r>
        <w:t>CalcularFuerzaMano</w:t>
      </w:r>
      <w:proofErr w:type="spellEnd"/>
      <w:r>
        <w:t>(</w:t>
      </w:r>
      <w:proofErr w:type="spellStart"/>
      <w:proofErr w:type="gramEnd"/>
      <w:r>
        <w:t>valorjugadaJugador</w:t>
      </w:r>
      <w:proofErr w:type="spellEnd"/>
      <w:r>
        <w:t>, Mesa)</w:t>
      </w:r>
    </w:p>
    <w:p w14:paraId="2DA15FF8" w14:textId="77777777" w:rsidR="00707605" w:rsidRDefault="00707605" w:rsidP="00707605">
      <w:r>
        <w:t>{</w:t>
      </w:r>
    </w:p>
    <w:p w14:paraId="22EB728E" w14:textId="77777777" w:rsidR="00707605" w:rsidRDefault="00707605" w:rsidP="00707605">
      <w:proofErr w:type="spellStart"/>
      <w:r>
        <w:t>Float</w:t>
      </w:r>
      <w:proofErr w:type="spellEnd"/>
      <w:r>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=0;</w:t>
      </w:r>
    </w:p>
    <w:p w14:paraId="3D9673AC" w14:textId="77777777" w:rsidR="00707605" w:rsidRDefault="00707605" w:rsidP="00707605">
      <w:r>
        <w:t>*Considerando cada una de las posibles manos del oponente*</w:t>
      </w:r>
    </w:p>
    <w:p w14:paraId="4FE06F44" w14:textId="77777777" w:rsidR="00707605" w:rsidRDefault="00707605" w:rsidP="00707605">
      <w:r>
        <w:t>para cada (</w:t>
      </w:r>
      <w:proofErr w:type="spellStart"/>
      <w:r>
        <w:t>ManoOponente</w:t>
      </w:r>
      <w:proofErr w:type="spellEnd"/>
      <w:r>
        <w:t>):</w:t>
      </w:r>
    </w:p>
    <w:p w14:paraId="70195F1D" w14:textId="77777777" w:rsidR="00707605" w:rsidRDefault="00707605" w:rsidP="00707605">
      <w:r>
        <w:lastRenderedPageBreak/>
        <w:tab/>
        <w:t>{</w:t>
      </w:r>
    </w:p>
    <w:p w14:paraId="1862CC74" w14:textId="77777777" w:rsidR="00707605" w:rsidRDefault="00707605" w:rsidP="00707605">
      <w:r>
        <w:tab/>
      </w:r>
      <w:proofErr w:type="spellStart"/>
      <w:r>
        <w:t>Jugada_oponente</w:t>
      </w:r>
      <w:proofErr w:type="spellEnd"/>
      <w:r>
        <w:t xml:space="preserve"> = </w:t>
      </w:r>
      <w:proofErr w:type="spellStart"/>
      <w:r>
        <w:t>ManoOponente</w:t>
      </w:r>
      <w:proofErr w:type="spellEnd"/>
      <w:r>
        <w:t xml:space="preserve"> + Mesa;</w:t>
      </w:r>
    </w:p>
    <w:p w14:paraId="214A4DCB" w14:textId="77777777" w:rsidR="00707605" w:rsidRDefault="00707605" w:rsidP="00707605">
      <w:r>
        <w:tab/>
      </w:r>
      <w:proofErr w:type="spellStart"/>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p>
    <w:p w14:paraId="3A971B72" w14:textId="77777777" w:rsidR="00707605" w:rsidRDefault="00707605" w:rsidP="00707605">
      <w:pPr>
        <w:ind w:left="708" w:firstLine="0"/>
      </w:pPr>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superiores</w:t>
      </w:r>
      <w:r>
        <w:t>=</w:t>
      </w:r>
      <w:r w:rsidRPr="000423AC">
        <w:t xml:space="preserve"> </w:t>
      </w:r>
      <w:proofErr w:type="spellStart"/>
      <w:r>
        <w:t>N</w:t>
      </w:r>
      <w:r>
        <w:rPr>
          <w:vertAlign w:val="subscript"/>
        </w:rPr>
        <w:t>Valores</w:t>
      </w:r>
      <w:proofErr w:type="spellEnd"/>
      <w:r>
        <w:rPr>
          <w:vertAlign w:val="subscript"/>
        </w:rPr>
        <w:t xml:space="preserve"> superiores</w:t>
      </w:r>
      <w:r>
        <w:t xml:space="preserve"> +1*</w:t>
      </w:r>
      <w:r w:rsidRPr="007F41FC">
        <w:t xml:space="preserve"> </w:t>
      </w:r>
      <w:r>
        <w:t>P</w:t>
      </w:r>
      <w:r>
        <w:rPr>
          <w:vertAlign w:val="subscript"/>
        </w:rPr>
        <w:t xml:space="preserve">r </w:t>
      </w:r>
      <w:r>
        <w:t>{</w:t>
      </w:r>
      <w:proofErr w:type="spellStart"/>
      <w:proofErr w:type="gramStart"/>
      <w:r>
        <w:t>ManoOponente</w:t>
      </w:r>
      <w:proofErr w:type="spellEnd"/>
      <w:r>
        <w:t xml:space="preserve"> </w:t>
      </w:r>
      <w:r>
        <w:rPr>
          <w:rFonts w:ascii="Arial Narrow" w:hAnsi="Arial Narrow"/>
        </w:rPr>
        <w:t>}</w:t>
      </w:r>
      <w:proofErr w:type="gramEnd"/>
      <w:r>
        <w:t>;</w:t>
      </w:r>
    </w:p>
    <w:p w14:paraId="5204AED1" w14:textId="77777777" w:rsidR="00707605" w:rsidRDefault="00707605" w:rsidP="00707605">
      <w:pPr>
        <w:ind w:left="708" w:firstLine="0"/>
      </w:pPr>
      <w:r>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iguales</w:t>
      </w:r>
      <w:r>
        <w:t>=</w:t>
      </w:r>
      <w:r w:rsidRPr="000423AC">
        <w:t xml:space="preserve"> </w:t>
      </w:r>
      <w:proofErr w:type="spellStart"/>
      <w:r>
        <w:t>N</w:t>
      </w:r>
      <w:r>
        <w:rPr>
          <w:vertAlign w:val="subscript"/>
        </w:rPr>
        <w:t>Valores</w:t>
      </w:r>
      <w:proofErr w:type="spellEnd"/>
      <w:r>
        <w:rPr>
          <w:vertAlign w:val="subscript"/>
        </w:rPr>
        <w:t xml:space="preserve"> iguales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18B36FEE" w14:textId="77777777" w:rsidR="00707605" w:rsidRDefault="00707605" w:rsidP="00707605">
      <w:pPr>
        <w:ind w:left="708" w:firstLine="0"/>
      </w:pPr>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inferiores</w:t>
      </w:r>
      <w:r>
        <w:t>=</w:t>
      </w:r>
      <w:r w:rsidRPr="000423AC">
        <w:t xml:space="preserve"> </w:t>
      </w:r>
      <w:proofErr w:type="spellStart"/>
      <w:r>
        <w:t>N</w:t>
      </w:r>
      <w:r>
        <w:rPr>
          <w:vertAlign w:val="subscript"/>
        </w:rPr>
        <w:t>Valores</w:t>
      </w:r>
      <w:proofErr w:type="spellEnd"/>
      <w:r>
        <w:rPr>
          <w:vertAlign w:val="subscript"/>
        </w:rPr>
        <w:t xml:space="preserve"> inferiores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36D9B56F" w14:textId="77777777" w:rsidR="00707605" w:rsidRDefault="00707605" w:rsidP="00707605">
      <w:pPr>
        <w:ind w:firstLine="708"/>
      </w:pPr>
      <w:r>
        <w:t>}</w:t>
      </w:r>
    </w:p>
    <w:p w14:paraId="59123119" w14:textId="77777777" w:rsidR="00707605" w:rsidRDefault="00707605" w:rsidP="00707605">
      <w:proofErr w:type="spellStart"/>
      <w:r>
        <w:t>FM</w:t>
      </w:r>
      <w:r>
        <w:rPr>
          <w:vertAlign w:val="subscript"/>
        </w:rPr>
        <w:t>superior</w:t>
      </w:r>
      <w:proofErr w:type="spellEnd"/>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inferioes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29F27AC1" w14:textId="77777777" w:rsidR="00707605" w:rsidRDefault="00707605" w:rsidP="00707605">
      <w:proofErr w:type="spellStart"/>
      <w:r>
        <w:t>FM</w:t>
      </w:r>
      <w:r>
        <w:rPr>
          <w:vertAlign w:val="subscript"/>
        </w:rPr>
        <w:t>igual</w:t>
      </w:r>
      <w:proofErr w:type="spellEnd"/>
      <w:proofErr w:type="gramStart"/>
      <w:r>
        <w:t>=(</w:t>
      </w:r>
      <w:proofErr w:type="spellStart"/>
      <w:proofErr w:type="gramEnd"/>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565BFC74" w14:textId="77777777" w:rsidR="00707605" w:rsidRPr="00F56CFB" w:rsidRDefault="00707605" w:rsidP="00707605">
      <w:proofErr w:type="spellStart"/>
      <w:r>
        <w:t>FM</w:t>
      </w:r>
      <w:r>
        <w:rPr>
          <w:vertAlign w:val="subscript"/>
        </w:rPr>
        <w:t>inferior</w:t>
      </w:r>
      <w:proofErr w:type="spellEnd"/>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supeiores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21F0CCC7" w14:textId="77777777" w:rsidR="00707605" w:rsidRDefault="00707605" w:rsidP="00707605">
      <w:r>
        <w:t>}</w:t>
      </w:r>
    </w:p>
    <w:p w14:paraId="2DECB194" w14:textId="77777777" w:rsidR="00707605" w:rsidRDefault="00707605" w:rsidP="00707605">
      <w:r>
        <w:t xml:space="preserve">Siendo </w:t>
      </w:r>
      <w:proofErr w:type="spellStart"/>
      <w:r>
        <w:t>FM</w:t>
      </w:r>
      <w:r>
        <w:rPr>
          <w:vertAlign w:val="subscript"/>
        </w:rPr>
        <w:t>superior</w:t>
      </w:r>
      <w:proofErr w:type="spellEnd"/>
      <w:r>
        <w:t xml:space="preserve"> el porcentaje en que nuestra mano es superior a la del oponente, </w:t>
      </w:r>
      <w:proofErr w:type="spellStart"/>
      <w:r>
        <w:t>FM</w:t>
      </w:r>
      <w:r>
        <w:rPr>
          <w:vertAlign w:val="subscript"/>
        </w:rPr>
        <w:t>igual</w:t>
      </w:r>
      <w:proofErr w:type="spellEnd"/>
      <w:r>
        <w:rPr>
          <w:vertAlign w:val="subscript"/>
        </w:rPr>
        <w:t xml:space="preserve"> </w:t>
      </w:r>
      <w:r>
        <w:t xml:space="preserve">el porcentaje en que nuestra mano es igual a la del oponente y </w:t>
      </w:r>
      <w:proofErr w:type="spellStart"/>
      <w:r>
        <w:t>FM</w:t>
      </w:r>
      <w:r>
        <w:rPr>
          <w:vertAlign w:val="subscript"/>
        </w:rPr>
        <w:t>inferior</w:t>
      </w:r>
      <w:proofErr w:type="spellEnd"/>
      <w:r>
        <w:rPr>
          <w:vertAlign w:val="subscript"/>
        </w:rPr>
        <w:t xml:space="preserve"> </w:t>
      </w:r>
      <w:r>
        <w:t>el porcentaje en que nuestra mano es inferior a la del oponente. Como se puede observar, no estamos únicamente contando, sino que estamos sumando el P</w:t>
      </w:r>
      <w:r>
        <w:rPr>
          <w:vertAlign w:val="subscript"/>
        </w:rPr>
        <w:t xml:space="preserve">r </w:t>
      </w:r>
      <w:r>
        <w:t>de esa mano para hacer el conteo, porque no todas manos tienen la misma probabilidad de aparecer.</w:t>
      </w:r>
    </w:p>
    <w:p w14:paraId="6C6558F3" w14:textId="77777777" w:rsidR="00707605" w:rsidRDefault="00707605" w:rsidP="00707605">
      <w:r>
        <w:t>Pongamos un ejemplo sobre esto:</w:t>
      </w:r>
    </w:p>
    <w:p w14:paraId="0712487C" w14:textId="77777777" w:rsidR="00707605" w:rsidRDefault="00707605" w:rsidP="00707605">
      <w:r>
        <w:t>Teniendo una mano de {</w:t>
      </w:r>
      <w:r>
        <w:rPr>
          <w:color w:val="FF0000"/>
        </w:rPr>
        <w:t>9</w:t>
      </w:r>
      <w:r w:rsidRPr="00FF4E03">
        <w:rPr>
          <w:rFonts w:ascii="Arial Narrow" w:hAnsi="Arial Narrow"/>
          <w:color w:val="FF0000"/>
        </w:rPr>
        <w:t>♦</w:t>
      </w:r>
      <w:r w:rsidRPr="006B795F">
        <w:rPr>
          <w:color w:val="FF0000"/>
        </w:rPr>
        <w:t xml:space="preserve"> </w:t>
      </w:r>
      <w:r>
        <w:rPr>
          <w:color w:val="FF0000"/>
        </w:rPr>
        <w:t>8</w:t>
      </w:r>
      <w:r w:rsidRPr="00FF4E03">
        <w:rPr>
          <w:rFonts w:ascii="Arial Narrow" w:hAnsi="Arial Narrow"/>
          <w:color w:val="FF0000"/>
        </w:rPr>
        <w:t>♦</w:t>
      </w:r>
      <w:r w:rsidRPr="003C6CFD">
        <w:rPr>
          <w:rFonts w:ascii="Calibri" w:hAnsi="Calibri"/>
        </w:rPr>
        <w:t>}</w:t>
      </w:r>
      <w:r>
        <w:t xml:space="preserve"> y en la mesa se han revelado {</w:t>
      </w:r>
      <w:r>
        <w:rPr>
          <w:color w:val="FF0000"/>
        </w:rPr>
        <w:t>Q</w:t>
      </w:r>
      <w:r w:rsidRPr="00FF4E03">
        <w:rPr>
          <w:rFonts w:ascii="Arial Narrow" w:hAnsi="Arial Narrow"/>
          <w:color w:val="FF0000"/>
        </w:rPr>
        <w:t>♦</w:t>
      </w:r>
      <w:r w:rsidRPr="006B795F">
        <w:rPr>
          <w:color w:val="FF0000"/>
        </w:rPr>
        <w:t xml:space="preserve"> </w:t>
      </w:r>
      <w:r>
        <w:rPr>
          <w:color w:val="FF0000"/>
        </w:rPr>
        <w:t>10</w:t>
      </w:r>
      <w:r w:rsidRPr="00FF4E03">
        <w:rPr>
          <w:rFonts w:ascii="Arial Narrow" w:hAnsi="Arial Narrow"/>
          <w:color w:val="FF0000"/>
        </w:rPr>
        <w:t>♦</w:t>
      </w:r>
      <w:r w:rsidRPr="006B795F">
        <w:rPr>
          <w:color w:val="FF0000"/>
        </w:rPr>
        <w:t xml:space="preserve"> </w:t>
      </w:r>
      <w:r>
        <w:rPr>
          <w:color w:val="FF0000"/>
        </w:rPr>
        <w:t>J</w:t>
      </w:r>
      <w:r w:rsidRPr="00FF4E03">
        <w:rPr>
          <w:rFonts w:ascii="Arial Narrow" w:hAnsi="Arial Narrow"/>
          <w:color w:val="FF0000"/>
        </w:rPr>
        <w:t>♦</w:t>
      </w:r>
      <w:r w:rsidRPr="003C6CFD">
        <w:rPr>
          <w:rFonts w:ascii="Calibri" w:hAnsi="Calibri"/>
        </w:rPr>
        <w:t>}</w:t>
      </w:r>
      <w:r>
        <w:t>, lo cual nos da una escalera de color. La única combinación posible con estas cartas para que nuestro oponente nos gane el oponente es con una mano de {</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y no habiendo ninguna posible combinación de manos que iguale la nuestra.</w:t>
      </w:r>
    </w:p>
    <w:p w14:paraId="6373673B" w14:textId="77777777" w:rsidR="00707605" w:rsidRDefault="00707605" w:rsidP="00707605">
      <w:r>
        <w:t xml:space="preserve">Durante el </w:t>
      </w:r>
      <w:proofErr w:type="spellStart"/>
      <w:r>
        <w:t>preflop</w:t>
      </w:r>
      <w:proofErr w:type="spellEnd"/>
      <w:r>
        <w:t>, el oponente ha visto la mano, sin hacer ninguna subida, por lo P</w:t>
      </w:r>
      <w:r>
        <w:rPr>
          <w:vertAlign w:val="subscript"/>
        </w:rPr>
        <w:t xml:space="preserve">r </w:t>
      </w:r>
      <w:r>
        <w:t>{</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 1*0,2=0,2. Lo cual, hace que sea menos probable que el oponente tenga dicha mano que si hubiera tenido una jugada agresiva en el </w:t>
      </w:r>
      <w:proofErr w:type="spellStart"/>
      <w:r>
        <w:t>preflop</w:t>
      </w:r>
      <w:proofErr w:type="spellEnd"/>
      <w:r>
        <w:t xml:space="preserve">, haciendo que el valor de </w:t>
      </w:r>
      <w:proofErr w:type="spellStart"/>
      <w:r>
        <w:t>FM</w:t>
      </w:r>
      <w:r>
        <w:rPr>
          <w:vertAlign w:val="subscript"/>
        </w:rPr>
        <w:t>inferior</w:t>
      </w:r>
      <w:proofErr w:type="spellEnd"/>
      <w:r>
        <w:rPr>
          <w:vertAlign w:val="subscript"/>
        </w:rPr>
        <w:t xml:space="preserve"> </w:t>
      </w:r>
      <w:r>
        <w:t>sea menor.</w:t>
      </w:r>
    </w:p>
    <w:p w14:paraId="5D4C2663" w14:textId="77777777" w:rsidR="00707605" w:rsidRDefault="00707605" w:rsidP="00707605"/>
    <w:p w14:paraId="4D6989A4" w14:textId="77777777" w:rsidR="00707605" w:rsidRDefault="00707605" w:rsidP="00707605">
      <w:r>
        <w:t xml:space="preserve">En estas fases, este valor FM no es suficiente para perfilar una estrategia, pues aún quedan cartas por salir e información que revelarse: en el </w:t>
      </w:r>
      <w:proofErr w:type="spellStart"/>
      <w:r>
        <w:t>Flop</w:t>
      </w:r>
      <w:proofErr w:type="spellEnd"/>
      <w:r>
        <w:t xml:space="preserve"> 2 cartas y en el </w:t>
      </w:r>
      <w:proofErr w:type="spellStart"/>
      <w:r>
        <w:t>Turn</w:t>
      </w:r>
      <w:proofErr w:type="spellEnd"/>
      <w:r>
        <w:t xml:space="preserve"> 1 carta.</w:t>
      </w:r>
    </w:p>
    <w:p w14:paraId="64D24513" w14:textId="77777777" w:rsidR="00707605" w:rsidRDefault="00707605" w:rsidP="00707605">
      <w:r>
        <w:lastRenderedPageBreak/>
        <w:t>Para esto, hay que intentar suponer cómo evolucionarán las manos con las posibles cartas. Hay dos maneras de enfocarlo:</w:t>
      </w:r>
    </w:p>
    <w:p w14:paraId="71B0C457" w14:textId="77777777" w:rsidR="00707605" w:rsidRDefault="00707605" w:rsidP="00707605">
      <w:pPr>
        <w:pStyle w:val="Prrafodelista"/>
        <w:numPr>
          <w:ilvl w:val="0"/>
          <w:numId w:val="48"/>
        </w:numPr>
        <w:spacing w:after="160" w:line="259" w:lineRule="auto"/>
        <w:contextualSpacing/>
      </w:pPr>
      <w:r>
        <w:t xml:space="preserve">Durante el </w:t>
      </w:r>
      <w:proofErr w:type="spellStart"/>
      <w:r>
        <w:t>flop</w:t>
      </w:r>
      <w:proofErr w:type="spellEnd"/>
      <w:r>
        <w:t xml:space="preserve"> considerar ambas posibles cartas Considerar únicamente la siguiente carta a salir.</w:t>
      </w:r>
    </w:p>
    <w:p w14:paraId="256920AA" w14:textId="77777777" w:rsidR="00707605" w:rsidRDefault="00707605" w:rsidP="00707605">
      <w:r>
        <w:t xml:space="preserve">En el primer caso, se tendría que considerar, para cada una de las posibles manos del oponente, cada una de las posibles 45 cartas restantes del mazo y, así mismo, para cada una de esas 45 cartas restantes, cómo afectaría la jugada para cada una de las 43 cartas restantes durante el </w:t>
      </w:r>
      <w:proofErr w:type="spellStart"/>
      <w:r>
        <w:t>flop</w:t>
      </w:r>
      <w:proofErr w:type="spellEnd"/>
      <w:r>
        <w:t xml:space="preserve"> y luego durante el </w:t>
      </w:r>
      <w:proofErr w:type="spellStart"/>
      <w:r>
        <w:t>turn</w:t>
      </w:r>
      <w:proofErr w:type="spellEnd"/>
      <w:r>
        <w:t xml:space="preserve"> considerar de nuevo las 43 cartas restantes para cada mano posible del oponente, aunque solo habría que calcularlo una vez</w:t>
      </w:r>
    </w:p>
    <w:p w14:paraId="4D16D254" w14:textId="77777777" w:rsidR="00707605" w:rsidRDefault="00707605" w:rsidP="00707605">
      <w:r>
        <w:t xml:space="preserve">Mientras que, en el segundo caso, únicamente se tiene que considerar para cada una de las posibles manos del oponente, cómo afectaría a la jugada la aparición de cada una de las posibles 45 cartas restantes del mazo durante el </w:t>
      </w:r>
      <w:proofErr w:type="spellStart"/>
      <w:r>
        <w:t>flop</w:t>
      </w:r>
      <w:proofErr w:type="spellEnd"/>
      <w:r>
        <w:t xml:space="preserve"> y para el </w:t>
      </w:r>
      <w:proofErr w:type="spellStart"/>
      <w:r>
        <w:t>turn</w:t>
      </w:r>
      <w:proofErr w:type="spellEnd"/>
      <w:r>
        <w:t xml:space="preserve"> considerar para cada mano posible del oponente la variación de la jugada con las 43 cartas restantes del mazo. Es decir, hacer dos cálculos uno para cada fase.</w:t>
      </w:r>
    </w:p>
    <w:p w14:paraId="7F8FBFAC" w14:textId="77777777" w:rsidR="00707605" w:rsidRDefault="00707605" w:rsidP="00707605">
      <w:r>
        <w:t xml:space="preserve">Vamos a utilizar la segunda opción, principalmente por sencillez de computación. Si bien es cierto que se pierde precisión a la hora de estimar, se gana bastante en rendimiento ya que son menos combinaciones </w:t>
      </w:r>
      <w:proofErr w:type="gramStart"/>
      <w:r>
        <w:t>a</w:t>
      </w:r>
      <w:proofErr w:type="gramEnd"/>
      <w:r>
        <w:t xml:space="preserve"> tener en cuenta.</w:t>
      </w:r>
    </w:p>
    <w:p w14:paraId="48B91D8C" w14:textId="77777777" w:rsidR="00707605" w:rsidRDefault="00707605" w:rsidP="00707605">
      <w:r>
        <w:t>Para ello, calculamos el Valor Potencial de la Mano (VPM), de manera similar a cómo lo calcula Darse Billings en su tesis. Es decir, para cada mano del oponente, analizamos si partimos de estar en ventaja, en igualdad o en inferioridad y analizamos cómo esa situación mejora, empeora o se queda igual (dando lugar a un total de 9 posibilidades)</w:t>
      </w:r>
    </w:p>
    <w:p w14:paraId="00AF6BA4" w14:textId="77777777" w:rsidR="00707605" w:rsidRDefault="00707605" w:rsidP="00707605">
      <w:proofErr w:type="spellStart"/>
      <w:proofErr w:type="gramStart"/>
      <w:r>
        <w:t>CalcularPotencialMano</w:t>
      </w:r>
      <w:proofErr w:type="spellEnd"/>
      <w:r>
        <w:t>(</w:t>
      </w:r>
      <w:proofErr w:type="spellStart"/>
      <w:proofErr w:type="gramEnd"/>
      <w:r>
        <w:t>ManoJugador</w:t>
      </w:r>
      <w:proofErr w:type="spellEnd"/>
      <w:r>
        <w:t>, Mesa,</w:t>
      </w:r>
      <w:r w:rsidRPr="00286B24">
        <w:t xml:space="preserve"> </w:t>
      </w:r>
      <w:proofErr w:type="spellStart"/>
      <w:r>
        <w:t>valorjugadaJugador</w:t>
      </w:r>
      <w:proofErr w:type="spellEnd"/>
      <w:r>
        <w:t>)</w:t>
      </w:r>
    </w:p>
    <w:p w14:paraId="64C115A5" w14:textId="77777777" w:rsidR="00707605" w:rsidRDefault="00707605" w:rsidP="00707605">
      <w:r>
        <w:t>{</w:t>
      </w:r>
    </w:p>
    <w:p w14:paraId="5E683514" w14:textId="77777777" w:rsidR="00707605" w:rsidRDefault="00707605" w:rsidP="00707605">
      <w:proofErr w:type="spellStart"/>
      <w:r>
        <w:t>Float</w:t>
      </w:r>
      <w:proofErr w:type="spellEnd"/>
      <w:r>
        <w:t xml:space="preserve"> array </w:t>
      </w:r>
      <w:proofErr w:type="gramStart"/>
      <w:r>
        <w:t>VPT[</w:t>
      </w:r>
      <w:proofErr w:type="gramEnd"/>
      <w:r>
        <w:t>3] ={0, 0, 0}; //Que servirá para contar el total</w:t>
      </w:r>
    </w:p>
    <w:p w14:paraId="5EC93946" w14:textId="77777777" w:rsidR="00707605" w:rsidRDefault="00707605" w:rsidP="00707605">
      <w:proofErr w:type="spellStart"/>
      <w:r>
        <w:t>Float</w:t>
      </w:r>
      <w:proofErr w:type="spellEnd"/>
      <w:r>
        <w:t xml:space="preserve"> array </w:t>
      </w:r>
      <w:proofErr w:type="gramStart"/>
      <w:r>
        <w:t>VP[</w:t>
      </w:r>
      <w:proofErr w:type="gramEnd"/>
      <w:r>
        <w:t>3][3] ={0, 0, 0; 0, 0 ,0; 0, 0, 0};//Que servirá para contar cada una de las 9 //posibilidades.</w:t>
      </w:r>
    </w:p>
    <w:p w14:paraId="68A719AE" w14:textId="77777777" w:rsidR="00707605" w:rsidRDefault="00707605" w:rsidP="00707605">
      <w:proofErr w:type="spellStart"/>
      <w:r>
        <w:t>int</w:t>
      </w:r>
      <w:proofErr w:type="spellEnd"/>
      <w:r>
        <w:t xml:space="preserve"> i=-1;</w:t>
      </w:r>
    </w:p>
    <w:p w14:paraId="6D910D96" w14:textId="77777777" w:rsidR="00707605" w:rsidRDefault="00707605" w:rsidP="00707605">
      <w:r>
        <w:t>Para cada (</w:t>
      </w:r>
      <w:proofErr w:type="spellStart"/>
      <w:r>
        <w:t>ManoOponente</w:t>
      </w:r>
      <w:proofErr w:type="spellEnd"/>
      <w:r>
        <w:t>)</w:t>
      </w:r>
    </w:p>
    <w:p w14:paraId="70C32A7A" w14:textId="77777777" w:rsidR="00707605" w:rsidRDefault="00707605" w:rsidP="00707605">
      <w:r>
        <w:t>{</w:t>
      </w:r>
    </w:p>
    <w:p w14:paraId="0A41753F" w14:textId="77777777" w:rsidR="00707605" w:rsidRDefault="00707605" w:rsidP="00707605">
      <w:proofErr w:type="spellStart"/>
      <w:r>
        <w:t>Jugada_oponente</w:t>
      </w:r>
      <w:proofErr w:type="spellEnd"/>
      <w:r>
        <w:t xml:space="preserve"> = </w:t>
      </w:r>
      <w:proofErr w:type="spellStart"/>
      <w:r>
        <w:t>ManoOponente</w:t>
      </w:r>
      <w:proofErr w:type="spellEnd"/>
      <w:r>
        <w:t xml:space="preserve"> + Mesa;</w:t>
      </w:r>
    </w:p>
    <w:p w14:paraId="0C3BAD29" w14:textId="77777777" w:rsidR="00707605" w:rsidRDefault="00707605" w:rsidP="00707605">
      <w:proofErr w:type="spellStart"/>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p>
    <w:p w14:paraId="686EA501" w14:textId="77777777" w:rsidR="00707605" w:rsidRDefault="00707605" w:rsidP="00707605">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r>
        <w:t>i=0; //Situación en que tenemos peor   //mano que el oponente</w:t>
      </w:r>
    </w:p>
    <w:p w14:paraId="77BD1085" w14:textId="77777777" w:rsidR="00707605" w:rsidRDefault="00707605" w:rsidP="00707605">
      <w:r>
        <w:lastRenderedPageBreak/>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r>
        <w:t>i=1; //Situación en que tenemos //misma jugada que el oponente</w:t>
      </w:r>
    </w:p>
    <w:p w14:paraId="2B2FB381" w14:textId="77777777" w:rsidR="00707605" w:rsidRDefault="00707605" w:rsidP="00707605">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r>
        <w:t>i=2; //Situación en que tenemos mejor //mano que el oponente.</w:t>
      </w:r>
    </w:p>
    <w:p w14:paraId="600638FF" w14:textId="77777777" w:rsidR="00707605" w:rsidRPr="00776F56" w:rsidRDefault="00707605" w:rsidP="00707605">
      <w:pPr>
        <w:rPr>
          <w:lang w:val="en-GB"/>
        </w:rPr>
      </w:pPr>
      <w:r w:rsidRPr="00776F56">
        <w:rPr>
          <w:lang w:val="en-GB"/>
        </w:rPr>
        <w:t>VPT[</w:t>
      </w:r>
      <w:proofErr w:type="spellStart"/>
      <w:r w:rsidRPr="00776F56">
        <w:rPr>
          <w:lang w:val="en-GB"/>
        </w:rPr>
        <w:t>i</w:t>
      </w:r>
      <w:proofErr w:type="spellEnd"/>
      <w:r w:rsidRPr="00776F56">
        <w:rPr>
          <w:lang w:val="en-GB"/>
        </w:rPr>
        <w:t>]=VPT[</w:t>
      </w:r>
      <w:proofErr w:type="spellStart"/>
      <w:r w:rsidRPr="00776F56">
        <w:rPr>
          <w:lang w:val="en-GB"/>
        </w:rPr>
        <w:t>i</w:t>
      </w:r>
      <w:proofErr w:type="spellEnd"/>
      <w:r w:rsidRPr="00776F56">
        <w:rPr>
          <w:lang w:val="en-GB"/>
        </w:rPr>
        <w:t xml:space="preserve">]+ </w:t>
      </w:r>
      <w:proofErr w:type="spellStart"/>
      <w:r w:rsidRPr="00776F56">
        <w:rPr>
          <w:lang w:val="en-GB"/>
        </w:rPr>
        <w:t>P</w:t>
      </w:r>
      <w:r w:rsidRPr="00776F56">
        <w:rPr>
          <w:vertAlign w:val="subscript"/>
          <w:lang w:val="en-GB"/>
        </w:rPr>
        <w:t>r</w:t>
      </w:r>
      <w:proofErr w:type="spellEnd"/>
      <w:r w:rsidRPr="00776F56">
        <w:rPr>
          <w:vertAlign w:val="subscript"/>
          <w:lang w:val="en-GB"/>
        </w:rPr>
        <w:t xml:space="preserve"> </w:t>
      </w:r>
      <w:proofErr w:type="gramStart"/>
      <w:r w:rsidRPr="00776F56">
        <w:rPr>
          <w:lang w:val="en-GB"/>
        </w:rPr>
        <w:t xml:space="preserve">{ </w:t>
      </w:r>
      <w:proofErr w:type="spellStart"/>
      <w:r w:rsidRPr="00776F56">
        <w:rPr>
          <w:lang w:val="en-GB"/>
        </w:rPr>
        <w:t>ManoOponente</w:t>
      </w:r>
      <w:proofErr w:type="spellEnd"/>
      <w:proofErr w:type="gramEnd"/>
      <w:r w:rsidRPr="00776F56">
        <w:rPr>
          <w:lang w:val="en-GB"/>
        </w:rPr>
        <w:t xml:space="preserve"> </w:t>
      </w:r>
      <w:r w:rsidRPr="00776F56">
        <w:rPr>
          <w:rFonts w:ascii="Arial Narrow" w:hAnsi="Arial Narrow"/>
          <w:lang w:val="en-GB"/>
        </w:rPr>
        <w:t>}</w:t>
      </w:r>
      <w:r w:rsidRPr="00776F56">
        <w:rPr>
          <w:lang w:val="en-GB"/>
        </w:rPr>
        <w:t>;</w:t>
      </w:r>
    </w:p>
    <w:p w14:paraId="69C5865F" w14:textId="77777777" w:rsidR="00707605" w:rsidRDefault="00707605" w:rsidP="00707605">
      <w:r>
        <w:t xml:space="preserve">Para </w:t>
      </w:r>
      <w:proofErr w:type="gramStart"/>
      <w:r>
        <w:t>cada(</w:t>
      </w:r>
      <w:proofErr w:type="spellStart"/>
      <w:proofErr w:type="gramEnd"/>
      <w:r>
        <w:t>CartaRestante</w:t>
      </w:r>
      <w:proofErr w:type="spellEnd"/>
      <w:r>
        <w:t>):</w:t>
      </w:r>
    </w:p>
    <w:p w14:paraId="59C0CE64" w14:textId="77777777" w:rsidR="00707605" w:rsidRDefault="00707605" w:rsidP="00707605">
      <w:pPr>
        <w:ind w:firstLine="708"/>
      </w:pPr>
      <w:r>
        <w:t>{</w:t>
      </w:r>
    </w:p>
    <w:p w14:paraId="54BAB109" w14:textId="77777777" w:rsidR="00707605" w:rsidRDefault="00707605" w:rsidP="00707605">
      <w:r>
        <w:tab/>
      </w:r>
      <w:proofErr w:type="spellStart"/>
      <w:r>
        <w:t>Jugada_Jugador</w:t>
      </w:r>
      <w:proofErr w:type="spellEnd"/>
      <w:r>
        <w:t>’=</w:t>
      </w:r>
      <w:proofErr w:type="spellStart"/>
      <w:r>
        <w:t>ManoJugador+Mesa+CartaRestante</w:t>
      </w:r>
      <w:proofErr w:type="spellEnd"/>
      <w:r>
        <w:t>;</w:t>
      </w:r>
    </w:p>
    <w:p w14:paraId="192696E4" w14:textId="77777777" w:rsidR="00707605" w:rsidRDefault="00707605" w:rsidP="00707605">
      <w:r>
        <w:tab/>
      </w:r>
      <w:proofErr w:type="spellStart"/>
      <w:r>
        <w:t>Jugada_Oponente</w:t>
      </w:r>
      <w:proofErr w:type="spellEnd"/>
      <w:r>
        <w:t>’=</w:t>
      </w:r>
      <w:proofErr w:type="spellStart"/>
      <w:r>
        <w:t>ManoOponente+Mesa+CartaRestante</w:t>
      </w:r>
      <w:proofErr w:type="spellEnd"/>
      <w:r>
        <w:t>;</w:t>
      </w:r>
    </w:p>
    <w:p w14:paraId="78775C87" w14:textId="77777777" w:rsidR="00707605" w:rsidRDefault="00707605" w:rsidP="00707605">
      <w:r>
        <w:tab/>
      </w:r>
      <w:proofErr w:type="spellStart"/>
      <w:r>
        <w:t>valorjugadaOponente</w:t>
      </w:r>
      <w:proofErr w:type="spellEnd"/>
      <w:r>
        <w:t xml:space="preserve">’= </w:t>
      </w:r>
      <w:proofErr w:type="spellStart"/>
      <w:proofErr w:type="gramStart"/>
      <w:r>
        <w:t>calcularValorJugada</w:t>
      </w:r>
      <w:proofErr w:type="spellEnd"/>
      <w:r>
        <w:t>(</w:t>
      </w:r>
      <w:proofErr w:type="spellStart"/>
      <w:proofErr w:type="gramEnd"/>
      <w:r>
        <w:t>Jugada_Oponente</w:t>
      </w:r>
      <w:proofErr w:type="spellEnd"/>
      <w:r>
        <w:t>’);</w:t>
      </w:r>
    </w:p>
    <w:p w14:paraId="16258D9F" w14:textId="77777777" w:rsidR="00707605" w:rsidRDefault="00707605" w:rsidP="00707605">
      <w:r>
        <w:tab/>
      </w:r>
      <w:proofErr w:type="spellStart"/>
      <w:r>
        <w:t>valorjugadaJugador</w:t>
      </w:r>
      <w:proofErr w:type="spellEnd"/>
      <w:r>
        <w:t xml:space="preserve">’= </w:t>
      </w:r>
      <w:proofErr w:type="spellStart"/>
      <w:proofErr w:type="gramStart"/>
      <w:r>
        <w:t>calcularValorJugada</w:t>
      </w:r>
      <w:proofErr w:type="spellEnd"/>
      <w:r>
        <w:t>(</w:t>
      </w:r>
      <w:proofErr w:type="spellStart"/>
      <w:proofErr w:type="gramEnd"/>
      <w:r>
        <w:t>Jugada_Jugador</w:t>
      </w:r>
      <w:proofErr w:type="spellEnd"/>
      <w:r>
        <w:t>’);</w:t>
      </w:r>
    </w:p>
    <w:p w14:paraId="39B6D9DD" w14:textId="77777777" w:rsidR="00707605" w:rsidRDefault="00707605" w:rsidP="00707605">
      <w:pPr>
        <w:ind w:left="708"/>
      </w:pPr>
      <w:r>
        <w:tab/>
      </w:r>
      <w:proofErr w:type="spellStart"/>
      <w:r>
        <w:t>si</w:t>
      </w:r>
      <w:proofErr w:type="spellEnd"/>
      <w:r>
        <w:t xml:space="preserve"> (</w:t>
      </w:r>
      <w:proofErr w:type="spellStart"/>
      <w:r>
        <w:t>valorjugadaOponente</w:t>
      </w:r>
      <w:proofErr w:type="spellEnd"/>
      <w:r>
        <w:t>’&gt;</w:t>
      </w:r>
      <w:r w:rsidRPr="00286B24">
        <w:t xml:space="preserve"> </w:t>
      </w:r>
      <w:proofErr w:type="spellStart"/>
      <w:r>
        <w:t>valorjugadaJugador</w:t>
      </w:r>
      <w:proofErr w:type="spellEnd"/>
      <w:r>
        <w:t>’) -&gt;VP[i][0]= VP[i][0]+1*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//Peor jugada con la nueva carta</w:t>
      </w:r>
    </w:p>
    <w:p w14:paraId="36D0C99A" w14:textId="77777777" w:rsidR="00707605" w:rsidRDefault="00707605" w:rsidP="00707605">
      <w:pPr>
        <w:ind w:left="708"/>
      </w:pPr>
      <w:r>
        <w:tab/>
      </w:r>
      <w:proofErr w:type="spellStart"/>
      <w:r>
        <w:t>si</w:t>
      </w:r>
      <w:proofErr w:type="spellEnd"/>
      <w:r>
        <w:t xml:space="preserve"> (</w:t>
      </w:r>
      <w:proofErr w:type="spellStart"/>
      <w:r>
        <w:t>valorjugadaOponente</w:t>
      </w:r>
      <w:proofErr w:type="spellEnd"/>
      <w:r>
        <w:t>’==</w:t>
      </w:r>
      <w:proofErr w:type="spellStart"/>
      <w:r>
        <w:t>valorjugadaJugador</w:t>
      </w:r>
      <w:proofErr w:type="spellEnd"/>
      <w:r>
        <w:t>’) -&gt;VP[i][1]= VP[i][1]+1*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 Misma jugada con la nueva carta</w:t>
      </w:r>
    </w:p>
    <w:p w14:paraId="02D2FC61" w14:textId="77777777" w:rsidR="00707605" w:rsidRDefault="00707605" w:rsidP="00707605">
      <w:pPr>
        <w:ind w:left="708"/>
      </w:pPr>
      <w:r>
        <w:tab/>
      </w:r>
      <w:proofErr w:type="spellStart"/>
      <w:r>
        <w:t>si</w:t>
      </w:r>
      <w:proofErr w:type="spellEnd"/>
      <w:r>
        <w:t xml:space="preserve"> (</w:t>
      </w:r>
      <w:proofErr w:type="spellStart"/>
      <w:r>
        <w:t>valorjugadaOponente</w:t>
      </w:r>
      <w:proofErr w:type="spellEnd"/>
      <w:r>
        <w:t>’&lt;</w:t>
      </w:r>
      <w:r w:rsidRPr="00286B24">
        <w:t xml:space="preserve"> </w:t>
      </w:r>
      <w:proofErr w:type="spellStart"/>
      <w:r>
        <w:t>valorjugadaJugador</w:t>
      </w:r>
      <w:proofErr w:type="spellEnd"/>
      <w:r>
        <w:t>’) -&gt;VP[i][2]= VP[i][2]+1*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 Mejor jugada con la nueva carta</w:t>
      </w:r>
    </w:p>
    <w:p w14:paraId="7328CA23" w14:textId="77777777" w:rsidR="00707605" w:rsidRDefault="00707605" w:rsidP="00707605">
      <w:pPr>
        <w:ind w:firstLine="708"/>
      </w:pPr>
      <w:r>
        <w:t>}</w:t>
      </w:r>
    </w:p>
    <w:p w14:paraId="7EDF83B2" w14:textId="77777777" w:rsidR="00707605" w:rsidRDefault="00707605" w:rsidP="00707605">
      <w:r>
        <w:t>}</w:t>
      </w:r>
    </w:p>
    <w:p w14:paraId="5FCC327B" w14:textId="77777777" w:rsidR="00707605" w:rsidRDefault="00707605" w:rsidP="00707605">
      <w:r>
        <w:t>//Ahora calculamos los potenciales de la mano, tanto positivo (que, yendo por detrás, mejora la //mano) como negativo (Que, yendo por delante, la mano del oponente mejora y nos supera)</w:t>
      </w:r>
    </w:p>
    <w:p w14:paraId="37B98B66" w14:textId="77777777" w:rsidR="00707605" w:rsidRDefault="00707605" w:rsidP="00707605">
      <w:proofErr w:type="spellStart"/>
      <w:r>
        <w:t>PotPositivo</w:t>
      </w:r>
      <w:proofErr w:type="spellEnd"/>
      <w:r>
        <w:t xml:space="preserve"> = VP[0][2]/</w:t>
      </w:r>
      <w:proofErr w:type="gramStart"/>
      <w:r>
        <w:t>VPT[</w:t>
      </w:r>
      <w:proofErr w:type="gramEnd"/>
      <w:r>
        <w:t>0];</w:t>
      </w:r>
    </w:p>
    <w:p w14:paraId="6425A56A" w14:textId="77777777" w:rsidR="00707605" w:rsidRDefault="00707605" w:rsidP="00707605">
      <w:proofErr w:type="spellStart"/>
      <w:r>
        <w:t>PotNegativo</w:t>
      </w:r>
      <w:proofErr w:type="spellEnd"/>
      <w:r>
        <w:t xml:space="preserve"> = VP[2][0]/</w:t>
      </w:r>
      <w:proofErr w:type="gramStart"/>
      <w:r>
        <w:t>VPT[</w:t>
      </w:r>
      <w:proofErr w:type="gramEnd"/>
      <w:r>
        <w:t>2];</w:t>
      </w:r>
    </w:p>
    <w:p w14:paraId="1347B9CA" w14:textId="77777777" w:rsidR="00707605" w:rsidRDefault="00707605" w:rsidP="00707605">
      <w:r>
        <w:t>}</w:t>
      </w:r>
    </w:p>
    <w:p w14:paraId="41AF2B89" w14:textId="77777777" w:rsidR="00707605" w:rsidRDefault="00707605" w:rsidP="00707605">
      <w:r>
        <w:t xml:space="preserve">Ahora tenemos tanto la fuerza de la mano como la posible variación con la siguiente carta. Con esto, podríamos establecer ya una estrategia, pero hay más factores </w:t>
      </w:r>
      <w:proofErr w:type="gramStart"/>
      <w:r>
        <w:t>a</w:t>
      </w:r>
      <w:proofErr w:type="gramEnd"/>
      <w:r>
        <w:t xml:space="preserve"> tener en cuenta con respecto a esto.</w:t>
      </w:r>
    </w:p>
    <w:p w14:paraId="7826069A" w14:textId="77777777" w:rsidR="00707605" w:rsidRDefault="00707605" w:rsidP="00707605">
      <w:r>
        <w:lastRenderedPageBreak/>
        <w:t xml:space="preserve">Lo primero, el concepto de </w:t>
      </w:r>
      <w:proofErr w:type="spellStart"/>
      <w:r>
        <w:t>Odds</w:t>
      </w:r>
      <w:proofErr w:type="spellEnd"/>
      <w:r>
        <w:t xml:space="preserve"> que ya hemos tratado anteriormente, como un factor más que es el factor de farol/</w:t>
      </w:r>
      <w:proofErr w:type="spellStart"/>
      <w:r>
        <w:t>bluff</w:t>
      </w:r>
      <w:proofErr w:type="spellEnd"/>
      <w:r>
        <w:t>.</w:t>
      </w:r>
    </w:p>
    <w:p w14:paraId="65D827FF" w14:textId="77777777" w:rsidR="00707605" w:rsidRDefault="00707605" w:rsidP="00707605"/>
    <w:p w14:paraId="30834AC3" w14:textId="77777777" w:rsidR="00707605" w:rsidRDefault="00707605" w:rsidP="00707605">
      <w:r>
        <w:t xml:space="preserve">Lo primero, vamos a calcular los </w:t>
      </w:r>
      <w:proofErr w:type="spellStart"/>
      <w:r>
        <w:t>Odds</w:t>
      </w:r>
      <w:proofErr w:type="spellEnd"/>
      <w:r>
        <w:t xml:space="preserve"> de mano, es decir, </w:t>
      </w:r>
      <w:proofErr w:type="spellStart"/>
      <w:r>
        <w:t>cúantas</w:t>
      </w:r>
      <w:proofErr w:type="spellEnd"/>
      <w:r>
        <w:t xml:space="preserve"> cartas nos mejoran la jugada, es decir, cuántas de las posibles cartas restantes nos mejoran la mano. Para ello, vamos a valorar cada una de las cartas que desconocemos (considerando también las dos cartas del oponente.</w:t>
      </w:r>
    </w:p>
    <w:p w14:paraId="37D7EE9C" w14:textId="77777777" w:rsidR="00707605" w:rsidRDefault="00707605" w:rsidP="00707605">
      <w:proofErr w:type="spellStart"/>
      <w:proofErr w:type="gramStart"/>
      <w:r>
        <w:t>CalculoOddsMano</w:t>
      </w:r>
      <w:proofErr w:type="spellEnd"/>
      <w:r>
        <w:t>(</w:t>
      </w:r>
      <w:proofErr w:type="spellStart"/>
      <w:proofErr w:type="gramEnd"/>
      <w:r>
        <w:t>ManoJugador</w:t>
      </w:r>
      <w:proofErr w:type="spellEnd"/>
      <w:r>
        <w:t>, Mesa,</w:t>
      </w:r>
      <w:r w:rsidRPr="005B7C10">
        <w:t xml:space="preserve"> </w:t>
      </w:r>
      <w:proofErr w:type="spellStart"/>
      <w:r>
        <w:t>valorjugadaJugador</w:t>
      </w:r>
      <w:proofErr w:type="spellEnd"/>
      <w:r>
        <w:t>)</w:t>
      </w:r>
    </w:p>
    <w:p w14:paraId="71E9B35B" w14:textId="77777777" w:rsidR="00707605" w:rsidRDefault="00707605" w:rsidP="00707605">
      <w:r>
        <w:t>{</w:t>
      </w:r>
      <w:proofErr w:type="spellStart"/>
      <w:r>
        <w:t>int</w:t>
      </w:r>
      <w:proofErr w:type="spellEnd"/>
      <w:r>
        <w:t xml:space="preserve"> </w:t>
      </w:r>
      <w:proofErr w:type="spellStart"/>
      <w:r>
        <w:t>cartamejora</w:t>
      </w:r>
      <w:proofErr w:type="spellEnd"/>
      <w:r>
        <w:t>=0;</w:t>
      </w:r>
    </w:p>
    <w:p w14:paraId="2D929E59" w14:textId="77777777" w:rsidR="00707605" w:rsidRDefault="00707605" w:rsidP="00707605">
      <w:r>
        <w:t xml:space="preserve">Para </w:t>
      </w:r>
      <w:proofErr w:type="gramStart"/>
      <w:r>
        <w:t>cada(</w:t>
      </w:r>
      <w:proofErr w:type="spellStart"/>
      <w:proofErr w:type="gramEnd"/>
      <w:r>
        <w:t>CartaRestante</w:t>
      </w:r>
      <w:proofErr w:type="spellEnd"/>
      <w:r>
        <w:t xml:space="preserve">): </w:t>
      </w:r>
    </w:p>
    <w:p w14:paraId="6CD19292" w14:textId="77777777" w:rsidR="00707605" w:rsidRDefault="00707605" w:rsidP="00707605">
      <w:r>
        <w:t>{</w:t>
      </w:r>
    </w:p>
    <w:p w14:paraId="3EF0EDDD" w14:textId="77777777" w:rsidR="00707605" w:rsidRDefault="00707605" w:rsidP="00707605">
      <w:r>
        <w:tab/>
      </w:r>
      <w:proofErr w:type="spellStart"/>
      <w:r>
        <w:t>Jugada_Jugador</w:t>
      </w:r>
      <w:proofErr w:type="spellEnd"/>
      <w:r>
        <w:t>’=</w:t>
      </w:r>
      <w:proofErr w:type="spellStart"/>
      <w:r>
        <w:t>ManoJugador+Mesa+CartaRestante</w:t>
      </w:r>
      <w:proofErr w:type="spellEnd"/>
      <w:r>
        <w:t>;</w:t>
      </w:r>
    </w:p>
    <w:p w14:paraId="3BE216D2" w14:textId="77777777" w:rsidR="00707605" w:rsidRDefault="00707605" w:rsidP="00707605">
      <w:pPr>
        <w:ind w:firstLine="708"/>
      </w:pPr>
      <w:proofErr w:type="spellStart"/>
      <w:r>
        <w:t>valorjugadaJugador</w:t>
      </w:r>
      <w:proofErr w:type="spellEnd"/>
      <w:r>
        <w:t xml:space="preserve">’= </w:t>
      </w:r>
      <w:proofErr w:type="spellStart"/>
      <w:proofErr w:type="gramStart"/>
      <w:r>
        <w:t>calcularValorJugada</w:t>
      </w:r>
      <w:proofErr w:type="spellEnd"/>
      <w:r>
        <w:t>(</w:t>
      </w:r>
      <w:proofErr w:type="spellStart"/>
      <w:proofErr w:type="gramEnd"/>
      <w:r>
        <w:t>Jugada_Jugador</w:t>
      </w:r>
      <w:proofErr w:type="spellEnd"/>
      <w:r>
        <w:t>’);</w:t>
      </w:r>
    </w:p>
    <w:p w14:paraId="6B924077" w14:textId="77777777" w:rsidR="00707605" w:rsidRDefault="00707605" w:rsidP="00707605">
      <w:r>
        <w:tab/>
        <w:t xml:space="preserve">Si </w:t>
      </w:r>
      <w:proofErr w:type="spellStart"/>
      <w:r>
        <w:t>valorjugadaJugador</w:t>
      </w:r>
      <w:proofErr w:type="spellEnd"/>
      <w:r>
        <w:t>’ &gt;</w:t>
      </w:r>
      <w:r w:rsidRPr="005B7C10">
        <w:t xml:space="preserve"> </w:t>
      </w:r>
      <w:proofErr w:type="spellStart"/>
      <w:r>
        <w:t>valorjugadaJugador</w:t>
      </w:r>
      <w:proofErr w:type="spellEnd"/>
      <w:r>
        <w:t xml:space="preserve"> -&gt;</w:t>
      </w:r>
      <w:proofErr w:type="spellStart"/>
      <w:r>
        <w:t>cartamejora</w:t>
      </w:r>
      <w:proofErr w:type="spellEnd"/>
      <w:r>
        <w:t>++;</w:t>
      </w:r>
    </w:p>
    <w:p w14:paraId="64C00EB0" w14:textId="77777777" w:rsidR="00707605" w:rsidRDefault="00707605" w:rsidP="00707605">
      <w:r>
        <w:t>}</w:t>
      </w:r>
    </w:p>
    <w:p w14:paraId="370060B6" w14:textId="77777777" w:rsidR="00707605" w:rsidRDefault="00707605" w:rsidP="00707605">
      <w:proofErr w:type="spellStart"/>
      <w:r>
        <w:t>OddMano</w:t>
      </w:r>
      <w:proofErr w:type="spellEnd"/>
      <w:r>
        <w:t>=</w:t>
      </w:r>
      <w:proofErr w:type="spellStart"/>
      <w:r>
        <w:t>cartamejora</w:t>
      </w:r>
      <w:proofErr w:type="spellEnd"/>
      <w:r>
        <w:t>/(</w:t>
      </w:r>
      <w:proofErr w:type="spellStart"/>
      <w:r>
        <w:t>cartasMazo-cartamejora</w:t>
      </w:r>
      <w:proofErr w:type="spellEnd"/>
      <w:r>
        <w:t>)</w:t>
      </w:r>
    </w:p>
    <w:p w14:paraId="248AF9BD" w14:textId="77777777" w:rsidR="00707605" w:rsidRDefault="00707605" w:rsidP="00707605">
      <w:r>
        <w:t>}</w:t>
      </w:r>
    </w:p>
    <w:p w14:paraId="029B966A" w14:textId="77777777" w:rsidR="00707605" w:rsidRDefault="00707605" w:rsidP="00707605">
      <w:r>
        <w:t xml:space="preserve">Después, vamos a calcular el </w:t>
      </w:r>
      <w:proofErr w:type="spellStart"/>
      <w:r>
        <w:t>Odd</w:t>
      </w:r>
      <w:proofErr w:type="spellEnd"/>
      <w:r>
        <w:t xml:space="preserve"> del bote, es decir, cual es la relación entre cuánto dinero hay en el bote y cuanto tenemos que apostar. En otras palabras, el inverso de cuánto dinero ganaríamos por cada € que apostemos.</w:t>
      </w:r>
    </w:p>
    <w:p w14:paraId="25E61050" w14:textId="77777777" w:rsidR="00707605" w:rsidRDefault="00707605" w:rsidP="00707605">
      <w:proofErr w:type="spellStart"/>
      <w:proofErr w:type="gramStart"/>
      <w:r>
        <w:t>CalculoOddsBote</w:t>
      </w:r>
      <w:proofErr w:type="spellEnd"/>
      <w:r>
        <w:t>(</w:t>
      </w:r>
      <w:proofErr w:type="spellStart"/>
      <w:proofErr w:type="gramEnd"/>
      <w:r>
        <w:t>ApuestaActualJugador</w:t>
      </w:r>
      <w:proofErr w:type="spellEnd"/>
      <w:r>
        <w:t xml:space="preserve">, </w:t>
      </w:r>
      <w:proofErr w:type="spellStart"/>
      <w:r>
        <w:t>ApuestaActualOponente</w:t>
      </w:r>
      <w:proofErr w:type="spellEnd"/>
      <w:r>
        <w:t>)</w:t>
      </w:r>
    </w:p>
    <w:p w14:paraId="060CA290" w14:textId="77777777" w:rsidR="00707605" w:rsidRDefault="00707605" w:rsidP="00707605">
      <w:r>
        <w:t>{</w:t>
      </w:r>
    </w:p>
    <w:p w14:paraId="2DC51C18" w14:textId="77777777" w:rsidR="00707605" w:rsidRDefault="00707605" w:rsidP="00707605">
      <w:r>
        <w:t xml:space="preserve">Diferencia = </w:t>
      </w:r>
      <w:proofErr w:type="spellStart"/>
      <w:r>
        <w:t>ApuestaActualOponente-ApuestaActualJugador</w:t>
      </w:r>
      <w:proofErr w:type="spellEnd"/>
      <w:r>
        <w:t>;</w:t>
      </w:r>
    </w:p>
    <w:p w14:paraId="7DD39DE1" w14:textId="77777777" w:rsidR="00707605" w:rsidRDefault="00707605" w:rsidP="00707605">
      <w:r>
        <w:t xml:space="preserve">Bote = </w:t>
      </w:r>
      <w:proofErr w:type="spellStart"/>
      <w:r>
        <w:t>ApuestaActualJugador</w:t>
      </w:r>
      <w:proofErr w:type="spellEnd"/>
      <w:r>
        <w:t xml:space="preserve"> + </w:t>
      </w:r>
      <w:proofErr w:type="spellStart"/>
      <w:r>
        <w:t>ApuestaActualOponente</w:t>
      </w:r>
      <w:proofErr w:type="spellEnd"/>
      <w:r>
        <w:t xml:space="preserve"> + Diferencia;</w:t>
      </w:r>
    </w:p>
    <w:p w14:paraId="3A5CC6C9" w14:textId="77777777" w:rsidR="00707605" w:rsidRDefault="00707605" w:rsidP="00707605">
      <w:proofErr w:type="spellStart"/>
      <w:r>
        <w:t>OddBote</w:t>
      </w:r>
      <w:proofErr w:type="spellEnd"/>
      <w:r>
        <w:t>=Diferencia/Bote</w:t>
      </w:r>
    </w:p>
    <w:p w14:paraId="1442E537" w14:textId="77777777" w:rsidR="00707605" w:rsidRDefault="00707605" w:rsidP="00707605">
      <w:r>
        <w:t>}</w:t>
      </w:r>
    </w:p>
    <w:p w14:paraId="65601A70" w14:textId="77777777" w:rsidR="00707605" w:rsidRDefault="00707605" w:rsidP="00707605">
      <w:r>
        <w:t>Con estos factores, ya tenemos datos suficientes para calcular una probabilidad triple de acción para el algoritmo.</w:t>
      </w:r>
    </w:p>
    <w:p w14:paraId="32E32204" w14:textId="29CE92B3" w:rsidR="00707605" w:rsidRDefault="00707605" w:rsidP="00707605">
      <w:pPr>
        <w:rPr>
          <w:ins w:id="2086" w:author="Álvaro Gonzalez" w:date="2020-06-16T05:06:00Z"/>
        </w:rPr>
      </w:pPr>
      <w:r>
        <w:t xml:space="preserve">Teniendo en cuenta que </w:t>
      </w:r>
      <w:proofErr w:type="spellStart"/>
      <w:r>
        <w:t>p+v+s</w:t>
      </w:r>
      <w:proofErr w:type="spellEnd"/>
      <w:r>
        <w:t xml:space="preserve">=1, la </w:t>
      </w:r>
      <w:proofErr w:type="spellStart"/>
      <w:r>
        <w:t>fórma</w:t>
      </w:r>
      <w:proofErr w:type="spellEnd"/>
      <w:r>
        <w:t xml:space="preserve"> más sencilla de conseguir que se cumpla esto siempre es que uno de los tres valores sea una combinación lineal de los otros dos. Debido </w:t>
      </w:r>
      <w:r>
        <w:lastRenderedPageBreak/>
        <w:t>a que la opción que se considera como “pasiva” es la opción de Ver, vamos a reformular esa ecuación como v=1-(</w:t>
      </w:r>
      <w:proofErr w:type="spellStart"/>
      <w:r>
        <w:t>p+s</w:t>
      </w:r>
      <w:proofErr w:type="spellEnd"/>
      <w:r>
        <w:t>). Es decir, que v será siempre una función de los otros dos.</w:t>
      </w:r>
    </w:p>
    <w:p w14:paraId="41B7B443" w14:textId="26F77DBC" w:rsidR="004E40B3" w:rsidRDefault="004E40B3" w:rsidP="004E40B3">
      <w:pPr>
        <w:rPr>
          <w:ins w:id="2087" w:author="Álvaro Gonzalez" w:date="2020-06-16T05:08:00Z"/>
        </w:rPr>
      </w:pPr>
      <w:ins w:id="2088" w:author="Álvaro Gonzalez" w:date="2020-06-16T05:06:00Z">
        <w:r>
          <w:t>Una vez teniendo todos los valores, se puede establecer una fó</w:t>
        </w:r>
      </w:ins>
      <w:ins w:id="2089" w:author="Álvaro Gonzalez" w:date="2020-06-16T05:07:00Z">
        <w:r>
          <w:t>rmula de cálculo genérico tanto para p como para s:</w:t>
        </w:r>
      </w:ins>
    </w:p>
    <w:p w14:paraId="7F9F6CBC" w14:textId="00BB6560" w:rsidR="004E40B3" w:rsidRDefault="004E40B3" w:rsidP="004E40B3">
      <w:pPr>
        <w:rPr>
          <w:ins w:id="2090" w:author="Álvaro Gonzalez" w:date="2020-06-16T05:08:00Z"/>
        </w:rPr>
      </w:pPr>
      <w:ins w:id="2091" w:author="Álvaro Gonzalez" w:date="2020-06-16T05:08:00Z">
        <w:r>
          <w:t xml:space="preserve">X=Fuerza de la mano + Potencial de la mano + </w:t>
        </w:r>
        <w:proofErr w:type="spellStart"/>
        <w:r>
          <w:t>Odds</w:t>
        </w:r>
        <w:proofErr w:type="spellEnd"/>
      </w:ins>
    </w:p>
    <w:p w14:paraId="3BCC20D8" w14:textId="3AF9C3AE" w:rsidR="004E40B3" w:rsidRDefault="004E40B3" w:rsidP="004E40B3">
      <w:pPr>
        <w:ind w:firstLine="0"/>
        <w:rPr>
          <w:ins w:id="2092" w:author="Álvaro Gonzalez" w:date="2020-06-16T05:15:00Z"/>
        </w:rPr>
      </w:pPr>
      <w:ins w:id="2093" w:author="Álvaro Gonzalez" w:date="2020-06-16T05:15:00Z">
        <w:r>
          <w:t>Es</w:t>
        </w:r>
      </w:ins>
      <w:ins w:id="2094" w:author="Álvaro Gonzalez" w:date="2020-06-16T05:11:00Z">
        <w:r>
          <w:t xml:space="preserve"> necesario recordar que X</w:t>
        </w:r>
      </w:ins>
      <w:proofErr w:type="gramStart"/>
      <w:ins w:id="2095" w:author="Álvaro Gonzalez" w:date="2020-06-16T05:13:00Z">
        <w:r>
          <w:rPr>
            <w:rFonts w:ascii="Times New Roman" w:hAnsi="Times New Roman"/>
          </w:rPr>
          <w:t>ϵ</w:t>
        </w:r>
        <w:r>
          <w:t>[</w:t>
        </w:r>
        <w:proofErr w:type="gramEnd"/>
        <w:r>
          <w:t>0,1]</w:t>
        </w:r>
      </w:ins>
      <w:ins w:id="2096" w:author="Álvaro Gonzalez" w:date="2020-06-16T05:14:00Z">
        <w:r>
          <w:t xml:space="preserve"> y, dado que ni FM ni </w:t>
        </w:r>
        <w:proofErr w:type="spellStart"/>
        <w:r>
          <w:t>Pot</w:t>
        </w:r>
        <w:proofErr w:type="spellEnd"/>
        <w:r>
          <w:t xml:space="preserve"> ni ninguno de los </w:t>
        </w:r>
        <w:proofErr w:type="spellStart"/>
        <w:r>
          <w:t>Odds</w:t>
        </w:r>
        <w:proofErr w:type="spellEnd"/>
        <w:r>
          <w:t xml:space="preserve"> pueden alcanzar un valor fuera de ese intervalo, hay que asegurarse que la suma de los elementos no se salga</w:t>
        </w:r>
      </w:ins>
      <w:ins w:id="2097" w:author="Álvaro Gonzalez" w:date="2020-06-16T05:15:00Z">
        <w:r>
          <w:t xml:space="preserve"> </w:t>
        </w:r>
      </w:ins>
      <w:ins w:id="2098" w:author="Álvaro Gonzalez" w:date="2020-06-16T05:14:00Z">
        <w:r>
          <w:t>de ese intervalo. Por lo tanto, l</w:t>
        </w:r>
      </w:ins>
      <w:ins w:id="2099" w:author="Álvaro Gonzalez" w:date="2020-06-16T05:15:00Z">
        <w:r>
          <w:t>a</w:t>
        </w:r>
      </w:ins>
      <w:ins w:id="2100" w:author="Álvaro Gonzalez" w:date="2020-06-16T05:13:00Z">
        <w:r>
          <w:t xml:space="preserve"> fórmula va a llevar pesos para garanti</w:t>
        </w:r>
      </w:ins>
      <w:ins w:id="2101" w:author="Álvaro Gonzalez" w:date="2020-06-16T05:15:00Z">
        <w:r>
          <w:t>zar que eso se cumple.</w:t>
        </w:r>
      </w:ins>
    </w:p>
    <w:p w14:paraId="0DFBA8E1" w14:textId="4E24785C" w:rsidR="004E40B3" w:rsidRDefault="004E40B3" w:rsidP="004E40B3">
      <w:pPr>
        <w:ind w:firstLine="0"/>
        <w:rPr>
          <w:ins w:id="2102" w:author="Álvaro Gonzalez" w:date="2020-06-16T05:15:00Z"/>
        </w:rPr>
      </w:pPr>
      <w:ins w:id="2103" w:author="Álvaro Gonzalez" w:date="2020-06-16T05:15:00Z">
        <w:r>
          <w:t xml:space="preserve">Dado que la fuerza de la mano y el potencial de la mano son complementarios (ya que el Potencial de la mano utiliza un código similar al de la fuerza de Mano) van a tener una relación directa en la fórmula y compartir el mismo peso. </w:t>
        </w:r>
      </w:ins>
      <w:ins w:id="2104" w:author="Álvaro Gonzalez" w:date="2020-06-16T05:16:00Z">
        <w:r w:rsidR="00A4257C">
          <w:t>Así mismo, tanto la fuerza de la mano como el potencial de esta deben tener un mayor peso en la fórmula para determinar si la apuesta es o no adecuada. Para esto,</w:t>
        </w:r>
      </w:ins>
      <w:ins w:id="2105" w:author="Álvaro Gonzalez" w:date="2020-06-16T05:17:00Z">
        <w:r w:rsidR="00A4257C">
          <w:t xml:space="preserve"> voy a asignar un 80% del peso a Fuerza y potencial, y el 20% restante a los </w:t>
        </w:r>
        <w:proofErr w:type="spellStart"/>
        <w:r w:rsidR="00A4257C">
          <w:t>Odds</w:t>
        </w:r>
        <w:proofErr w:type="spellEnd"/>
        <w:r w:rsidR="00A4257C">
          <w:t>.</w:t>
        </w:r>
      </w:ins>
    </w:p>
    <w:p w14:paraId="3924B232" w14:textId="77777777" w:rsidR="004E40B3" w:rsidRDefault="004E40B3" w:rsidP="004E40B3">
      <w:pPr>
        <w:ind w:firstLine="0"/>
        <w:rPr>
          <w:ins w:id="2106" w:author="Álvaro Gonzalez" w:date="2020-06-16T05:15:00Z"/>
        </w:rPr>
      </w:pPr>
    </w:p>
    <w:p w14:paraId="62B8ADE6" w14:textId="69071624" w:rsidR="004E40B3" w:rsidRDefault="004E40B3">
      <w:pPr>
        <w:ind w:firstLine="0"/>
        <w:pPrChange w:id="2107" w:author="Álvaro Gonzalez" w:date="2020-06-16T05:08:00Z">
          <w:pPr/>
        </w:pPrChange>
      </w:pPr>
    </w:p>
    <w:p w14:paraId="4E9CB970" w14:textId="23A5C6F6" w:rsidR="00707605" w:rsidRDefault="00707605" w:rsidP="00707605">
      <w:del w:id="2108" w:author="Álvaro Gonzalez" w:date="2020-06-16T05:06:00Z">
        <w:r w:rsidDel="004E40B3">
          <w:delText xml:space="preserve">Además, tenemos la relación por la que se debe apostar o no una mano en función de los Odds: el odd de bote debe ser menor que el odd de mano para considerarlo una buena mano. </w:delText>
        </w:r>
      </w:del>
      <w:del w:id="2109" w:author="Álvaro Gonzalez" w:date="2020-06-16T04:45:00Z">
        <w:r w:rsidDel="00740A42">
          <w:delText>Por este motivo, va a sumar para la probabilidad de Subir en el caso de que OddBote&lt;OddMano o restar en el caso inverso, mientras que tendrá el comportamiento opuesto de cara a la probabilidad de pasar la mano.</w:delText>
        </w:r>
      </w:del>
    </w:p>
    <w:p w14:paraId="2C393CEF" w14:textId="3BDE7915" w:rsidR="00917BE6" w:rsidRDefault="00707605" w:rsidP="00917BE6">
      <w:r>
        <w:t>De esta manera</w:t>
      </w:r>
      <w:ins w:id="2110" w:author="Álvaro Gonzalez" w:date="2020-06-16T04:44:00Z">
        <w:r w:rsidR="00740A42">
          <w:t xml:space="preserve">, se </w:t>
        </w:r>
        <w:proofErr w:type="spellStart"/>
        <w:r w:rsidR="00740A42">
          <w:t>pueden</w:t>
        </w:r>
      </w:ins>
      <w:del w:id="2111" w:author="Álvaro Gonzalez" w:date="2020-06-16T04:44:00Z">
        <w:r w:rsidDel="00740A42">
          <w:delText xml:space="preserve"> podemos </w:delText>
        </w:r>
      </w:del>
      <w:r>
        <w:t>sacar</w:t>
      </w:r>
      <w:proofErr w:type="spellEnd"/>
      <w:r>
        <w:t xml:space="preserve"> las probabilidades de Subir y de pasar una apuesta, y, por ende, de ver la mano.</w:t>
      </w:r>
    </w:p>
    <w:p w14:paraId="4D937EBC" w14:textId="4CB4CAD4" w:rsidR="00707605" w:rsidRDefault="00707605" w:rsidP="00707605">
      <w:r>
        <w:t xml:space="preserve">s= </w:t>
      </w:r>
      <w:ins w:id="2112" w:author="Álvaro Gonzalez" w:date="2020-06-16T05:17:00Z">
        <w:r w:rsidR="00A4257C">
          <w:t>0.8*(</w:t>
        </w:r>
      </w:ins>
      <w:proofErr w:type="spellStart"/>
      <w:r>
        <w:t>FM</w:t>
      </w:r>
      <w:r>
        <w:rPr>
          <w:vertAlign w:val="subscript"/>
        </w:rPr>
        <w:t>superior</w:t>
      </w:r>
      <w:proofErr w:type="spellEnd"/>
      <w:r>
        <w:t>+(1-</w:t>
      </w:r>
      <w:r w:rsidRPr="00066149">
        <w:t xml:space="preserve"> </w:t>
      </w:r>
      <w:proofErr w:type="spellStart"/>
      <w:proofErr w:type="gramStart"/>
      <w:r>
        <w:t>FM</w:t>
      </w:r>
      <w:r>
        <w:rPr>
          <w:vertAlign w:val="subscript"/>
        </w:rPr>
        <w:t>superior</w:t>
      </w:r>
      <w:proofErr w:type="spellEnd"/>
      <w:r>
        <w:t>)*</w:t>
      </w:r>
      <w:proofErr w:type="spellStart"/>
      <w:proofErr w:type="gramEnd"/>
      <w:r>
        <w:t>PotPositivo</w:t>
      </w:r>
      <w:proofErr w:type="spellEnd"/>
      <w:ins w:id="2113" w:author="Álvaro Gonzalez" w:date="2020-06-16T05:17:00Z">
        <w:r w:rsidR="00A4257C">
          <w:t>)</w:t>
        </w:r>
      </w:ins>
      <w:r>
        <w:t>+</w:t>
      </w:r>
      <w:ins w:id="2114" w:author="Álvaro Gonzalez" w:date="2020-06-16T05:17:00Z">
        <w:r w:rsidR="00A4257C">
          <w:t>0.1*</w:t>
        </w:r>
      </w:ins>
      <w:del w:id="2115" w:author="Álvaro Gonzalez" w:date="2020-06-16T05:18:00Z">
        <w:r w:rsidDel="00A4257C">
          <w:delText>(</w:delText>
        </w:r>
      </w:del>
      <w:r>
        <w:t>OddMano</w:t>
      </w:r>
      <w:del w:id="2116" w:author="Álvaro Gonzalez" w:date="2020-06-16T05:17:00Z">
        <w:r w:rsidDel="00A4257C">
          <w:delText>-</w:delText>
        </w:r>
      </w:del>
      <w:ins w:id="2117" w:author="Álvaro Gonzalez" w:date="2020-06-16T05:17:00Z">
        <w:r w:rsidR="00A4257C">
          <w:t>+0.1*</w:t>
        </w:r>
      </w:ins>
      <w:proofErr w:type="spellStart"/>
      <w:r>
        <w:t>OddBote</w:t>
      </w:r>
      <w:proofErr w:type="spellEnd"/>
      <w:del w:id="2118" w:author="Álvaro Gonzalez" w:date="2020-06-16T05:18:00Z">
        <w:r w:rsidDel="00A4257C">
          <w:delText>)</w:delText>
        </w:r>
      </w:del>
    </w:p>
    <w:p w14:paraId="2E71D055" w14:textId="13FD4E2D" w:rsidR="00707605" w:rsidRDefault="00707605" w:rsidP="00707605">
      <w:r>
        <w:t>p=</w:t>
      </w:r>
      <w:del w:id="2119" w:author="Álvaro Gonzalez" w:date="2020-06-16T05:18:00Z">
        <w:r w:rsidRPr="00066149" w:rsidDel="00A4257C">
          <w:delText xml:space="preserve"> </w:delText>
        </w:r>
      </w:del>
      <w:ins w:id="2120" w:author="Álvaro Gonzalez" w:date="2020-06-16T05:18:00Z">
        <w:r w:rsidR="00A4257C">
          <w:t>0.8*(</w:t>
        </w:r>
      </w:ins>
      <w:proofErr w:type="spellStart"/>
      <w:r>
        <w:t>FM</w:t>
      </w:r>
      <w:r>
        <w:rPr>
          <w:vertAlign w:val="subscript"/>
        </w:rPr>
        <w:t>inferior</w:t>
      </w:r>
      <w:proofErr w:type="spellEnd"/>
      <w:r>
        <w:t>+(1-</w:t>
      </w:r>
      <w:r w:rsidRPr="00066149">
        <w:t xml:space="preserve"> </w:t>
      </w:r>
      <w:proofErr w:type="spellStart"/>
      <w:proofErr w:type="gramStart"/>
      <w:r>
        <w:t>FM</w:t>
      </w:r>
      <w:r>
        <w:rPr>
          <w:vertAlign w:val="subscript"/>
        </w:rPr>
        <w:t>inferior</w:t>
      </w:r>
      <w:proofErr w:type="spellEnd"/>
      <w:r>
        <w:t>)*</w:t>
      </w:r>
      <w:proofErr w:type="spellStart"/>
      <w:proofErr w:type="gramEnd"/>
      <w:r>
        <w:t>PotNegativo</w:t>
      </w:r>
      <w:proofErr w:type="spellEnd"/>
      <w:ins w:id="2121" w:author="Álvaro Gonzalez" w:date="2020-06-16T05:18:00Z">
        <w:r w:rsidR="00A4257C">
          <w:t>)</w:t>
        </w:r>
      </w:ins>
      <w:r>
        <w:t>+</w:t>
      </w:r>
      <w:ins w:id="2122" w:author="Álvaro Gonzalez" w:date="2020-06-16T05:18:00Z">
        <w:r w:rsidR="00A4257C">
          <w:t>0.1*(1-OddMano)+0.1*</w:t>
        </w:r>
      </w:ins>
      <w:proofErr w:type="spellStart"/>
      <w:del w:id="2123" w:author="Álvaro Gonzalez" w:date="2020-06-16T05:18:00Z">
        <w:r w:rsidDel="00A4257C">
          <w:delText>(</w:delText>
        </w:r>
      </w:del>
      <w:r>
        <w:t>Oddbote</w:t>
      </w:r>
      <w:proofErr w:type="spellEnd"/>
      <w:del w:id="2124" w:author="Álvaro Gonzalez" w:date="2020-06-16T05:18:00Z">
        <w:r w:rsidDel="00A4257C">
          <w:delText>-OddMano)</w:delText>
        </w:r>
      </w:del>
    </w:p>
    <w:p w14:paraId="5F522525" w14:textId="0BE4DF75" w:rsidR="00707605" w:rsidRPr="00066149" w:rsidRDefault="00707605" w:rsidP="00707605">
      <w:r>
        <w:t>v=1-(</w:t>
      </w:r>
      <w:proofErr w:type="spellStart"/>
      <w:r>
        <w:t>p+s</w:t>
      </w:r>
      <w:proofErr w:type="spellEnd"/>
      <w:r>
        <w:t>)=</w:t>
      </w:r>
      <w:ins w:id="2125" w:author="Álvaro Gonzalez" w:date="2020-06-16T05:22:00Z">
        <w:r w:rsidR="00A4257C">
          <w:t>1-(0.8*(</w:t>
        </w:r>
        <w:proofErr w:type="spellStart"/>
        <w:r w:rsidR="00A4257C">
          <w:t>FM</w:t>
        </w:r>
        <w:r w:rsidR="00A4257C">
          <w:rPr>
            <w:vertAlign w:val="subscript"/>
          </w:rPr>
          <w:t>superior</w:t>
        </w:r>
        <w:proofErr w:type="spellEnd"/>
        <w:r w:rsidR="00A4257C">
          <w:t>+(1-</w:t>
        </w:r>
        <w:r w:rsidR="00A4257C" w:rsidRPr="00066149">
          <w:t xml:space="preserve"> </w:t>
        </w:r>
        <w:proofErr w:type="spellStart"/>
        <w:r w:rsidR="00A4257C">
          <w:t>FM</w:t>
        </w:r>
        <w:r w:rsidR="00A4257C">
          <w:rPr>
            <w:vertAlign w:val="subscript"/>
          </w:rPr>
          <w:t>superior</w:t>
        </w:r>
        <w:proofErr w:type="spellEnd"/>
        <w:r w:rsidR="00A4257C">
          <w:t>)*</w:t>
        </w:r>
        <w:proofErr w:type="spellStart"/>
        <w:r w:rsidR="00A4257C">
          <w:t>PotPositivo</w:t>
        </w:r>
        <w:proofErr w:type="spellEnd"/>
        <w:r w:rsidR="00A4257C">
          <w:t>)+0.1*OddMano+0.1*</w:t>
        </w:r>
        <w:proofErr w:type="spellStart"/>
        <w:r w:rsidR="00A4257C">
          <w:t>OddBote</w:t>
        </w:r>
        <w:proofErr w:type="spellEnd"/>
        <w:r w:rsidR="00A4257C">
          <w:t xml:space="preserve"> +0.8*(</w:t>
        </w:r>
        <w:proofErr w:type="spellStart"/>
        <w:r w:rsidR="00A4257C">
          <w:t>FM</w:t>
        </w:r>
        <w:r w:rsidR="00A4257C">
          <w:rPr>
            <w:vertAlign w:val="subscript"/>
          </w:rPr>
          <w:t>inferior</w:t>
        </w:r>
        <w:proofErr w:type="spellEnd"/>
        <w:r w:rsidR="00A4257C">
          <w:t>+(1-</w:t>
        </w:r>
        <w:r w:rsidR="00A4257C" w:rsidRPr="00066149">
          <w:t xml:space="preserve"> </w:t>
        </w:r>
        <w:proofErr w:type="spellStart"/>
        <w:r w:rsidR="00A4257C">
          <w:t>FM</w:t>
        </w:r>
        <w:r w:rsidR="00A4257C">
          <w:rPr>
            <w:vertAlign w:val="subscript"/>
          </w:rPr>
          <w:t>inferior</w:t>
        </w:r>
        <w:proofErr w:type="spellEnd"/>
        <w:r w:rsidR="00A4257C">
          <w:t>)*</w:t>
        </w:r>
        <w:proofErr w:type="spellStart"/>
        <w:r w:rsidR="00A4257C">
          <w:t>PotNegativo</w:t>
        </w:r>
        <w:proofErr w:type="spellEnd"/>
        <w:r w:rsidR="00A4257C">
          <w:t>)+0.1*(1-OddMano)+0.1*</w:t>
        </w:r>
        <w:proofErr w:type="spellStart"/>
        <w:r w:rsidR="00A4257C">
          <w:t>Oddbote</w:t>
        </w:r>
        <w:proofErr w:type="spellEnd"/>
        <w:r w:rsidR="00A4257C">
          <w:t>) (</w:t>
        </w:r>
      </w:ins>
      <w:del w:id="2126" w:author="Álvaro Gonzalez" w:date="2020-06-16T05:19:00Z">
        <w:r w:rsidDel="00A4257C">
          <w:delText>1-(FM</w:delText>
        </w:r>
        <w:r w:rsidDel="00A4257C">
          <w:rPr>
            <w:vertAlign w:val="subscript"/>
          </w:rPr>
          <w:delText>superior</w:delText>
        </w:r>
        <w:r w:rsidDel="00A4257C">
          <w:delText>+(1-FM</w:delText>
        </w:r>
        <w:r w:rsidDel="00A4257C">
          <w:rPr>
            <w:vertAlign w:val="subscript"/>
          </w:rPr>
          <w:delText>superior</w:delText>
        </w:r>
        <w:r w:rsidDel="00A4257C">
          <w:delText>)*PotPositivo+(OddMano-OddBote)+FM</w:delText>
        </w:r>
        <w:r w:rsidDel="00A4257C">
          <w:rPr>
            <w:vertAlign w:val="subscript"/>
          </w:rPr>
          <w:delText>inferior</w:delText>
        </w:r>
        <w:r w:rsidDel="00A4257C">
          <w:delText>+(1-FM</w:delText>
        </w:r>
        <w:r w:rsidDel="00A4257C">
          <w:rPr>
            <w:vertAlign w:val="subscript"/>
          </w:rPr>
          <w:delText>inferior</w:delText>
        </w:r>
        <w:r w:rsidDel="00A4257C">
          <w:delText>)* PotNegativo+(Oddbote-OddMano))=1-(FM</w:delText>
        </w:r>
        <w:r w:rsidDel="00A4257C">
          <w:rPr>
            <w:vertAlign w:val="subscript"/>
          </w:rPr>
          <w:delText>superior</w:delText>
        </w:r>
        <w:r w:rsidDel="00A4257C">
          <w:delText>+(1-FM</w:delText>
        </w:r>
        <w:r w:rsidDel="00A4257C">
          <w:rPr>
            <w:vertAlign w:val="subscript"/>
          </w:rPr>
          <w:delText>superior</w:delText>
        </w:r>
        <w:r w:rsidDel="00A4257C">
          <w:delText>)*PotPositivo+FM</w:delText>
        </w:r>
        <w:r w:rsidDel="00A4257C">
          <w:rPr>
            <w:vertAlign w:val="subscript"/>
          </w:rPr>
          <w:delText>inferior</w:delText>
        </w:r>
        <w:r w:rsidDel="00A4257C">
          <w:delText>+(1-</w:delText>
        </w:r>
        <w:r w:rsidRPr="00066149" w:rsidDel="00A4257C">
          <w:delText xml:space="preserve"> </w:delText>
        </w:r>
        <w:r w:rsidDel="00A4257C">
          <w:delText>FM</w:delText>
        </w:r>
        <w:r w:rsidDel="00A4257C">
          <w:rPr>
            <w:vertAlign w:val="subscript"/>
          </w:rPr>
          <w:delText>inferior</w:delText>
        </w:r>
        <w:r w:rsidDel="00A4257C">
          <w:delText>)*PotNegativo)</w:delText>
        </w:r>
      </w:del>
    </w:p>
    <w:p w14:paraId="6D67D53B" w14:textId="77777777" w:rsidR="00046250" w:rsidRDefault="00046250" w:rsidP="00707605">
      <w:r>
        <w:t>Después de eso, el paso final es la corrección de estos valores en función d</w:t>
      </w:r>
      <w:r w:rsidR="00000C84">
        <w:t xml:space="preserve">el patrón al que se enfrente el algoritmo. Para determinar a qué patrón se enfrenta el </w:t>
      </w:r>
      <w:proofErr w:type="spellStart"/>
      <w:r w:rsidR="00000C84">
        <w:t>algroritmo</w:t>
      </w:r>
      <w:proofErr w:type="spellEnd"/>
      <w:r w:rsidR="00497DA9">
        <w:t>, utilizaremos el teorema de Bayes.</w:t>
      </w:r>
    </w:p>
    <w:p w14:paraId="436C1BA4" w14:textId="77777777" w:rsidR="00046250" w:rsidRDefault="005467AC" w:rsidP="00B8515C">
      <w:r>
        <w:t>Para e</w:t>
      </w:r>
      <w:r w:rsidR="00B838D8">
        <w:t>llo</w:t>
      </w:r>
      <w:r w:rsidR="00FD44EA">
        <w:t xml:space="preserve">, utilizaremos la función </w:t>
      </w:r>
      <w:proofErr w:type="spellStart"/>
      <w:r w:rsidR="00FD44EA">
        <w:t>ajusteBayes</w:t>
      </w:r>
      <w:proofErr w:type="spellEnd"/>
      <w:r w:rsidR="00B8515C">
        <w:t>, mencionada previamente.</w:t>
      </w:r>
      <w:r w:rsidR="00FD44EA">
        <w:t xml:space="preserve"> </w:t>
      </w:r>
    </w:p>
    <w:p w14:paraId="256D28F0" w14:textId="77777777" w:rsidR="00707605" w:rsidRDefault="00707605" w:rsidP="00707605">
      <w:r>
        <w:t xml:space="preserve">Antes hemos mencionado un factor que se ha mencionado que influenciaba en estas probabilidades, pero no se ha tomado en cuenta hasta ahora y es el factor de farol. Como se mencionó previamente, los faroles son una estrategia para apostar sin tener una mano ganadora, </w:t>
      </w:r>
      <w:r>
        <w:lastRenderedPageBreak/>
        <w:t>ya sea cuando no tenemos posibilidad de ganar una mano (farol puro) o cuando no sabemos si nuestra mano puede llegar a ser una mano ganadora.</w:t>
      </w:r>
    </w:p>
    <w:p w14:paraId="67C8482A" w14:textId="77777777" w:rsidR="00707605" w:rsidRDefault="00707605" w:rsidP="00707605">
      <w:r>
        <w:t xml:space="preserve">Para representar este factor, así como para mantener la imprevisibilidad del algoritmo, vamos a caracterizar este comportamiento mediante un número aleatorio. Dado que son manos donde las probabilidades están en nuestra contra, el algoritmo solo va a considerar la posibilidad de “echarse” un farol cuando p sea la mayor de las tres probabilidades, pero no siempre que vaya perdiendo será partidario de seguir esta estrategia, pues acaba perdiendo fuerza. </w:t>
      </w:r>
    </w:p>
    <w:p w14:paraId="09857051" w14:textId="77777777" w:rsidR="00707605" w:rsidRDefault="00707605" w:rsidP="00707605">
      <w:r>
        <w:t xml:space="preserve">Por eso determinaremos este comportamiento determinando si se hace el farol con un numero aleatorio entre 0 y 100, y si se cumple que </w:t>
      </w:r>
      <w:proofErr w:type="spellStart"/>
      <w:r>
        <w:t>Random</w:t>
      </w:r>
      <w:r w:rsidRPr="003C6CFD">
        <w:rPr>
          <w:rFonts w:cs="Calibri"/>
        </w:rPr>
        <w:t>≥</w:t>
      </w:r>
      <w:r>
        <w:t>p</w:t>
      </w:r>
      <w:proofErr w:type="spellEnd"/>
      <w:r>
        <w:t>*100, entonces se hará el farol.</w:t>
      </w:r>
    </w:p>
    <w:p w14:paraId="5F328CF8" w14:textId="77777777" w:rsidR="00707605" w:rsidRDefault="00707605" w:rsidP="00707605">
      <w:r>
        <w:t>En este caso, v=</w:t>
      </w:r>
      <w:proofErr w:type="spellStart"/>
      <w:r>
        <w:t>v+p</w:t>
      </w:r>
      <w:proofErr w:type="spellEnd"/>
      <w:r>
        <w:t>/2, s=</w:t>
      </w:r>
      <w:proofErr w:type="spellStart"/>
      <w:r>
        <w:t>s+p</w:t>
      </w:r>
      <w:proofErr w:type="spellEnd"/>
      <w:r>
        <w:t>/2 y p=0.</w:t>
      </w:r>
    </w:p>
    <w:p w14:paraId="3156F31E" w14:textId="77777777" w:rsidR="00B8515C" w:rsidRDefault="00B8515C" w:rsidP="00707605">
      <w:r>
        <w:t>Después de esto, toca el turno de actualizar la tabla de probabilidad triple de acción del oponente.</w:t>
      </w:r>
    </w:p>
    <w:p w14:paraId="6FB98463" w14:textId="77777777" w:rsidR="00B12739" w:rsidRDefault="00B8515C" w:rsidP="00707605">
      <w:r>
        <w:t xml:space="preserve">La manera ideal sería repetir el proceso que hemos seguido para el algoritmo con cada combinación posible de manos, es decir, </w:t>
      </w:r>
      <w:proofErr w:type="gramStart"/>
      <w:r>
        <w:t>que</w:t>
      </w:r>
      <w:proofErr w:type="gramEnd"/>
      <w:r>
        <w:t xml:space="preserve"> par</w:t>
      </w:r>
      <w:r w:rsidR="00B12739">
        <w:t>a cada combinación de manos posibles, calcular los factores en función de las demás cartas del mazo. Pero este proceso, desde el punto de vista de computación, no es tan adecuado ya que tantas repeticiones aumentan el tiempo de ejecución de la función y, por tanto, aumenta el tiempo de cada iteración considerablemente.</w:t>
      </w:r>
    </w:p>
    <w:p w14:paraId="3B18B689" w14:textId="77777777" w:rsidR="00B12739" w:rsidRDefault="00B12739" w:rsidP="00707605">
      <w:r>
        <w:t xml:space="preserve">Por eso, se va a utilizar el mismo proceso que en </w:t>
      </w:r>
      <w:proofErr w:type="spellStart"/>
      <w:r>
        <w:t>preflop</w:t>
      </w:r>
      <w:proofErr w:type="spellEnd"/>
      <w:r>
        <w:t xml:space="preserve">: utilizando la fórmula </w:t>
      </w:r>
      <w:proofErr w:type="spellStart"/>
      <w:r>
        <w:t>calculoProbabilidadAccion</w:t>
      </w:r>
      <w:proofErr w:type="spellEnd"/>
      <w:r>
        <w:t>.</w:t>
      </w:r>
    </w:p>
    <w:p w14:paraId="3E1F8740" w14:textId="77777777" w:rsidR="00835A6F" w:rsidRDefault="00707605">
      <w:pPr>
        <w:pStyle w:val="Ttulo3"/>
      </w:pPr>
      <w:proofErr w:type="spellStart"/>
      <w:r>
        <w:t>River</w:t>
      </w:r>
      <w:proofErr w:type="spellEnd"/>
    </w:p>
    <w:p w14:paraId="5A948827" w14:textId="77777777" w:rsidR="00707605" w:rsidRDefault="00707605" w:rsidP="00707605">
      <w:r>
        <w:t xml:space="preserve">Durante el </w:t>
      </w:r>
      <w:proofErr w:type="spellStart"/>
      <w:r>
        <w:t>River</w:t>
      </w:r>
      <w:proofErr w:type="spellEnd"/>
      <w:r>
        <w:t xml:space="preserve">, las manos ya no pueden variar, pues se han revelado las 5 cartas de la Mesa. Por esta razón, los </w:t>
      </w:r>
      <w:proofErr w:type="spellStart"/>
      <w:r>
        <w:t>Odds</w:t>
      </w:r>
      <w:proofErr w:type="spellEnd"/>
      <w:r>
        <w:t xml:space="preserve"> ni el potencial de las manos tienen sentido tenerlos en consideración, pues las manos y jugadas son las que son.</w:t>
      </w:r>
    </w:p>
    <w:p w14:paraId="0F381B36" w14:textId="77777777" w:rsidR="00707605" w:rsidRDefault="00707605" w:rsidP="00707605">
      <w:r>
        <w:t>En esta fase, el cálculo se simplifica bastante y se parece bastante a cómo se ha calculado la probabilidad triple de acción de cada mano del oponente.</w:t>
      </w:r>
    </w:p>
    <w:p w14:paraId="76788E54" w14:textId="77777777" w:rsidR="00707605" w:rsidRDefault="00707605" w:rsidP="00707605">
      <w:proofErr w:type="spellStart"/>
      <w:proofErr w:type="gramStart"/>
      <w:r>
        <w:t>CalcularProbabilidadTriple</w:t>
      </w:r>
      <w:proofErr w:type="spellEnd"/>
      <w:r>
        <w:t>(</w:t>
      </w:r>
      <w:proofErr w:type="spellStart"/>
      <w:proofErr w:type="gramEnd"/>
      <w:r>
        <w:t>valorjugadaJugador</w:t>
      </w:r>
      <w:proofErr w:type="spellEnd"/>
      <w:r>
        <w:t>, Mesa)</w:t>
      </w:r>
    </w:p>
    <w:p w14:paraId="09F910B3" w14:textId="77777777" w:rsidR="00707605" w:rsidRDefault="00707605" w:rsidP="00707605">
      <w:r>
        <w:t>{</w:t>
      </w:r>
    </w:p>
    <w:p w14:paraId="330250F6" w14:textId="77777777" w:rsidR="00707605" w:rsidRDefault="00707605" w:rsidP="00707605">
      <w:proofErr w:type="spellStart"/>
      <w:r>
        <w:t>Float</w:t>
      </w:r>
      <w:proofErr w:type="spellEnd"/>
      <w:r>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=0;</w:t>
      </w:r>
    </w:p>
    <w:p w14:paraId="7AE8AE1A" w14:textId="77777777" w:rsidR="00707605" w:rsidRDefault="00707605" w:rsidP="00707605">
      <w:r>
        <w:t>*Considerando cada una de las posibles manos del oponente*</w:t>
      </w:r>
    </w:p>
    <w:p w14:paraId="4B6C1940" w14:textId="77777777" w:rsidR="00707605" w:rsidRDefault="00707605" w:rsidP="00707605">
      <w:r>
        <w:t>para cada (</w:t>
      </w:r>
      <w:proofErr w:type="spellStart"/>
      <w:r>
        <w:t>ManoOponente</w:t>
      </w:r>
      <w:proofErr w:type="spellEnd"/>
      <w:r>
        <w:t>):</w:t>
      </w:r>
    </w:p>
    <w:p w14:paraId="0D118531" w14:textId="77777777" w:rsidR="00707605" w:rsidRDefault="00707605" w:rsidP="00707605">
      <w:r>
        <w:tab/>
        <w:t>{</w:t>
      </w:r>
    </w:p>
    <w:p w14:paraId="742F7394" w14:textId="77777777" w:rsidR="00707605" w:rsidRDefault="00707605" w:rsidP="00707605">
      <w:r>
        <w:lastRenderedPageBreak/>
        <w:tab/>
      </w:r>
      <w:proofErr w:type="spellStart"/>
      <w:r>
        <w:t>Jugada_oponente</w:t>
      </w:r>
      <w:proofErr w:type="spellEnd"/>
      <w:r>
        <w:t xml:space="preserve"> = </w:t>
      </w:r>
      <w:proofErr w:type="spellStart"/>
      <w:r>
        <w:t>ManoOponente</w:t>
      </w:r>
      <w:proofErr w:type="spellEnd"/>
      <w:r>
        <w:t xml:space="preserve"> + Mesa;</w:t>
      </w:r>
    </w:p>
    <w:p w14:paraId="5B71D93E" w14:textId="77777777" w:rsidR="00707605" w:rsidRDefault="00707605" w:rsidP="00707605">
      <w:r>
        <w:tab/>
      </w:r>
      <w:proofErr w:type="spellStart"/>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p>
    <w:p w14:paraId="39A80FB1" w14:textId="77777777" w:rsidR="00707605" w:rsidRDefault="00707605" w:rsidP="00707605">
      <w:pPr>
        <w:ind w:left="708" w:firstLine="0"/>
      </w:pPr>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superiores</w:t>
      </w:r>
      <w:r>
        <w:t>=</w:t>
      </w:r>
      <w:r w:rsidRPr="000423AC">
        <w:t xml:space="preserve"> </w:t>
      </w:r>
      <w:proofErr w:type="spellStart"/>
      <w:r>
        <w:t>N</w:t>
      </w:r>
      <w:r>
        <w:rPr>
          <w:vertAlign w:val="subscript"/>
        </w:rPr>
        <w:t>Valores</w:t>
      </w:r>
      <w:proofErr w:type="spellEnd"/>
      <w:r>
        <w:rPr>
          <w:vertAlign w:val="subscript"/>
        </w:rPr>
        <w:t xml:space="preserve"> superiores</w:t>
      </w:r>
      <w:r>
        <w:t xml:space="preserve"> +1*</w:t>
      </w:r>
      <w:r w:rsidRPr="007F41FC">
        <w:t xml:space="preserve"> </w:t>
      </w:r>
      <w:r>
        <w:t>P</w:t>
      </w:r>
      <w:r>
        <w:rPr>
          <w:vertAlign w:val="subscript"/>
        </w:rPr>
        <w:t xml:space="preserve">r </w:t>
      </w:r>
      <w:r>
        <w:t>{</w:t>
      </w:r>
      <w:proofErr w:type="spellStart"/>
      <w:proofErr w:type="gramStart"/>
      <w:r>
        <w:t>ManoOponente</w:t>
      </w:r>
      <w:proofErr w:type="spellEnd"/>
      <w:r>
        <w:t xml:space="preserve"> </w:t>
      </w:r>
      <w:r>
        <w:rPr>
          <w:rFonts w:ascii="Arial Narrow" w:hAnsi="Arial Narrow"/>
        </w:rPr>
        <w:t>}</w:t>
      </w:r>
      <w:proofErr w:type="gramEnd"/>
      <w:r>
        <w:t>;</w:t>
      </w:r>
    </w:p>
    <w:p w14:paraId="7F6ECFEA" w14:textId="77777777" w:rsidR="00707605" w:rsidRDefault="00707605" w:rsidP="00707605">
      <w:pPr>
        <w:ind w:left="708" w:firstLine="0"/>
      </w:pPr>
      <w:r>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iguales</w:t>
      </w:r>
      <w:r>
        <w:t>=</w:t>
      </w:r>
      <w:r w:rsidRPr="000423AC">
        <w:t xml:space="preserve"> </w:t>
      </w:r>
      <w:proofErr w:type="spellStart"/>
      <w:r>
        <w:t>N</w:t>
      </w:r>
      <w:r>
        <w:rPr>
          <w:vertAlign w:val="subscript"/>
        </w:rPr>
        <w:t>Valores</w:t>
      </w:r>
      <w:proofErr w:type="spellEnd"/>
      <w:r>
        <w:rPr>
          <w:vertAlign w:val="subscript"/>
        </w:rPr>
        <w:t xml:space="preserve"> iguales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592B434F" w14:textId="77777777" w:rsidR="00707605" w:rsidRDefault="00707605" w:rsidP="00707605">
      <w:pPr>
        <w:ind w:left="708" w:firstLine="0"/>
      </w:pPr>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inferiores</w:t>
      </w:r>
      <w:r>
        <w:t>=</w:t>
      </w:r>
      <w:r w:rsidRPr="000423AC">
        <w:t xml:space="preserve"> </w:t>
      </w:r>
      <w:proofErr w:type="spellStart"/>
      <w:r>
        <w:t>N</w:t>
      </w:r>
      <w:r>
        <w:rPr>
          <w:vertAlign w:val="subscript"/>
        </w:rPr>
        <w:t>Valores</w:t>
      </w:r>
      <w:proofErr w:type="spellEnd"/>
      <w:r>
        <w:rPr>
          <w:vertAlign w:val="subscript"/>
        </w:rPr>
        <w:t xml:space="preserve"> inferiores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p>
    <w:p w14:paraId="6BC21EEA" w14:textId="77777777" w:rsidR="00707605" w:rsidRDefault="00707605" w:rsidP="00707605">
      <w:pPr>
        <w:ind w:firstLine="708"/>
      </w:pPr>
      <w:r>
        <w:t>}</w:t>
      </w:r>
    </w:p>
    <w:p w14:paraId="1128E275" w14:textId="77777777" w:rsidR="00707605" w:rsidRDefault="00707605" w:rsidP="00707605">
      <w:r>
        <w:t>s</w:t>
      </w:r>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inferioes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68846843" w14:textId="77777777" w:rsidR="00707605" w:rsidRDefault="00707605" w:rsidP="00707605">
      <w:r>
        <w:t>v</w:t>
      </w:r>
      <w:proofErr w:type="gramStart"/>
      <w:r>
        <w:t>=(</w:t>
      </w:r>
      <w:proofErr w:type="spellStart"/>
      <w:proofErr w:type="gramEnd"/>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3AA0B04D" w14:textId="77777777" w:rsidR="00707605" w:rsidRPr="00F56CFB" w:rsidRDefault="00707605" w:rsidP="00707605">
      <w:r>
        <w:t>p</w:t>
      </w:r>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supeiores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p>
    <w:p w14:paraId="41984B45" w14:textId="77777777" w:rsidR="00707605" w:rsidRDefault="00707605" w:rsidP="00707605">
      <w:r>
        <w:t>}</w:t>
      </w:r>
    </w:p>
    <w:p w14:paraId="0A8C72FB" w14:textId="77777777" w:rsidR="00B8515C" w:rsidRDefault="00707605" w:rsidP="00707605">
      <w:r>
        <w:t>De esta manera, el factor Fuerza de Mano sería el único que nos queda válido de los considerados arriba.</w:t>
      </w:r>
    </w:p>
    <w:p w14:paraId="4923C3A7" w14:textId="77777777" w:rsidR="00707605" w:rsidRDefault="00707605" w:rsidP="00707605">
      <w:r>
        <w:t xml:space="preserve"> </w:t>
      </w:r>
      <w:r w:rsidR="00B8515C">
        <w:t>Después de obtener este valor, es necesario hacer el ajuste de Bayes, tal y como se ha expuesto en los apartados anteriores.</w:t>
      </w:r>
    </w:p>
    <w:p w14:paraId="7C15A78B" w14:textId="77777777" w:rsidR="00707605" w:rsidRDefault="00707605" w:rsidP="00707605">
      <w:r>
        <w:t xml:space="preserve">El cálculo de la probabilidad triple de acción del oponente sigue siguiendo el mismo proceso que </w:t>
      </w:r>
      <w:r w:rsidR="00B8515C">
        <w:t xml:space="preserve">en el resto de </w:t>
      </w:r>
      <w:proofErr w:type="gramStart"/>
      <w:r w:rsidR="00B8515C">
        <w:t>rondas</w:t>
      </w:r>
      <w:proofErr w:type="gramEnd"/>
      <w:r w:rsidR="00B8515C">
        <w:t>.</w:t>
      </w:r>
    </w:p>
    <w:p w14:paraId="65C98371" w14:textId="77777777" w:rsidR="00707605" w:rsidRPr="001E7AEE" w:rsidRDefault="00707605" w:rsidP="00707605">
      <w:pPr>
        <w:ind w:firstLine="0"/>
      </w:pPr>
    </w:p>
    <w:p w14:paraId="7EC4814E" w14:textId="77777777" w:rsidR="00707605" w:rsidRDefault="00707605" w:rsidP="00707605">
      <w:pPr>
        <w:pStyle w:val="Ttulo2"/>
      </w:pPr>
      <w:bookmarkStart w:id="2127" w:name="_Hlk43507385"/>
      <w:r>
        <w:t>Implementación del Algoritmo en lenguaje R</w:t>
      </w:r>
    </w:p>
    <w:p w14:paraId="53A185D2" w14:textId="77777777" w:rsidR="00707605" w:rsidRPr="003A4A7B" w:rsidRDefault="00707605" w:rsidP="00707605">
      <w:pPr>
        <w:pStyle w:val="Ttulo2"/>
        <w:numPr>
          <w:ilvl w:val="2"/>
          <w:numId w:val="13"/>
        </w:numPr>
      </w:pPr>
      <w:r>
        <w:t>Introducción y estructura del algoritmo en lenguaje R</w:t>
      </w:r>
    </w:p>
    <w:p w14:paraId="7697A61F" w14:textId="77777777" w:rsidR="00707605" w:rsidRDefault="00707605" w:rsidP="00707605">
      <w:pPr>
        <w:pStyle w:val="EstiloPrimeralnea0cm"/>
      </w:pPr>
      <w:r>
        <w:t>En este apartado se va a tratar sobre cómo se ha implementado el Algoritmo diseñado en lenguaje R.</w:t>
      </w:r>
    </w:p>
    <w:p w14:paraId="32CCF57D" w14:textId="77777777" w:rsidR="00707605" w:rsidRDefault="00707605" w:rsidP="00707605">
      <w:pPr>
        <w:pStyle w:val="EstiloPrimeralnea0cm"/>
        <w:ind w:firstLine="284"/>
      </w:pPr>
      <w:r>
        <w:lastRenderedPageBreak/>
        <w:t xml:space="preserve">Tal y como se ha explicado en el apartado 3.4.1, en función de las rondas, el cálculo de los valores de probabilidad varía, por lo que es necesario crear diversas funciones que se almacenarán en distintos scripts de R. Es necesario tener en mente cómo se van a enfocar las funciones de cara al enlace, pues la llamada de las funciones desde el enlace dependerá de cómo se creen las funciones. De todas formas, las llamadas a las funciones desde el enlace y su estructura se </w:t>
      </w:r>
      <w:proofErr w:type="gramStart"/>
      <w:r>
        <w:t>explicará</w:t>
      </w:r>
      <w:proofErr w:type="gramEnd"/>
      <w:r>
        <w:t xml:space="preserve"> en el apartado 3.6.</w:t>
      </w:r>
    </w:p>
    <w:p w14:paraId="7BF28A8F" w14:textId="50D48203" w:rsidR="00707605" w:rsidRDefault="00707605" w:rsidP="00707605">
      <w:pPr>
        <w:ind w:firstLine="0"/>
      </w:pPr>
      <w:r>
        <w:tab/>
        <w:t xml:space="preserve">Lo primero es la creación de los marcos de datos, o </w:t>
      </w:r>
      <w:proofErr w:type="spellStart"/>
      <w:r>
        <w:t>dataframes</w:t>
      </w:r>
      <w:proofErr w:type="spellEnd"/>
      <w:r>
        <w:t xml:space="preserve">, que representen ambas tablas (la tabla de pesos y la tabla de </w:t>
      </w:r>
      <w:r w:rsidR="00806587">
        <w:t>triple</w:t>
      </w:r>
      <w:r>
        <w:t xml:space="preserve"> probabilidad de acción), siendo los archivos data.csv y triple.csv.</w:t>
      </w:r>
    </w:p>
    <w:p w14:paraId="22BA7B19" w14:textId="77777777" w:rsidR="00707605" w:rsidRDefault="00707605" w:rsidP="00707605">
      <w:pPr>
        <w:ind w:firstLine="284"/>
      </w:pPr>
      <w:r>
        <w:t>Pasamos al planteamiento de las funciones necesarias. Teniendo en cuenta el diseño del algoritmo, se puede hacer un esquema de las funciones necesarias para cada fase, así como los datos necesarios:</w:t>
      </w:r>
    </w:p>
    <w:p w14:paraId="67113E54" w14:textId="77777777" w:rsidR="00707605" w:rsidRPr="00FF5496" w:rsidRDefault="00707605" w:rsidP="00707605">
      <w:pPr>
        <w:numPr>
          <w:ilvl w:val="0"/>
          <w:numId w:val="48"/>
        </w:numPr>
      </w:pPr>
      <w:proofErr w:type="spellStart"/>
      <w:r>
        <w:rPr>
          <w:b/>
          <w:bCs/>
        </w:rPr>
        <w:t>Preflop</w:t>
      </w:r>
      <w:proofErr w:type="spellEnd"/>
    </w:p>
    <w:p w14:paraId="1B910AF6" w14:textId="77777777" w:rsidR="00707605" w:rsidRDefault="00707605" w:rsidP="00707605">
      <w:pPr>
        <w:ind w:firstLine="0"/>
      </w:pPr>
      <w:r>
        <w:t xml:space="preserve">Para el cálculo de la toma de decisiones del algoritmo durante el </w:t>
      </w:r>
      <w:proofErr w:type="spellStart"/>
      <w:r>
        <w:t>preflop</w:t>
      </w:r>
      <w:proofErr w:type="spellEnd"/>
      <w:r>
        <w:t xml:space="preserve">, necesitamos únicamente la mano; por </w:t>
      </w:r>
      <w:proofErr w:type="gramStart"/>
      <w:r>
        <w:t>tanto</w:t>
      </w:r>
      <w:proofErr w:type="gramEnd"/>
      <w:r>
        <w:t xml:space="preserve"> tendremos como datos iniciales los números y los palos de las cartas de la mano. </w:t>
      </w:r>
    </w:p>
    <w:p w14:paraId="265E4F2B" w14:textId="77777777" w:rsidR="00707605" w:rsidRDefault="00707605" w:rsidP="00707605">
      <w:pPr>
        <w:ind w:firstLine="0"/>
      </w:pPr>
      <w:r>
        <w:t>Lo primero es necesario una función para convertir estos datos en estructura Mano. Después es necesario descartas esas cartas de Mano del Mazo (ya que no existen en el mazo), así como descartar las correspondientes combinaciones de esas cartas en las tablas.</w:t>
      </w:r>
    </w:p>
    <w:p w14:paraId="0B0FE942" w14:textId="77777777" w:rsidR="00707605" w:rsidRPr="00FF5496" w:rsidRDefault="00707605" w:rsidP="00707605">
      <w:pPr>
        <w:ind w:firstLine="0"/>
      </w:pPr>
      <w:r>
        <w:t>Por último, hace falta una función que calcule cómo sería el valor de la tabla de triple probabilidad en función de la fórmula de Chen (por tanto, sería necesario una función para calcular la fórmula de Chen y una función para generar todas las combinaciones de cartas restantes). Además, es necesario también una función que actualice el valor de la tabla de pesos en caso de que haya una acción previa.</w:t>
      </w:r>
    </w:p>
    <w:p w14:paraId="7C744B23" w14:textId="77777777" w:rsidR="00707605" w:rsidRPr="00FF5496" w:rsidRDefault="00707605" w:rsidP="00707605">
      <w:pPr>
        <w:numPr>
          <w:ilvl w:val="0"/>
          <w:numId w:val="48"/>
        </w:numPr>
      </w:pPr>
      <w:proofErr w:type="spellStart"/>
      <w:r>
        <w:rPr>
          <w:b/>
          <w:bCs/>
        </w:rPr>
        <w:t>Flop</w:t>
      </w:r>
      <w:proofErr w:type="spellEnd"/>
    </w:p>
    <w:p w14:paraId="14736678" w14:textId="77777777" w:rsidR="00707605" w:rsidRDefault="00707605" w:rsidP="00707605">
      <w:pPr>
        <w:ind w:firstLine="0"/>
      </w:pPr>
      <w:r>
        <w:t>En esta ronda, necesitaremos como datos las 3 cartas de la mesa, así como la apuesta actual de cada jugador. Por lo tanto, tendremos como datos iniciales los números y los palos de dichas cartas y el valor de ambas apuestas.</w:t>
      </w:r>
    </w:p>
    <w:p w14:paraId="2A2EBAAC" w14:textId="77777777" w:rsidR="00707605" w:rsidRDefault="00707605" w:rsidP="00707605">
      <w:pPr>
        <w:ind w:firstLine="0"/>
      </w:pPr>
      <w:r>
        <w:t xml:space="preserve">Es necesario una función para convertir los datos de las cartas en una estructura Mesa. Se descartarían las cartas y los valores de las tablas usando una forma similar al del </w:t>
      </w:r>
      <w:proofErr w:type="spellStart"/>
      <w:r>
        <w:t>preflop</w:t>
      </w:r>
      <w:proofErr w:type="spellEnd"/>
      <w:r>
        <w:t>.</w:t>
      </w:r>
    </w:p>
    <w:p w14:paraId="5DBC3159" w14:textId="77777777" w:rsidR="00707605" w:rsidRDefault="00707605" w:rsidP="00707605">
      <w:pPr>
        <w:ind w:firstLine="0"/>
      </w:pPr>
      <w:r>
        <w:t xml:space="preserve">En este punto, son necesarias las funciones para calcular tanto la Fuerza de Mano, el Potencial y los </w:t>
      </w:r>
      <w:proofErr w:type="spellStart"/>
      <w:r>
        <w:t>Odds</w:t>
      </w:r>
      <w:proofErr w:type="spellEnd"/>
      <w:r>
        <w:t>, con las fórmulas indicadas previamente, así como una función para actualizar la tabla de triple probabilidad con estos datos.</w:t>
      </w:r>
    </w:p>
    <w:p w14:paraId="17BE0D82" w14:textId="77777777" w:rsidR="00707605" w:rsidRPr="00FF5496" w:rsidRDefault="00707605" w:rsidP="00707605">
      <w:pPr>
        <w:numPr>
          <w:ilvl w:val="0"/>
          <w:numId w:val="48"/>
        </w:numPr>
      </w:pPr>
      <w:proofErr w:type="spellStart"/>
      <w:r>
        <w:rPr>
          <w:b/>
          <w:bCs/>
        </w:rPr>
        <w:t>Turn</w:t>
      </w:r>
      <w:proofErr w:type="spellEnd"/>
    </w:p>
    <w:p w14:paraId="7118F676" w14:textId="77777777" w:rsidR="00707605" w:rsidRDefault="00707605" w:rsidP="00707605">
      <w:pPr>
        <w:ind w:firstLine="0"/>
      </w:pPr>
      <w:r>
        <w:lastRenderedPageBreak/>
        <w:t>En esta ronda, necesitaremos como datos las 4 cartas de la mesa, así como la apuesta actual de cada jugador. Por lo que tendremos como datos iniciales el número y el palo de la cuarta carta (ya que las otras tres ya las tenemos de la ronda anterior), así como las apuestas.</w:t>
      </w:r>
    </w:p>
    <w:p w14:paraId="65B3FC95" w14:textId="77777777" w:rsidR="00707605" w:rsidRPr="00FF5496" w:rsidRDefault="00707605" w:rsidP="00707605">
      <w:pPr>
        <w:ind w:firstLine="0"/>
      </w:pPr>
      <w:r>
        <w:t>Las funciones que necesitamos en este punto son las funciones equivalentes a las de la ronda anterior.</w:t>
      </w:r>
    </w:p>
    <w:p w14:paraId="44EDD9BD" w14:textId="77777777" w:rsidR="00707605" w:rsidRPr="00FF5496" w:rsidRDefault="00707605" w:rsidP="00707605">
      <w:pPr>
        <w:numPr>
          <w:ilvl w:val="0"/>
          <w:numId w:val="48"/>
        </w:numPr>
      </w:pPr>
      <w:proofErr w:type="spellStart"/>
      <w:r>
        <w:rPr>
          <w:b/>
          <w:bCs/>
        </w:rPr>
        <w:t>River</w:t>
      </w:r>
      <w:proofErr w:type="spellEnd"/>
    </w:p>
    <w:p w14:paraId="73C6F9EE" w14:textId="77777777" w:rsidR="00707605" w:rsidRDefault="00707605" w:rsidP="00707605">
      <w:r>
        <w:t>En esta última ronda, necesitaremos los datos de las 5 cartas de la mesa. Por tanto, tendremos como datos iniciales el número y el palo de la quinta carta.</w:t>
      </w:r>
    </w:p>
    <w:p w14:paraId="336F0A3C" w14:textId="77777777" w:rsidR="00707605" w:rsidRDefault="00707605" w:rsidP="00707605">
      <w:r>
        <w:t>En este caso, necesitaremos una función que calcule la fuerza de Mano, así como las funciones de descarte de pesos y actualización de pesos.</w:t>
      </w:r>
    </w:p>
    <w:p w14:paraId="45E8737E" w14:textId="77777777" w:rsidR="00707605" w:rsidRDefault="00707605" w:rsidP="00707605">
      <w:pPr>
        <w:ind w:firstLine="0"/>
      </w:pPr>
      <w:r>
        <w:t>De esta manera, hemos podido enumerar varias funciones que nos son necesarias para el funcionamiento del algoritmo.</w:t>
      </w:r>
    </w:p>
    <w:p w14:paraId="01A37E7F" w14:textId="77777777" w:rsidR="00707605" w:rsidRPr="00BF133E" w:rsidRDefault="00707605" w:rsidP="00707605">
      <w:pPr>
        <w:ind w:firstLine="0"/>
      </w:pPr>
      <w:r>
        <w:t xml:space="preserve">Hay que tener en cuenta que en R no existen clases, por </w:t>
      </w:r>
      <w:proofErr w:type="gramStart"/>
      <w:r>
        <w:t>tanto</w:t>
      </w:r>
      <w:proofErr w:type="gramEnd"/>
      <w:r>
        <w:t xml:space="preserve"> es necesario utilizar otra forma para definir elementos como el Mazo, las cartas en la mesa o en la mano.  </w:t>
      </w:r>
    </w:p>
    <w:p w14:paraId="783879D1" w14:textId="77777777" w:rsidR="00707605" w:rsidRDefault="00707605" w:rsidP="00707605">
      <w:r>
        <w:t xml:space="preserve">Para ello, utilizaremos matrices para definirlos, siguiendo la estructura de [Número Palo]. </w:t>
      </w:r>
    </w:p>
    <w:p w14:paraId="29A64329" w14:textId="77777777" w:rsidR="00707605" w:rsidRDefault="00707605" w:rsidP="00707605">
      <w:r>
        <w:t xml:space="preserve">Comenzamos con la explicación de los scripts que conforman las funciones del algoritmo. </w:t>
      </w:r>
    </w:p>
    <w:p w14:paraId="6A6B410D" w14:textId="77777777" w:rsidR="00707605" w:rsidRDefault="00707605" w:rsidP="00707605">
      <w:pPr>
        <w:pStyle w:val="Ttulo2"/>
        <w:numPr>
          <w:ilvl w:val="2"/>
          <w:numId w:val="13"/>
        </w:numPr>
      </w:pPr>
      <w:commentRangeStart w:id="2128"/>
      <w:r>
        <w:t>Funciones auxiliares</w:t>
      </w:r>
      <w:commentRangeEnd w:id="2128"/>
      <w:r w:rsidR="00BE2204">
        <w:rPr>
          <w:rStyle w:val="Refdecomentario"/>
          <w:b w:val="0"/>
          <w:smallCaps w:val="0"/>
          <w:lang w:val="en-US" w:eastAsia="en-US" w:bidi="en-US"/>
        </w:rPr>
        <w:commentReference w:id="2128"/>
      </w:r>
    </w:p>
    <w:p w14:paraId="2FAB82AA" w14:textId="77777777" w:rsidR="00707605" w:rsidRDefault="00707605" w:rsidP="00707605">
      <w:pPr>
        <w:pStyle w:val="EstiloPrimeralnea0cm"/>
      </w:pPr>
      <w:r>
        <w:t>En este apartado voy a englobar las funciones que, sin ser las funciones descritas en el apartado anterior, en el apartado 3.4.1 o en el 2.3, son necesarias para el funcionamiento correcto del algoritmo.</w:t>
      </w:r>
    </w:p>
    <w:p w14:paraId="61C07FA9" w14:textId="77777777" w:rsidR="00707605" w:rsidRDefault="00707605">
      <w:pPr>
        <w:pStyle w:val="Ttulo3"/>
      </w:pPr>
      <w:proofErr w:type="gramStart"/>
      <w:r>
        <w:t>inicializa(</w:t>
      </w:r>
      <w:proofErr w:type="gramEnd"/>
      <w:r>
        <w:t>)</w:t>
      </w:r>
    </w:p>
    <w:p w14:paraId="30EE504F" w14:textId="77777777" w:rsidR="00707605" w:rsidRDefault="00707605" w:rsidP="00707605">
      <w:pPr>
        <w:pStyle w:val="EstiloPrimeralnea0cm"/>
      </w:pPr>
      <w:r>
        <w:t>Esta función sirve para cargar en memoria todas las demás funciones, para que el programa pueda funcionar solo llamando a esta función.</w:t>
      </w:r>
    </w:p>
    <w:p w14:paraId="418BBF57" w14:textId="77777777" w:rsidR="00C92751" w:rsidRDefault="00707605" w:rsidP="00707605">
      <w:pPr>
        <w:ind w:firstLine="0"/>
      </w:pPr>
      <w:r>
        <w:t xml:space="preserve">Para llamar a las otras funciones, se utiliza el comando </w:t>
      </w:r>
      <w:proofErr w:type="spellStart"/>
      <w:proofErr w:type="gramStart"/>
      <w:r w:rsidRPr="00FF5496">
        <w:rPr>
          <w:rFonts w:ascii="Calibri" w:hAnsi="Calibri"/>
          <w:i/>
          <w:iCs/>
        </w:rPr>
        <w:t>source</w:t>
      </w:r>
      <w:proofErr w:type="spellEnd"/>
      <w:r w:rsidRPr="00FF5496">
        <w:rPr>
          <w:rFonts w:ascii="Calibri" w:hAnsi="Calibri"/>
          <w:i/>
          <w:iCs/>
        </w:rPr>
        <w:t>(</w:t>
      </w:r>
      <w:proofErr w:type="gramEnd"/>
      <w:r w:rsidRPr="00FF5496">
        <w:rPr>
          <w:rFonts w:ascii="Calibri" w:hAnsi="Calibri"/>
          <w:i/>
          <w:iCs/>
        </w:rPr>
        <w:t>“</w:t>
      </w:r>
      <w:proofErr w:type="spellStart"/>
      <w:r w:rsidRPr="00FF5496">
        <w:rPr>
          <w:rFonts w:ascii="Calibri" w:hAnsi="Calibri"/>
          <w:i/>
          <w:iCs/>
        </w:rPr>
        <w:t>NombreScript.R</w:t>
      </w:r>
      <w:proofErr w:type="spellEnd"/>
      <w:r w:rsidRPr="00FF5496">
        <w:rPr>
          <w:rFonts w:ascii="Calibri" w:hAnsi="Calibri"/>
          <w:i/>
          <w:iCs/>
        </w:rPr>
        <w:t>”)</w:t>
      </w:r>
      <w:r>
        <w:t xml:space="preserve"> por cada uno de los scripts de funciones.</w:t>
      </w:r>
    </w:p>
    <w:p w14:paraId="293841E0" w14:textId="77777777" w:rsidR="00C92751" w:rsidRDefault="00C92751" w:rsidP="00707605">
      <w:pPr>
        <w:ind w:firstLine="0"/>
      </w:pPr>
      <w:r>
        <w:lastRenderedPageBreak/>
        <w:t xml:space="preserve">Además, iguala el valor del </w:t>
      </w:r>
      <w:proofErr w:type="spellStart"/>
      <w:r>
        <w:t>dataframe</w:t>
      </w:r>
      <w:proofErr w:type="spellEnd"/>
      <w:r>
        <w:t xml:space="preserve"> </w:t>
      </w:r>
      <w:proofErr w:type="spellStart"/>
      <w:r>
        <w:t>prob</w:t>
      </w:r>
      <w:proofErr w:type="spellEnd"/>
      <w:r>
        <w:t xml:space="preserve"> al de </w:t>
      </w:r>
      <w:proofErr w:type="spellStart"/>
      <w:r>
        <w:t>prob_ini</w:t>
      </w:r>
      <w:proofErr w:type="spellEnd"/>
      <w:r>
        <w:t xml:space="preserve">, de manera que inicializa esa </w:t>
      </w:r>
      <w:proofErr w:type="spellStart"/>
      <w:r>
        <w:t>dataframe</w:t>
      </w:r>
      <w:proofErr w:type="spellEnd"/>
      <w:r>
        <w:t>.</w:t>
      </w:r>
    </w:p>
    <w:p w14:paraId="6E43FCF9" w14:textId="77777777" w:rsidR="00707605" w:rsidRPr="00235F95" w:rsidRDefault="00707605">
      <w:pPr>
        <w:pStyle w:val="Ttulo3"/>
      </w:pPr>
      <w:proofErr w:type="spellStart"/>
      <w:proofErr w:type="gramStart"/>
      <w:r>
        <w:t>crearMazo</w:t>
      </w:r>
      <w:proofErr w:type="spellEnd"/>
      <w:r>
        <w:t>(</w:t>
      </w:r>
      <w:proofErr w:type="gramEnd"/>
      <w:r>
        <w:t>)</w:t>
      </w:r>
    </w:p>
    <w:p w14:paraId="414CCB0D" w14:textId="77777777" w:rsidR="00707605" w:rsidRDefault="00707605" w:rsidP="00707605">
      <w:pPr>
        <w:ind w:firstLine="0"/>
      </w:pPr>
      <w:r>
        <w:t xml:space="preserve">Esta función sirve para generar un elemento Mazo equivalente a un elemento de la clase Mazo del motor de juego. Es decir, genera una matriz de 52 filas y 2 columnas con el comando </w:t>
      </w:r>
      <w:proofErr w:type="spellStart"/>
      <w:r w:rsidRPr="00FF5496">
        <w:rPr>
          <w:rFonts w:ascii="Calibri" w:hAnsi="Calibri"/>
          <w:i/>
          <w:iCs/>
        </w:rPr>
        <w:t>matrix</w:t>
      </w:r>
      <w:proofErr w:type="spellEnd"/>
      <w:r w:rsidRPr="00FF5496">
        <w:rPr>
          <w:rFonts w:ascii="Calibri" w:hAnsi="Calibri"/>
          <w:i/>
          <w:iCs/>
        </w:rPr>
        <w:t xml:space="preserve"> </w:t>
      </w:r>
      <w:r>
        <w:t>cuyo nombre de columna es “</w:t>
      </w:r>
      <w:proofErr w:type="spellStart"/>
      <w:r>
        <w:t>Num</w:t>
      </w:r>
      <w:proofErr w:type="spellEnd"/>
      <w:r>
        <w:t>” y “Palo” respectivamente.</w:t>
      </w:r>
    </w:p>
    <w:p w14:paraId="3A168F75" w14:textId="77777777" w:rsidR="00707605" w:rsidRDefault="00707605" w:rsidP="00707605">
      <w:r>
        <w:t>La salida de esta función es la propia matriz Mazo.</w:t>
      </w:r>
    </w:p>
    <w:p w14:paraId="0E8A5E43" w14:textId="77777777" w:rsidR="00707605" w:rsidRDefault="00707605">
      <w:pPr>
        <w:pStyle w:val="Ttulo3"/>
      </w:pPr>
      <w:proofErr w:type="spellStart"/>
      <w:proofErr w:type="gramStart"/>
      <w:r>
        <w:t>cargaPesos</w:t>
      </w:r>
      <w:proofErr w:type="spellEnd"/>
      <w:r>
        <w:t>(</w:t>
      </w:r>
      <w:proofErr w:type="gramEnd"/>
      <w:r>
        <w:t xml:space="preserve">) y </w:t>
      </w:r>
      <w:proofErr w:type="spellStart"/>
      <w:r>
        <w:t>cargaTriple</w:t>
      </w:r>
      <w:proofErr w:type="spellEnd"/>
      <w:r>
        <w:t>()</w:t>
      </w:r>
    </w:p>
    <w:p w14:paraId="6D4EF340" w14:textId="77777777" w:rsidR="00707605" w:rsidRDefault="00707605" w:rsidP="00707605">
      <w:pPr>
        <w:pStyle w:val="EstiloPrimeralnea0cm"/>
      </w:pPr>
      <w:r>
        <w:t xml:space="preserve">Estas dos funciones sirven para leer los datos de los </w:t>
      </w:r>
      <w:proofErr w:type="spellStart"/>
      <w:r>
        <w:t>dataframes</w:t>
      </w:r>
      <w:proofErr w:type="spellEnd"/>
      <w:r>
        <w:t xml:space="preserve"> correspondientes con la función </w:t>
      </w:r>
      <w:r w:rsidRPr="00FF5496">
        <w:rPr>
          <w:rFonts w:ascii="Calibri" w:hAnsi="Calibri"/>
          <w:i/>
          <w:iCs/>
        </w:rPr>
        <w:t>read.csv</w:t>
      </w:r>
      <w:r>
        <w:t xml:space="preserve"> y teniendo como salida de dicha función la matriz correspondiente a ese </w:t>
      </w:r>
      <w:proofErr w:type="spellStart"/>
      <w:r>
        <w:t>dataframe</w:t>
      </w:r>
      <w:proofErr w:type="spellEnd"/>
      <w:r>
        <w:t>.</w:t>
      </w:r>
    </w:p>
    <w:p w14:paraId="08D6BFF6" w14:textId="77777777" w:rsidR="00707605" w:rsidRDefault="00707605" w:rsidP="00707605">
      <w:r>
        <w:t xml:space="preserve">En el caso de </w:t>
      </w:r>
      <w:proofErr w:type="spellStart"/>
      <w:proofErr w:type="gramStart"/>
      <w:r w:rsidRPr="00FF5496">
        <w:rPr>
          <w:rFonts w:ascii="Calibri" w:hAnsi="Calibri"/>
          <w:i/>
          <w:iCs/>
        </w:rPr>
        <w:t>cargaPesos</w:t>
      </w:r>
      <w:proofErr w:type="spellEnd"/>
      <w:r w:rsidRPr="00FF5496">
        <w:rPr>
          <w:rFonts w:ascii="Calibri" w:hAnsi="Calibri"/>
          <w:i/>
          <w:iCs/>
        </w:rPr>
        <w:t>(</w:t>
      </w:r>
      <w:proofErr w:type="gramEnd"/>
      <w:r w:rsidRPr="00FF5496">
        <w:rPr>
          <w:rFonts w:ascii="Calibri" w:hAnsi="Calibri"/>
          <w:i/>
          <w:iCs/>
        </w:rPr>
        <w:t>)</w:t>
      </w:r>
      <w:r w:rsidRPr="00FF5496">
        <w:t xml:space="preserve"> la</w:t>
      </w:r>
      <w:r>
        <w:t xml:space="preserve"> función obtiene la información de data.csv y devuelve la matriz de pesos, mientras que </w:t>
      </w:r>
      <w:proofErr w:type="spellStart"/>
      <w:r w:rsidRPr="00FF5496">
        <w:rPr>
          <w:rFonts w:ascii="Calibri" w:hAnsi="Calibri"/>
          <w:i/>
          <w:iCs/>
        </w:rPr>
        <w:t>cargaTriple</w:t>
      </w:r>
      <w:proofErr w:type="spellEnd"/>
      <w:r w:rsidRPr="00FF5496">
        <w:rPr>
          <w:rFonts w:ascii="Calibri" w:hAnsi="Calibri"/>
          <w:i/>
          <w:iCs/>
        </w:rPr>
        <w:t>()</w:t>
      </w:r>
      <w:r>
        <w:t xml:space="preserve"> lee el </w:t>
      </w:r>
      <w:proofErr w:type="spellStart"/>
      <w:r>
        <w:t>dataframe</w:t>
      </w:r>
      <w:proofErr w:type="spellEnd"/>
      <w:r>
        <w:t xml:space="preserve"> triple.csv y devuelve la matriz de </w:t>
      </w:r>
      <w:proofErr w:type="spellStart"/>
      <w:r>
        <w:t>tripre</w:t>
      </w:r>
      <w:proofErr w:type="spellEnd"/>
      <w:r>
        <w:t xml:space="preserve"> probabilidad.</w:t>
      </w:r>
    </w:p>
    <w:p w14:paraId="318EEE73" w14:textId="77777777" w:rsidR="00707605" w:rsidRDefault="00707605">
      <w:pPr>
        <w:pStyle w:val="Ttulo3"/>
      </w:pPr>
      <w:proofErr w:type="spellStart"/>
      <w:r>
        <w:t>NumtoChar</w:t>
      </w:r>
      <w:proofErr w:type="spellEnd"/>
      <w:r>
        <w:t>(n</w:t>
      </w:r>
      <w:proofErr w:type="gramStart"/>
      <w:r>
        <w:t>1,n</w:t>
      </w:r>
      <w:proofErr w:type="gramEnd"/>
      <w:r>
        <w:t xml:space="preserve">2) y </w:t>
      </w:r>
      <w:proofErr w:type="spellStart"/>
      <w:r>
        <w:t>PalotoChar</w:t>
      </w:r>
      <w:proofErr w:type="spellEnd"/>
      <w:r>
        <w:t>(P1,P2)</w:t>
      </w:r>
    </w:p>
    <w:p w14:paraId="535E8074" w14:textId="77777777" w:rsidR="00707605" w:rsidRDefault="00707605" w:rsidP="00707605">
      <w:pPr>
        <w:pStyle w:val="EstiloPrimeralnea0cm"/>
      </w:pPr>
      <w:r>
        <w:t>Estas funciones auxiliares sirven para convertir en texto el número y el palo de las cartas para poder manejarlo en la tabla de Pesos ya que, como se mencionó en el apartado 3.4.1, las filas de esa tabla son N1N2 y las columnas de la tabla son P1P2, siendo la salida de las funciones N1N2 o P1P2 respectivamente.</w:t>
      </w:r>
    </w:p>
    <w:p w14:paraId="6B72B156" w14:textId="77777777" w:rsidR="00707605" w:rsidRDefault="00707605" w:rsidP="00707605">
      <w:r>
        <w:t xml:space="preserve">Primero se determina el número total a convertir en texto. </w:t>
      </w:r>
    </w:p>
    <w:p w14:paraId="2A0A3039" w14:textId="77777777" w:rsidR="00707605" w:rsidRDefault="00707605" w:rsidP="00707605">
      <w:r>
        <w:t xml:space="preserve">En el caso de </w:t>
      </w:r>
      <w:proofErr w:type="spellStart"/>
      <w:r w:rsidRPr="00FF5496">
        <w:rPr>
          <w:rFonts w:ascii="Calibri" w:hAnsi="Calibri"/>
          <w:i/>
          <w:iCs/>
        </w:rPr>
        <w:t>NumtoChar</w:t>
      </w:r>
      <w:proofErr w:type="spellEnd"/>
      <w:r>
        <w:t xml:space="preserve">, ya que los números varían del 2 al 14 (J, Q, K y A equivalen a 11, 12, 13 y 14 respectivamente), al número mayor de los dos se le multiplica por 100 y se le suma el otro (ya que es posible que alguno de los números tenga decenas. En el caso de </w:t>
      </w:r>
      <w:proofErr w:type="spellStart"/>
      <w:r w:rsidRPr="00FF5496">
        <w:rPr>
          <w:rFonts w:ascii="Calibri" w:hAnsi="Calibri"/>
          <w:i/>
          <w:iCs/>
        </w:rPr>
        <w:t>PalotoChar</w:t>
      </w:r>
      <w:proofErr w:type="spellEnd"/>
      <w:r>
        <w:t>, a P1 se le multiplica por 10 y se le suma P2 (siendo 1 para tréboles, 2 para picas, 3 para diamantes y 4 para corazones).</w:t>
      </w:r>
    </w:p>
    <w:p w14:paraId="63E8B779" w14:textId="77777777" w:rsidR="00707605" w:rsidRDefault="00707605" w:rsidP="00707605">
      <w:r>
        <w:t xml:space="preserve">Posteriormente, a la cifra se le utiliza la función </w:t>
      </w:r>
      <w:proofErr w:type="spellStart"/>
      <w:proofErr w:type="gramStart"/>
      <w:r w:rsidRPr="00FF5496">
        <w:rPr>
          <w:rFonts w:ascii="Calibri" w:hAnsi="Calibri"/>
          <w:i/>
          <w:iCs/>
        </w:rPr>
        <w:t>as.character</w:t>
      </w:r>
      <w:proofErr w:type="spellEnd"/>
      <w:proofErr w:type="gramEnd"/>
      <w:r w:rsidRPr="00FF5496">
        <w:rPr>
          <w:rFonts w:ascii="Calibri" w:hAnsi="Calibri"/>
          <w:i/>
          <w:iCs/>
        </w:rPr>
        <w:t>(</w:t>
      </w:r>
      <w:proofErr w:type="spellStart"/>
      <w:r w:rsidRPr="00FF5496">
        <w:rPr>
          <w:rFonts w:ascii="Calibri" w:hAnsi="Calibri"/>
          <w:i/>
          <w:iCs/>
        </w:rPr>
        <w:t>number</w:t>
      </w:r>
      <w:proofErr w:type="spellEnd"/>
      <w:r w:rsidRPr="00FF5496">
        <w:rPr>
          <w:rFonts w:ascii="Calibri" w:hAnsi="Calibri"/>
          <w:i/>
          <w:iCs/>
        </w:rPr>
        <w:t>)</w:t>
      </w:r>
      <w:r>
        <w:t>, y la salida de esa función es la que se utiliza como salida.</w:t>
      </w:r>
    </w:p>
    <w:p w14:paraId="71D382B5" w14:textId="77777777" w:rsidR="00707605" w:rsidRDefault="00707605" w:rsidP="00707605">
      <w:r>
        <w:t>Poniendo un ejemplo de cómo se vería la salida de cada una de las salidas: suponiendo el caso de tener como cartas de mano el 2 de corazones [2,4] y el 5 de picas [5,2]:</w:t>
      </w:r>
    </w:p>
    <w:p w14:paraId="5A4A4D38" w14:textId="77777777" w:rsidR="00707605" w:rsidRPr="005151D0" w:rsidRDefault="00707605" w:rsidP="00707605">
      <w:r>
        <w:lastRenderedPageBreak/>
        <w:t xml:space="preserve">La cifra en el caso de </w:t>
      </w:r>
      <w:proofErr w:type="spellStart"/>
      <w:proofErr w:type="gramStart"/>
      <w:r w:rsidRPr="00FF5496">
        <w:rPr>
          <w:rFonts w:ascii="Calibri" w:hAnsi="Calibri"/>
          <w:i/>
          <w:iCs/>
        </w:rPr>
        <w:t>NumtoChar</w:t>
      </w:r>
      <w:proofErr w:type="spellEnd"/>
      <w:r w:rsidRPr="00FF5496">
        <w:rPr>
          <w:rFonts w:ascii="Calibri" w:hAnsi="Calibri"/>
          <w:i/>
          <w:iCs/>
        </w:rPr>
        <w:t>(</w:t>
      </w:r>
      <w:proofErr w:type="gramEnd"/>
      <w:r w:rsidRPr="00BC39D1">
        <w:rPr>
          <w:rFonts w:ascii="Calibri" w:hAnsi="Calibri"/>
          <w:i/>
          <w:iCs/>
        </w:rPr>
        <w:t>2</w:t>
      </w:r>
      <w:r w:rsidRPr="00FF5496">
        <w:rPr>
          <w:rFonts w:ascii="Calibri" w:hAnsi="Calibri"/>
          <w:i/>
          <w:iCs/>
        </w:rPr>
        <w:t>,5)</w:t>
      </w:r>
      <w:r>
        <w:t xml:space="preserve"> sería 5*100+2=502 y la cifra de </w:t>
      </w:r>
      <w:proofErr w:type="spellStart"/>
      <w:r w:rsidRPr="00FF5496">
        <w:rPr>
          <w:rFonts w:ascii="Calibri" w:hAnsi="Calibri"/>
          <w:i/>
          <w:iCs/>
        </w:rPr>
        <w:t>PalotoChar</w:t>
      </w:r>
      <w:proofErr w:type="spellEnd"/>
      <w:r w:rsidRPr="00BC39D1">
        <w:rPr>
          <w:rFonts w:ascii="Calibri" w:hAnsi="Calibri"/>
          <w:i/>
          <w:iCs/>
        </w:rPr>
        <w:t>(2,4)</w:t>
      </w:r>
      <w:r>
        <w:t xml:space="preserve"> sería 2*10+4=24.</w:t>
      </w:r>
    </w:p>
    <w:p w14:paraId="6F8133BC" w14:textId="77777777" w:rsidR="00707605" w:rsidRPr="00235F95" w:rsidRDefault="00707605">
      <w:pPr>
        <w:pStyle w:val="Ttulo3"/>
      </w:pPr>
      <w:proofErr w:type="spellStart"/>
      <w:proofErr w:type="gramStart"/>
      <w:r>
        <w:t>leerPesos</w:t>
      </w:r>
      <w:proofErr w:type="spellEnd"/>
      <w:r>
        <w:t>(</w:t>
      </w:r>
      <w:proofErr w:type="gramEnd"/>
      <w:r>
        <w:t xml:space="preserve">mano, pesos) y </w:t>
      </w:r>
      <w:proofErr w:type="spellStart"/>
      <w:r>
        <w:t>leerTriple</w:t>
      </w:r>
      <w:proofErr w:type="spellEnd"/>
      <w:r>
        <w:t>(mano, triple)</w:t>
      </w:r>
    </w:p>
    <w:p w14:paraId="4AAA9DB2" w14:textId="77777777" w:rsidR="00707605" w:rsidRDefault="00707605" w:rsidP="00707605">
      <w:r>
        <w:t xml:space="preserve">Estas dos funciones devuelven el valor pertinente a esa mano dentro de las tablas correspondientes (tabla de pesos en el caso de </w:t>
      </w:r>
      <w:proofErr w:type="spellStart"/>
      <w:r w:rsidRPr="00FF5496">
        <w:rPr>
          <w:rFonts w:ascii="Calibri" w:hAnsi="Calibri"/>
          <w:i/>
          <w:iCs/>
        </w:rPr>
        <w:t>leerPesos</w:t>
      </w:r>
      <w:proofErr w:type="spellEnd"/>
      <w:r>
        <w:t xml:space="preserve"> y tabla de triple probabilidad en </w:t>
      </w:r>
      <w:proofErr w:type="gramStart"/>
      <w:r>
        <w:t>el  caso</w:t>
      </w:r>
      <w:proofErr w:type="gramEnd"/>
      <w:r>
        <w:t xml:space="preserve"> de</w:t>
      </w:r>
      <w:r w:rsidRPr="00FF5496">
        <w:rPr>
          <w:rFonts w:ascii="Calibri" w:hAnsi="Calibri"/>
          <w:i/>
          <w:iCs/>
        </w:rPr>
        <w:t xml:space="preserve"> </w:t>
      </w:r>
      <w:proofErr w:type="spellStart"/>
      <w:r w:rsidRPr="00FF5496">
        <w:rPr>
          <w:rFonts w:ascii="Calibri" w:hAnsi="Calibri"/>
          <w:i/>
          <w:iCs/>
        </w:rPr>
        <w:t>leerTriple</w:t>
      </w:r>
      <w:proofErr w:type="spellEnd"/>
      <w:r>
        <w:t>).</w:t>
      </w:r>
    </w:p>
    <w:p w14:paraId="0E708CCF" w14:textId="77777777" w:rsidR="00707605" w:rsidRDefault="00707605" w:rsidP="00707605">
      <w:r>
        <w:t xml:space="preserve">En el caso de </w:t>
      </w:r>
      <w:proofErr w:type="spellStart"/>
      <w:r w:rsidRPr="008A75AC">
        <w:rPr>
          <w:rFonts w:ascii="Calibri" w:hAnsi="Calibri"/>
          <w:i/>
          <w:iCs/>
        </w:rPr>
        <w:t>leerPesos</w:t>
      </w:r>
      <w:proofErr w:type="spellEnd"/>
      <w:r w:rsidRPr="00FF5496">
        <w:t xml:space="preserve">, </w:t>
      </w:r>
      <w:r>
        <w:t xml:space="preserve">primero comprueba cuál de las dos cartas de la mano tiene el número mayor y llama a las funciones </w:t>
      </w:r>
      <w:proofErr w:type="spellStart"/>
      <w:r w:rsidRPr="00FF5496">
        <w:rPr>
          <w:rFonts w:ascii="Calibri" w:hAnsi="Calibri"/>
          <w:i/>
          <w:iCs/>
        </w:rPr>
        <w:t>NumtoChar</w:t>
      </w:r>
      <w:proofErr w:type="spellEnd"/>
      <w:r w:rsidRPr="00FF5496">
        <w:rPr>
          <w:rFonts w:ascii="Calibri" w:hAnsi="Calibri"/>
          <w:i/>
          <w:iCs/>
        </w:rPr>
        <w:t>(mano[x,1</w:t>
      </w:r>
      <w:proofErr w:type="gramStart"/>
      <w:r w:rsidRPr="00FF5496">
        <w:rPr>
          <w:rFonts w:ascii="Calibri" w:hAnsi="Calibri"/>
          <w:i/>
          <w:iCs/>
        </w:rPr>
        <w:t>],mano</w:t>
      </w:r>
      <w:proofErr w:type="gramEnd"/>
      <w:r w:rsidRPr="00FF5496">
        <w:rPr>
          <w:rFonts w:ascii="Calibri" w:hAnsi="Calibri"/>
          <w:i/>
          <w:iCs/>
        </w:rPr>
        <w:t>[y,1])</w:t>
      </w:r>
      <w:r>
        <w:t xml:space="preserve"> y </w:t>
      </w:r>
      <w:proofErr w:type="spellStart"/>
      <w:r w:rsidRPr="00FF5496">
        <w:rPr>
          <w:rFonts w:ascii="Calibri" w:hAnsi="Calibri"/>
          <w:i/>
          <w:iCs/>
        </w:rPr>
        <w:t>PalotoChar</w:t>
      </w:r>
      <w:proofErr w:type="spellEnd"/>
      <w:r w:rsidRPr="00FF5496">
        <w:rPr>
          <w:rFonts w:ascii="Calibri" w:hAnsi="Calibri"/>
          <w:i/>
          <w:iCs/>
        </w:rPr>
        <w:t>(mano[x,2],mano[y,2]),</w:t>
      </w:r>
      <w:r>
        <w:t xml:space="preserve"> siendo x el número de </w:t>
      </w:r>
      <w:proofErr w:type="spellStart"/>
      <w:r>
        <w:t>inidice</w:t>
      </w:r>
      <w:proofErr w:type="spellEnd"/>
      <w:r>
        <w:t xml:space="preserve"> de la carta con número mayor (1 </w:t>
      </w:r>
      <w:proofErr w:type="spellStart"/>
      <w:r>
        <w:t>ó</w:t>
      </w:r>
      <w:proofErr w:type="spellEnd"/>
      <w:r>
        <w:t xml:space="preserve"> 2) e y el otro de los índices. Las salidas de ambas funciones se guardan en las variables </w:t>
      </w:r>
      <w:proofErr w:type="spellStart"/>
      <w:r>
        <w:t>Num</w:t>
      </w:r>
      <w:proofErr w:type="spellEnd"/>
      <w:r>
        <w:t xml:space="preserve"> y Palo, </w:t>
      </w:r>
      <w:proofErr w:type="gramStart"/>
      <w:r>
        <w:t>respectivamente ,</w:t>
      </w:r>
      <w:proofErr w:type="gramEnd"/>
      <w:r>
        <w:t xml:space="preserve"> y la salida de la función </w:t>
      </w:r>
      <w:proofErr w:type="spellStart"/>
      <w:r w:rsidRPr="00FF5496">
        <w:rPr>
          <w:rFonts w:ascii="Calibri" w:hAnsi="Calibri"/>
          <w:i/>
          <w:iCs/>
        </w:rPr>
        <w:t>leerPesos</w:t>
      </w:r>
      <w:proofErr w:type="spellEnd"/>
      <w:r>
        <w:t xml:space="preserve"> es el valor de pesos[</w:t>
      </w:r>
      <w:proofErr w:type="spellStart"/>
      <w:r>
        <w:t>Num,Palo</w:t>
      </w:r>
      <w:proofErr w:type="spellEnd"/>
      <w:r>
        <w:t>].</w:t>
      </w:r>
    </w:p>
    <w:p w14:paraId="0ED69E32" w14:textId="77777777" w:rsidR="00707605" w:rsidRDefault="00707605" w:rsidP="00707605">
      <w:r>
        <w:t xml:space="preserve">Para la función de </w:t>
      </w:r>
      <w:proofErr w:type="spellStart"/>
      <w:r w:rsidRPr="00FF5496">
        <w:rPr>
          <w:rFonts w:ascii="Calibri" w:hAnsi="Calibri"/>
          <w:i/>
          <w:iCs/>
        </w:rPr>
        <w:t>leerTriple</w:t>
      </w:r>
      <w:proofErr w:type="spellEnd"/>
      <w:r>
        <w:t xml:space="preserve">, funciona de manera similar, sin necesidad de tener que recurrir a las funciones </w:t>
      </w:r>
      <w:proofErr w:type="spellStart"/>
      <w:r w:rsidRPr="00FF5496">
        <w:rPr>
          <w:rFonts w:ascii="Calibri" w:hAnsi="Calibri"/>
          <w:i/>
          <w:iCs/>
        </w:rPr>
        <w:t>NumtoChar</w:t>
      </w:r>
      <w:proofErr w:type="spellEnd"/>
      <w:r>
        <w:t xml:space="preserve"> ni </w:t>
      </w:r>
      <w:proofErr w:type="spellStart"/>
      <w:r w:rsidRPr="00FF5496">
        <w:rPr>
          <w:rFonts w:ascii="Calibri" w:hAnsi="Calibri"/>
          <w:i/>
          <w:iCs/>
        </w:rPr>
        <w:t>PalotoChar</w:t>
      </w:r>
      <w:proofErr w:type="spellEnd"/>
      <w:r>
        <w:t>, ya que las primeras 4 columnas de la tabla Triple equivalen a n1, p</w:t>
      </w:r>
      <w:proofErr w:type="gramStart"/>
      <w:r>
        <w:t>1,n</w:t>
      </w:r>
      <w:proofErr w:type="gramEnd"/>
      <w:r>
        <w:t>2 y p2. Las otras tres columnas representan la probabilidad de Pasar, de Ver o de Subir.</w:t>
      </w:r>
    </w:p>
    <w:p w14:paraId="5A7F9218" w14:textId="77777777" w:rsidR="00707605" w:rsidRDefault="00707605" w:rsidP="00707605">
      <w:r>
        <w:t>En este caso, la carta 1 es la que tiene el número mayor de las dos cartas, y la carta 2 es la que tiene el menor número de ambas. La función buscará la fila que coincida que sus primeras cuatro columnas sea n1, p</w:t>
      </w:r>
      <w:proofErr w:type="gramStart"/>
      <w:r>
        <w:t>1,n</w:t>
      </w:r>
      <w:proofErr w:type="gramEnd"/>
      <w:r>
        <w:t>2 y p2 y almacenará las tres últimas columnas de esa fila en un vector numérico, que será la salida de la función.</w:t>
      </w:r>
    </w:p>
    <w:p w14:paraId="6B1489D1" w14:textId="77777777" w:rsidR="00707605" w:rsidRDefault="00707605" w:rsidP="00707605">
      <w:r>
        <w:t>En el caso de que, en cualquiera de las dos funciones, se tenga una pareja, para determinar cuál de las dos cartas ocupa la primera posición se compara el número del palo. La que menor palo tenga será la que ocupe la primera posición (para seguir la misma estructura que la tabla de pesos mostrada en el apartado 3.4.1).</w:t>
      </w:r>
    </w:p>
    <w:p w14:paraId="0DF814BC" w14:textId="77777777" w:rsidR="00707605" w:rsidRDefault="00707605">
      <w:pPr>
        <w:pStyle w:val="Ttulo3"/>
      </w:pPr>
      <w:proofErr w:type="spellStart"/>
      <w:proofErr w:type="gramStart"/>
      <w:r>
        <w:t>modificaPesos</w:t>
      </w:r>
      <w:proofErr w:type="spellEnd"/>
      <w:r>
        <w:t>(</w:t>
      </w:r>
      <w:proofErr w:type="gramEnd"/>
      <w:r>
        <w:t xml:space="preserve">mano, pesos, valor) y </w:t>
      </w:r>
      <w:proofErr w:type="spellStart"/>
      <w:r>
        <w:t>modificaTriple</w:t>
      </w:r>
      <w:proofErr w:type="spellEnd"/>
      <w:r>
        <w:t>(mano, triple, valor)</w:t>
      </w:r>
    </w:p>
    <w:p w14:paraId="014022E1" w14:textId="77777777" w:rsidR="00707605" w:rsidRDefault="00707605" w:rsidP="00707605">
      <w:pPr>
        <w:pStyle w:val="EstiloPrimeralnea0cm"/>
      </w:pPr>
      <w:r>
        <w:t>Estas funciones se utilizan para asignar el valor de entrada a la entrada correspondiente de la tabla de pesos o de triple probabilidad respectivamente.</w:t>
      </w:r>
    </w:p>
    <w:p w14:paraId="1486B628" w14:textId="77777777" w:rsidR="00707605" w:rsidRDefault="00707605" w:rsidP="00707605">
      <w:r>
        <w:lastRenderedPageBreak/>
        <w:t xml:space="preserve">La búsqueda en las tablas es idéntica a las funciones </w:t>
      </w:r>
      <w:proofErr w:type="spellStart"/>
      <w:r w:rsidRPr="00FF5496">
        <w:rPr>
          <w:rFonts w:ascii="Calibri" w:hAnsi="Calibri"/>
          <w:i/>
          <w:iCs/>
        </w:rPr>
        <w:t>leerPesos</w:t>
      </w:r>
      <w:proofErr w:type="spellEnd"/>
      <w:r>
        <w:t xml:space="preserve"> y </w:t>
      </w:r>
      <w:proofErr w:type="spellStart"/>
      <w:r w:rsidRPr="00FF5496">
        <w:rPr>
          <w:rFonts w:ascii="Calibri" w:hAnsi="Calibri"/>
          <w:i/>
          <w:iCs/>
        </w:rPr>
        <w:t>modificaTriple</w:t>
      </w:r>
      <w:proofErr w:type="spellEnd"/>
      <w:r w:rsidRPr="00FF5496">
        <w:t xml:space="preserve">, </w:t>
      </w:r>
      <w:r>
        <w:t xml:space="preserve">pero en vez de leer el valor de la tabla, lo </w:t>
      </w:r>
      <w:proofErr w:type="spellStart"/>
      <w:r>
        <w:t>sobreescribe</w:t>
      </w:r>
      <w:proofErr w:type="spellEnd"/>
      <w:r>
        <w:t xml:space="preserve"> con el valor de entrada. La salida de las funciones es la tabla modificada con el nuevo valor.</w:t>
      </w:r>
    </w:p>
    <w:p w14:paraId="0F06DAA7" w14:textId="77777777" w:rsidR="00707605" w:rsidRDefault="00707605">
      <w:pPr>
        <w:pStyle w:val="Ttulo3"/>
      </w:pPr>
      <w:proofErr w:type="spellStart"/>
      <w:proofErr w:type="gramStart"/>
      <w:r>
        <w:t>ordenaCartas</w:t>
      </w:r>
      <w:proofErr w:type="spellEnd"/>
      <w:r>
        <w:t>(</w:t>
      </w:r>
      <w:proofErr w:type="gramEnd"/>
      <w:r>
        <w:t>mano, mesa)</w:t>
      </w:r>
    </w:p>
    <w:p w14:paraId="14FEE78A" w14:textId="77777777" w:rsidR="00707605" w:rsidRDefault="00707605" w:rsidP="00707605">
      <w:pPr>
        <w:pStyle w:val="EstiloPrimeralnea0cm"/>
      </w:pPr>
      <w:r>
        <w:t xml:space="preserve">El principal uso de esta función es unir ambas matrices y ordenar todas las cartas incluidas en mano y mesa y devolverlas ordenadas en una única matriz. </w:t>
      </w:r>
    </w:p>
    <w:p w14:paraId="12055112" w14:textId="77777777" w:rsidR="00707605" w:rsidRDefault="00707605" w:rsidP="00707605">
      <w:pPr>
        <w:pStyle w:val="EstiloPrimeralnea0cm"/>
      </w:pPr>
      <w:r>
        <w:t xml:space="preserve">Primero realiza la unión usando </w:t>
      </w:r>
      <w:proofErr w:type="spellStart"/>
      <w:r w:rsidRPr="00FF5496">
        <w:rPr>
          <w:rFonts w:ascii="Calibri" w:hAnsi="Calibri"/>
          <w:i/>
          <w:iCs/>
        </w:rPr>
        <w:t>rbind</w:t>
      </w:r>
      <w:proofErr w:type="spellEnd"/>
      <w:r w:rsidRPr="00FF5496">
        <w:t xml:space="preserve">, y después </w:t>
      </w:r>
      <w:r>
        <w:t xml:space="preserve">recorre la matriz usando dos bucles </w:t>
      </w:r>
      <w:proofErr w:type="spellStart"/>
      <w:r w:rsidRPr="00FF5496">
        <w:rPr>
          <w:rFonts w:ascii="Calibri" w:hAnsi="Calibri"/>
          <w:i/>
          <w:iCs/>
        </w:rPr>
        <w:t>for</w:t>
      </w:r>
      <w:proofErr w:type="spellEnd"/>
      <w:r>
        <w:t xml:space="preserve"> para comparar cada elemento con los posteriores. Si el número de un elemento j es mayor que el número del elemento i, intercambia las posiciones de ambos elementos (siendo i&gt;j siempre).</w:t>
      </w:r>
    </w:p>
    <w:p w14:paraId="7103D6A5" w14:textId="77777777" w:rsidR="00237CEF" w:rsidRDefault="00237CEF">
      <w:pPr>
        <w:pStyle w:val="Ttulo3"/>
      </w:pPr>
      <w:proofErr w:type="spellStart"/>
      <w:r>
        <w:t>combinaMazo</w:t>
      </w:r>
      <w:proofErr w:type="spellEnd"/>
      <w:r>
        <w:t>(mazo)</w:t>
      </w:r>
    </w:p>
    <w:p w14:paraId="3B4E7BDA" w14:textId="77777777" w:rsidR="00237CEF" w:rsidRDefault="00237CEF" w:rsidP="00237CEF">
      <w:pPr>
        <w:pStyle w:val="EstiloPrimeralnea0cm"/>
      </w:pPr>
      <w:r>
        <w:t>Esta función sirve para hacer las combinaciones (n 2) posibles de las cartas restantes del mazo, siendo n el número de cartas en el mazo.</w:t>
      </w:r>
    </w:p>
    <w:p w14:paraId="4CF23ED3" w14:textId="77777777" w:rsidR="0009254F" w:rsidRDefault="00237CEF" w:rsidP="00237CEF">
      <w:r>
        <w:t>Para ello, se va creando una matriz de 4 columnas (n1,</w:t>
      </w:r>
      <w:r w:rsidR="0009254F">
        <w:t xml:space="preserve"> </w:t>
      </w:r>
      <w:r>
        <w:t>p1,</w:t>
      </w:r>
      <w:r w:rsidR="0009254F">
        <w:t xml:space="preserve"> </w:t>
      </w:r>
      <w:r>
        <w:t>n2,</w:t>
      </w:r>
      <w:r w:rsidR="0009254F">
        <w:t xml:space="preserve"> </w:t>
      </w:r>
      <w:r>
        <w:t>p2)</w:t>
      </w:r>
      <w:r w:rsidR="0009254F">
        <w:t xml:space="preserve">. </w:t>
      </w:r>
      <w:r>
        <w:t xml:space="preserve">Para definir las filas que se añaden, se utilizan dos bucles </w:t>
      </w:r>
      <w:proofErr w:type="spellStart"/>
      <w:r w:rsidR="0043057B" w:rsidRPr="004F621A">
        <w:rPr>
          <w:rFonts w:ascii="Calibri" w:hAnsi="Calibri"/>
          <w:i/>
          <w:iCs/>
        </w:rPr>
        <w:t>for</w:t>
      </w:r>
      <w:proofErr w:type="spellEnd"/>
      <w:r>
        <w:t xml:space="preserve"> que recorren la matriz mazo usando los índices i y j respectivamente. Estos bucles comparan la carta i con la carta j y, si son distintas</w:t>
      </w:r>
      <w:r w:rsidR="0009254F">
        <w:t xml:space="preserve">, añade la combinación con el comando </w:t>
      </w:r>
      <w:proofErr w:type="spellStart"/>
      <w:proofErr w:type="gramStart"/>
      <w:r w:rsidR="0043057B" w:rsidRPr="004F621A">
        <w:rPr>
          <w:rFonts w:ascii="Calibri" w:hAnsi="Calibri"/>
          <w:i/>
          <w:iCs/>
        </w:rPr>
        <w:t>rbind</w:t>
      </w:r>
      <w:proofErr w:type="spellEnd"/>
      <w:r w:rsidR="0043057B" w:rsidRPr="004F621A">
        <w:rPr>
          <w:rFonts w:ascii="Calibri" w:hAnsi="Calibri"/>
          <w:i/>
          <w:iCs/>
        </w:rPr>
        <w:t>(</w:t>
      </w:r>
      <w:proofErr w:type="gramEnd"/>
      <w:r w:rsidR="0043057B" w:rsidRPr="004F621A">
        <w:rPr>
          <w:rFonts w:ascii="Calibri" w:hAnsi="Calibri"/>
          <w:i/>
          <w:iCs/>
        </w:rPr>
        <w:t>matriz, c(mazo[i,],mazo[j,])).</w:t>
      </w:r>
    </w:p>
    <w:p w14:paraId="0460FC53" w14:textId="77777777" w:rsidR="00835A6F" w:rsidRDefault="0009254F" w:rsidP="004F621A">
      <w:r>
        <w:t xml:space="preserve">La salida de esta función es la matriz de combinaciones de dimensiones 4xn. </w:t>
      </w:r>
    </w:p>
    <w:p w14:paraId="17BC9D33" w14:textId="77777777" w:rsidR="00707605" w:rsidRDefault="00707605">
      <w:pPr>
        <w:pStyle w:val="Ttulo3"/>
      </w:pPr>
      <w:r>
        <w:t>Paquete “</w:t>
      </w:r>
      <w:proofErr w:type="spellStart"/>
      <w:r>
        <w:t>Holdem</w:t>
      </w:r>
      <w:proofErr w:type="spellEnd"/>
      <w:r>
        <w:t xml:space="preserve">” y </w:t>
      </w:r>
      <w:proofErr w:type="spellStart"/>
      <w:r>
        <w:t>calcularJugada</w:t>
      </w:r>
      <w:proofErr w:type="spellEnd"/>
      <w:r>
        <w:t>(jugada)</w:t>
      </w:r>
    </w:p>
    <w:p w14:paraId="39E764FA" w14:textId="77777777" w:rsidR="00707605" w:rsidRDefault="00707605" w:rsidP="00707605">
      <w:pPr>
        <w:pStyle w:val="EstiloPrimeralnea0cm"/>
      </w:pPr>
      <w:r>
        <w:t xml:space="preserve">En el repositorio CRAN, distribuidores de R, existe un paquete que simula el funcionamiento del Texas </w:t>
      </w:r>
      <w:proofErr w:type="spellStart"/>
      <w:r>
        <w:t>Hold’em</w:t>
      </w:r>
      <w:proofErr w:type="spellEnd"/>
      <w:r>
        <w:t xml:space="preserve">, que es el paquete </w:t>
      </w:r>
      <w:proofErr w:type="spellStart"/>
      <w:r>
        <w:t>Holdem</w:t>
      </w:r>
      <w:proofErr w:type="spellEnd"/>
      <w:r>
        <w:rPr>
          <w:rStyle w:val="Refdenotaalpie"/>
        </w:rPr>
        <w:footnoteReference w:id="14"/>
      </w:r>
      <w:r>
        <w:t xml:space="preserve">. Ese paquete incluye todas las funciones necesarias para hacer la simulación completa en R. Pero, dado que no todas las funciones terminan de amoldarse al funcionamiento del algoritmo y solo solo se va a implementar en R el algoritmo de juego, no el motor de juego, solamente se van a utilizar un determinado conjunto de funciones: las funciones que se encargan de comprobar qué tipo de jugada se tienen con las cartas de mano y mesa, que se van a utilizar en la función </w:t>
      </w:r>
      <w:proofErr w:type="spellStart"/>
      <w:r w:rsidRPr="00FF5496">
        <w:rPr>
          <w:rFonts w:ascii="Calibri" w:hAnsi="Calibri"/>
          <w:i/>
          <w:iCs/>
        </w:rPr>
        <w:t>calcularJugada</w:t>
      </w:r>
      <w:proofErr w:type="spellEnd"/>
      <w:r>
        <w:t>.  Las funciones utilizadas de este paquete son las siguientes:</w:t>
      </w:r>
    </w:p>
    <w:p w14:paraId="7D198E2D" w14:textId="77777777" w:rsidR="00707605" w:rsidRDefault="00707605" w:rsidP="00707605">
      <w:pPr>
        <w:numPr>
          <w:ilvl w:val="0"/>
          <w:numId w:val="48"/>
        </w:numPr>
      </w:pPr>
      <w:r>
        <w:rPr>
          <w:b/>
          <w:bCs/>
        </w:rPr>
        <w:t>Strflsh1(</w:t>
      </w:r>
      <w:proofErr w:type="spellStart"/>
      <w:proofErr w:type="gramStart"/>
      <w:r>
        <w:rPr>
          <w:b/>
          <w:bCs/>
        </w:rPr>
        <w:t>Num,Palo</w:t>
      </w:r>
      <w:proofErr w:type="spellEnd"/>
      <w:proofErr w:type="gramEnd"/>
      <w:r>
        <w:rPr>
          <w:b/>
          <w:bCs/>
        </w:rPr>
        <w:t>):</w:t>
      </w:r>
      <w:r>
        <w:t xml:space="preserve"> que comprueba si se tiene escalera de color. </w:t>
      </w:r>
    </w:p>
    <w:p w14:paraId="58705FDD" w14:textId="7018185B" w:rsidR="00707605" w:rsidRDefault="00707605" w:rsidP="00707605">
      <w:pPr>
        <w:numPr>
          <w:ilvl w:val="0"/>
          <w:numId w:val="48"/>
        </w:numPr>
      </w:pPr>
      <w:r>
        <w:rPr>
          <w:b/>
          <w:bCs/>
        </w:rPr>
        <w:t>Four1(</w:t>
      </w:r>
      <w:proofErr w:type="spellStart"/>
      <w:r>
        <w:rPr>
          <w:b/>
          <w:bCs/>
        </w:rPr>
        <w:t>Num</w:t>
      </w:r>
      <w:proofErr w:type="spellEnd"/>
      <w:r>
        <w:rPr>
          <w:b/>
          <w:bCs/>
        </w:rPr>
        <w:t>):</w:t>
      </w:r>
      <w:r>
        <w:t xml:space="preserve"> que comprueba si se tiene </w:t>
      </w:r>
      <w:del w:id="2129" w:author="Álvaro Gonzalez" w:date="2020-06-16T22:12:00Z">
        <w:r w:rsidDel="000B0FB3">
          <w:delText>poker</w:delText>
        </w:r>
      </w:del>
      <w:ins w:id="2130" w:author="Álvaro Gonzalez" w:date="2020-06-16T22:12:00Z">
        <w:r w:rsidR="000B0FB3">
          <w:t>póker</w:t>
        </w:r>
      </w:ins>
      <w:r>
        <w:t>.</w:t>
      </w:r>
    </w:p>
    <w:p w14:paraId="6A1A8384" w14:textId="77777777" w:rsidR="00707605" w:rsidRDefault="00707605" w:rsidP="00707605">
      <w:pPr>
        <w:numPr>
          <w:ilvl w:val="0"/>
          <w:numId w:val="48"/>
        </w:numPr>
      </w:pPr>
      <w:r>
        <w:rPr>
          <w:b/>
          <w:bCs/>
        </w:rPr>
        <w:lastRenderedPageBreak/>
        <w:t>Full1(</w:t>
      </w:r>
      <w:proofErr w:type="spellStart"/>
      <w:r>
        <w:rPr>
          <w:b/>
          <w:bCs/>
        </w:rPr>
        <w:t>Num</w:t>
      </w:r>
      <w:proofErr w:type="spellEnd"/>
      <w:r>
        <w:rPr>
          <w:b/>
          <w:bCs/>
        </w:rPr>
        <w:t>):</w:t>
      </w:r>
      <w:r>
        <w:t xml:space="preserve"> que comprueba si se tiene full </w:t>
      </w:r>
      <w:proofErr w:type="spellStart"/>
      <w:r>
        <w:t>house</w:t>
      </w:r>
      <w:proofErr w:type="spellEnd"/>
      <w:r>
        <w:t>.</w:t>
      </w:r>
    </w:p>
    <w:p w14:paraId="16343DD1" w14:textId="77777777" w:rsidR="00707605" w:rsidRDefault="00707605" w:rsidP="00707605">
      <w:pPr>
        <w:numPr>
          <w:ilvl w:val="0"/>
          <w:numId w:val="48"/>
        </w:numPr>
      </w:pPr>
      <w:r>
        <w:rPr>
          <w:b/>
          <w:bCs/>
        </w:rPr>
        <w:t>Flush1(</w:t>
      </w:r>
      <w:proofErr w:type="spellStart"/>
      <w:r>
        <w:rPr>
          <w:b/>
          <w:bCs/>
        </w:rPr>
        <w:t>Num</w:t>
      </w:r>
      <w:proofErr w:type="spellEnd"/>
      <w:r>
        <w:rPr>
          <w:b/>
          <w:bCs/>
        </w:rPr>
        <w:t>, Palo):</w:t>
      </w:r>
      <w:r>
        <w:t xml:space="preserve"> que comprueba si se tiene color.</w:t>
      </w:r>
    </w:p>
    <w:p w14:paraId="6D342CC0" w14:textId="77777777" w:rsidR="00707605" w:rsidRDefault="00707605" w:rsidP="00707605">
      <w:pPr>
        <w:numPr>
          <w:ilvl w:val="0"/>
          <w:numId w:val="48"/>
        </w:numPr>
      </w:pPr>
      <w:r>
        <w:rPr>
          <w:b/>
          <w:bCs/>
        </w:rPr>
        <w:t>Straight1(</w:t>
      </w:r>
      <w:proofErr w:type="spellStart"/>
      <w:r>
        <w:rPr>
          <w:b/>
          <w:bCs/>
        </w:rPr>
        <w:t>Num</w:t>
      </w:r>
      <w:proofErr w:type="spellEnd"/>
      <w:r>
        <w:rPr>
          <w:b/>
          <w:bCs/>
        </w:rPr>
        <w:t>):</w:t>
      </w:r>
      <w:r>
        <w:t xml:space="preserve"> que comprueba si se tiene escalera.</w:t>
      </w:r>
    </w:p>
    <w:p w14:paraId="05A5B9F0" w14:textId="77777777" w:rsidR="00707605" w:rsidRDefault="00707605" w:rsidP="00707605">
      <w:pPr>
        <w:numPr>
          <w:ilvl w:val="0"/>
          <w:numId w:val="48"/>
        </w:numPr>
      </w:pPr>
      <w:r>
        <w:rPr>
          <w:b/>
          <w:bCs/>
        </w:rPr>
        <w:t>Trip1(</w:t>
      </w:r>
      <w:proofErr w:type="spellStart"/>
      <w:r>
        <w:rPr>
          <w:b/>
          <w:bCs/>
        </w:rPr>
        <w:t>Num</w:t>
      </w:r>
      <w:proofErr w:type="spellEnd"/>
      <w:r>
        <w:rPr>
          <w:b/>
          <w:bCs/>
        </w:rPr>
        <w:t>):</w:t>
      </w:r>
      <w:r>
        <w:t xml:space="preserve"> que comprueba si se tiene trio.</w:t>
      </w:r>
    </w:p>
    <w:p w14:paraId="41DAED27" w14:textId="77777777" w:rsidR="00707605" w:rsidRDefault="00707605" w:rsidP="00707605">
      <w:pPr>
        <w:numPr>
          <w:ilvl w:val="0"/>
          <w:numId w:val="48"/>
        </w:numPr>
      </w:pPr>
      <w:r>
        <w:rPr>
          <w:b/>
          <w:bCs/>
        </w:rPr>
        <w:t>Twopair1(</w:t>
      </w:r>
      <w:proofErr w:type="spellStart"/>
      <w:r>
        <w:rPr>
          <w:b/>
          <w:bCs/>
        </w:rPr>
        <w:t>Num</w:t>
      </w:r>
      <w:proofErr w:type="spellEnd"/>
      <w:r>
        <w:rPr>
          <w:b/>
          <w:bCs/>
        </w:rPr>
        <w:t>):</w:t>
      </w:r>
      <w:r>
        <w:t xml:space="preserve"> que comprueba si se tiene dobles parejas.</w:t>
      </w:r>
    </w:p>
    <w:p w14:paraId="06C8B728" w14:textId="77777777" w:rsidR="00707605" w:rsidRPr="001922FA" w:rsidRDefault="00707605" w:rsidP="00707605">
      <w:pPr>
        <w:numPr>
          <w:ilvl w:val="0"/>
          <w:numId w:val="48"/>
        </w:numPr>
      </w:pPr>
      <w:r>
        <w:rPr>
          <w:b/>
          <w:bCs/>
        </w:rPr>
        <w:t>Onepair1(</w:t>
      </w:r>
      <w:proofErr w:type="spellStart"/>
      <w:r>
        <w:rPr>
          <w:b/>
          <w:bCs/>
        </w:rPr>
        <w:t>Num</w:t>
      </w:r>
      <w:proofErr w:type="spellEnd"/>
      <w:r>
        <w:rPr>
          <w:b/>
          <w:bCs/>
        </w:rPr>
        <w:t>):</w:t>
      </w:r>
      <w:r>
        <w:t xml:space="preserve"> que comprueba si se tiene una pareja.</w:t>
      </w:r>
    </w:p>
    <w:p w14:paraId="5D271FAB" w14:textId="77777777" w:rsidR="00707605" w:rsidRDefault="00707605" w:rsidP="00707605">
      <w:pPr>
        <w:pStyle w:val="EstiloPrimeralnea0cm"/>
      </w:pPr>
      <w:r>
        <w:t>Todas estas funciones tienen en común la salida: devuelven el valor de la carta más alta de la jugada en caso de que haya jugada o 0 si no se tiene la jugada.</w:t>
      </w:r>
    </w:p>
    <w:p w14:paraId="40F6CE6B" w14:textId="77777777" w:rsidR="00707605" w:rsidRDefault="00707605" w:rsidP="00707605">
      <w:pPr>
        <w:pStyle w:val="EstiloPrimeralnea0cm"/>
      </w:pPr>
      <w:r>
        <w:t xml:space="preserve">La función </w:t>
      </w:r>
      <w:proofErr w:type="spellStart"/>
      <w:r w:rsidRPr="00FF5496">
        <w:rPr>
          <w:rFonts w:ascii="Calibri" w:hAnsi="Calibri"/>
          <w:i/>
          <w:iCs/>
        </w:rPr>
        <w:t>calcularJugada</w:t>
      </w:r>
      <w:proofErr w:type="spellEnd"/>
      <w:r>
        <w:t xml:space="preserve"> se basa en la función </w:t>
      </w:r>
      <w:proofErr w:type="spellStart"/>
      <w:r w:rsidRPr="00FF5496">
        <w:rPr>
          <w:rFonts w:ascii="Calibri" w:hAnsi="Calibri"/>
          <w:i/>
          <w:iCs/>
        </w:rPr>
        <w:t>handeval</w:t>
      </w:r>
      <w:proofErr w:type="spellEnd"/>
      <w:r>
        <w:t xml:space="preserve"> del paquete </w:t>
      </w:r>
      <w:proofErr w:type="spellStart"/>
      <w:r>
        <w:t>Holdem</w:t>
      </w:r>
      <w:proofErr w:type="spellEnd"/>
      <w:r>
        <w:t xml:space="preserve">, que tiene esa misma funcionalidad dentro del paquete, pero dando como resultado valores distintos de los que se usan en este proyecto. </w:t>
      </w:r>
    </w:p>
    <w:p w14:paraId="5759BCE8" w14:textId="77777777" w:rsidR="00707605" w:rsidRDefault="00707605" w:rsidP="00707605">
      <w:pPr>
        <w:pStyle w:val="EstiloPrimeralnea0cm"/>
      </w:pPr>
      <w:r>
        <w:t xml:space="preserve">De esta manera, la función </w:t>
      </w:r>
      <w:proofErr w:type="spellStart"/>
      <w:r w:rsidRPr="00FF5496">
        <w:rPr>
          <w:rFonts w:ascii="Calibri" w:hAnsi="Calibri"/>
          <w:i/>
          <w:iCs/>
        </w:rPr>
        <w:t>calcularJugada</w:t>
      </w:r>
      <w:proofErr w:type="spellEnd"/>
      <w:r>
        <w:t xml:space="preserve"> recibe una matriz de cartas ordenadas por la función </w:t>
      </w:r>
      <w:proofErr w:type="spellStart"/>
      <w:r w:rsidRPr="00FF5496">
        <w:rPr>
          <w:rFonts w:ascii="Calibri" w:hAnsi="Calibri"/>
          <w:i/>
          <w:iCs/>
        </w:rPr>
        <w:t>OrdenaCartas</w:t>
      </w:r>
      <w:proofErr w:type="spellEnd"/>
      <w:r>
        <w:rPr>
          <w:rFonts w:ascii="Calibri" w:hAnsi="Calibri"/>
          <w:i/>
          <w:iCs/>
        </w:rPr>
        <w:t xml:space="preserve"> </w:t>
      </w:r>
      <w:r>
        <w:t>e irá llamando a las funciones correspondientes para ir comprobando las jugadas.</w:t>
      </w:r>
    </w:p>
    <w:p w14:paraId="28B0E88C" w14:textId="77777777" w:rsidR="00707605" w:rsidRDefault="00707605" w:rsidP="00707605">
      <w:pPr>
        <w:ind w:firstLine="0"/>
      </w:pPr>
      <w:r>
        <w:t xml:space="preserve">La salida de las funciones de jugadas se almacenará en la variable a1 y se comprobará si esa variable es mayor que 0 (que significará que se tiene esa jugada). La comprobación irá en el orden en el que están listadas y devolverá el valor entero correspondiente a la jugada (de la tabla del apartado 3.2). </w:t>
      </w:r>
    </w:p>
    <w:p w14:paraId="25D61BA7" w14:textId="77777777" w:rsidR="00707605" w:rsidRDefault="00707605" w:rsidP="00707605">
      <w:pPr>
        <w:pStyle w:val="EstiloPrimeralnea0cm"/>
      </w:pPr>
      <w:r>
        <w:t xml:space="preserve">En el caso de que strflsh1 devuelva un número mayor que 0, se comprobará el valor de a1, </w:t>
      </w:r>
      <w:proofErr w:type="gramStart"/>
      <w:r>
        <w:t>que</w:t>
      </w:r>
      <w:proofErr w:type="gramEnd"/>
      <w:r>
        <w:t xml:space="preserve"> si es 14, significará que la jugada es Escalera Real en vez de Escalera de color, siendo la salida de la función 9. En el caso de que todas las funciones de jugada devuelvan 0, la salida de la función </w:t>
      </w:r>
      <w:proofErr w:type="spellStart"/>
      <w:r w:rsidRPr="00FF5496">
        <w:rPr>
          <w:rFonts w:ascii="Calibri" w:hAnsi="Calibri"/>
          <w:i/>
          <w:iCs/>
        </w:rPr>
        <w:t>calcularJugada</w:t>
      </w:r>
      <w:proofErr w:type="spellEnd"/>
      <w:r>
        <w:t xml:space="preserve"> será 0.</w:t>
      </w:r>
    </w:p>
    <w:p w14:paraId="21EF9283" w14:textId="77777777" w:rsidR="00707605" w:rsidRDefault="00707605">
      <w:pPr>
        <w:pStyle w:val="Ttulo3"/>
      </w:pPr>
      <w:proofErr w:type="spellStart"/>
      <w:r>
        <w:t>valorCartaAlta</w:t>
      </w:r>
      <w:proofErr w:type="spellEnd"/>
      <w:r>
        <w:t>(</w:t>
      </w:r>
      <w:proofErr w:type="spellStart"/>
      <w:r>
        <w:t>num</w:t>
      </w:r>
      <w:proofErr w:type="spellEnd"/>
      <w:r>
        <w:t>)</w:t>
      </w:r>
    </w:p>
    <w:p w14:paraId="7ED471F2" w14:textId="77777777" w:rsidR="00707605" w:rsidRDefault="00707605" w:rsidP="00707605">
      <w:pPr>
        <w:pStyle w:val="EstiloPrimeralnea0cm"/>
      </w:pPr>
      <w:r>
        <w:t xml:space="preserve">Esta función sirve para calcular el valor de la carta alta dentro de la fórmula de Chen, devolviendo el valor correspondiente al número de la carta (como se mostraba en el aparatado 2.3). </w:t>
      </w:r>
    </w:p>
    <w:p w14:paraId="37244042" w14:textId="77777777" w:rsidR="00707605" w:rsidRDefault="00707605" w:rsidP="00707605">
      <w:r>
        <w:t xml:space="preserve">Los valores de salida, en función de </w:t>
      </w:r>
      <w:proofErr w:type="spellStart"/>
      <w:r>
        <w:t>Num</w:t>
      </w:r>
      <w:proofErr w:type="spellEnd"/>
      <w:r>
        <w:t xml:space="preserve"> son los siguientes:</w:t>
      </w:r>
    </w:p>
    <w:p w14:paraId="04C1FAD3" w14:textId="77777777" w:rsidR="00707605" w:rsidRDefault="00707605" w:rsidP="00707605">
      <w:pPr>
        <w:numPr>
          <w:ilvl w:val="1"/>
          <w:numId w:val="22"/>
        </w:numPr>
      </w:pPr>
      <w:proofErr w:type="spellStart"/>
      <w:r>
        <w:rPr>
          <w:b/>
        </w:rPr>
        <w:t>num</w:t>
      </w:r>
      <w:proofErr w:type="spellEnd"/>
      <w:r>
        <w:rPr>
          <w:b/>
        </w:rPr>
        <w:t>=14:</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10)</w:t>
      </w:r>
    </w:p>
    <w:p w14:paraId="20C011C6" w14:textId="77777777" w:rsidR="00707605" w:rsidRDefault="00707605" w:rsidP="00707605">
      <w:pPr>
        <w:numPr>
          <w:ilvl w:val="1"/>
          <w:numId w:val="22"/>
        </w:numPr>
      </w:pPr>
      <w:proofErr w:type="spellStart"/>
      <w:r>
        <w:rPr>
          <w:b/>
        </w:rPr>
        <w:t>num</w:t>
      </w:r>
      <w:proofErr w:type="spellEnd"/>
      <w:r>
        <w:rPr>
          <w:b/>
        </w:rPr>
        <w:t>=13:</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8)</w:t>
      </w:r>
    </w:p>
    <w:p w14:paraId="03769759" w14:textId="77777777" w:rsidR="00707605" w:rsidRDefault="00707605" w:rsidP="00707605">
      <w:pPr>
        <w:numPr>
          <w:ilvl w:val="1"/>
          <w:numId w:val="22"/>
        </w:numPr>
      </w:pPr>
      <w:proofErr w:type="spellStart"/>
      <w:r>
        <w:rPr>
          <w:b/>
        </w:rPr>
        <w:t>num</w:t>
      </w:r>
      <w:proofErr w:type="spellEnd"/>
      <w:r>
        <w:rPr>
          <w:b/>
        </w:rPr>
        <w:t>=12:</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7)</w:t>
      </w:r>
    </w:p>
    <w:p w14:paraId="7798F092" w14:textId="77777777" w:rsidR="00707605" w:rsidRDefault="00707605" w:rsidP="00707605">
      <w:pPr>
        <w:numPr>
          <w:ilvl w:val="1"/>
          <w:numId w:val="22"/>
        </w:numPr>
      </w:pPr>
      <w:proofErr w:type="spellStart"/>
      <w:r>
        <w:rPr>
          <w:b/>
        </w:rPr>
        <w:lastRenderedPageBreak/>
        <w:t>num</w:t>
      </w:r>
      <w:proofErr w:type="spellEnd"/>
      <w:r>
        <w:rPr>
          <w:b/>
        </w:rPr>
        <w:t>=11:</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6)</w:t>
      </w:r>
    </w:p>
    <w:p w14:paraId="4151F691" w14:textId="77777777" w:rsidR="00707605" w:rsidRDefault="00707605" w:rsidP="00707605">
      <w:pPr>
        <w:numPr>
          <w:ilvl w:val="1"/>
          <w:numId w:val="22"/>
        </w:numPr>
      </w:pPr>
      <w:proofErr w:type="spellStart"/>
      <w:r>
        <w:rPr>
          <w:b/>
        </w:rPr>
        <w:t>else</w:t>
      </w:r>
      <w:proofErr w:type="spellEnd"/>
      <w:r>
        <w:rPr>
          <w:b/>
        </w:rPr>
        <w:t xml:space="preserve">: </w:t>
      </w:r>
      <w:proofErr w:type="spellStart"/>
      <w:r w:rsidRPr="00FF5496">
        <w:rPr>
          <w:rFonts w:ascii="Calibri" w:hAnsi="Calibri"/>
          <w:i/>
          <w:iCs/>
        </w:rPr>
        <w:t>return</w:t>
      </w:r>
      <w:proofErr w:type="spellEnd"/>
      <w:r w:rsidRPr="00FF5496">
        <w:rPr>
          <w:rFonts w:ascii="Calibri" w:hAnsi="Calibri"/>
          <w:i/>
          <w:iCs/>
        </w:rPr>
        <w:t>(</w:t>
      </w:r>
      <w:proofErr w:type="spellStart"/>
      <w:r w:rsidRPr="00FF5496">
        <w:rPr>
          <w:rFonts w:ascii="Calibri" w:hAnsi="Calibri"/>
          <w:i/>
          <w:iCs/>
        </w:rPr>
        <w:t>num</w:t>
      </w:r>
      <w:proofErr w:type="spellEnd"/>
      <w:r w:rsidRPr="00FF5496">
        <w:rPr>
          <w:rFonts w:ascii="Calibri" w:hAnsi="Calibri"/>
          <w:i/>
          <w:iCs/>
        </w:rPr>
        <w:t>/2)</w:t>
      </w:r>
    </w:p>
    <w:p w14:paraId="006CF750" w14:textId="77777777" w:rsidR="00707605" w:rsidRDefault="00707605" w:rsidP="00707605">
      <w:pPr>
        <w:pStyle w:val="Ttulo2"/>
        <w:numPr>
          <w:ilvl w:val="2"/>
          <w:numId w:val="13"/>
        </w:numPr>
      </w:pPr>
      <w:r>
        <w:t>Funciones Principales</w:t>
      </w:r>
    </w:p>
    <w:p w14:paraId="6F587B58" w14:textId="77777777" w:rsidR="00707605" w:rsidRDefault="00707605" w:rsidP="00707605">
      <w:pPr>
        <w:pStyle w:val="EstiloPrimeralnea0cm"/>
      </w:pPr>
      <w:r>
        <w:t>Este apartado engloba el resto de las funciones del algoritmo.</w:t>
      </w:r>
    </w:p>
    <w:p w14:paraId="3080E385" w14:textId="77777777" w:rsidR="00C50A4E" w:rsidRDefault="00C50A4E">
      <w:pPr>
        <w:pStyle w:val="Ttulo3"/>
      </w:pPr>
      <w:proofErr w:type="spellStart"/>
      <w:r>
        <w:t>fijarMano</w:t>
      </w:r>
      <w:proofErr w:type="spellEnd"/>
      <w:r>
        <w:t>(n</w:t>
      </w:r>
      <w:proofErr w:type="gramStart"/>
      <w:r>
        <w:t>1,p</w:t>
      </w:r>
      <w:proofErr w:type="gramEnd"/>
      <w:r>
        <w:t xml:space="preserve">1,n2,p2), </w:t>
      </w:r>
      <w:proofErr w:type="spellStart"/>
      <w:r>
        <w:t>fijarMesaFlop</w:t>
      </w:r>
      <w:proofErr w:type="spellEnd"/>
      <w:r>
        <w:t xml:space="preserve">(n1,p1,n2,p2,n3,p3) y </w:t>
      </w:r>
      <w:proofErr w:type="spellStart"/>
      <w:r>
        <w:t>fijarMesaPostflop</w:t>
      </w:r>
      <w:proofErr w:type="spellEnd"/>
      <w:r>
        <w:t>(mesa,n1,p1)</w:t>
      </w:r>
    </w:p>
    <w:p w14:paraId="5BA530C5" w14:textId="77777777" w:rsidR="007616BF" w:rsidRDefault="00C50A4E" w:rsidP="004559FF">
      <w:pPr>
        <w:pStyle w:val="EstiloPrimeralnea0cm"/>
      </w:pPr>
      <w:r>
        <w:t>Estas tres funciones se utilizan para convertir la entrada de nuevas cartas</w:t>
      </w:r>
      <w:r w:rsidR="004559FF">
        <w:t xml:space="preserve"> de número ni y palo pi</w:t>
      </w:r>
      <w:r>
        <w:t xml:space="preserve"> en la correspondiente matriz</w:t>
      </w:r>
      <w:r w:rsidR="004559FF">
        <w:t xml:space="preserve"> mano o mesa</w:t>
      </w:r>
      <w:r>
        <w:t xml:space="preserve">. </w:t>
      </w:r>
    </w:p>
    <w:p w14:paraId="6B4CCC08" w14:textId="77777777" w:rsidR="00835A6F" w:rsidRDefault="00C50A4E" w:rsidP="004F621A">
      <w:pPr>
        <w:pStyle w:val="EstiloPrimeralnea0cm"/>
      </w:pPr>
      <w:r>
        <w:t xml:space="preserve">En el caso de </w:t>
      </w:r>
      <w:proofErr w:type="spellStart"/>
      <w:r w:rsidR="0043057B" w:rsidRPr="004F621A">
        <w:rPr>
          <w:rFonts w:ascii="Calibri" w:hAnsi="Calibri"/>
          <w:i/>
          <w:iCs/>
        </w:rPr>
        <w:t>fijarMesaPostflop</w:t>
      </w:r>
      <w:proofErr w:type="spellEnd"/>
      <w:r w:rsidR="004559FF">
        <w:rPr>
          <w:rFonts w:ascii="Calibri" w:hAnsi="Calibri"/>
          <w:i/>
          <w:iCs/>
        </w:rPr>
        <w:t xml:space="preserve">, </w:t>
      </w:r>
      <w:r w:rsidR="004559FF">
        <w:t>añade la carta de número n1 y palo p1 a la matriz mesa usada como entrada de la función.</w:t>
      </w:r>
    </w:p>
    <w:p w14:paraId="7C3C4045" w14:textId="77777777" w:rsidR="00C50A4E" w:rsidRDefault="004559FF" w:rsidP="004559FF">
      <w:pPr>
        <w:pStyle w:val="EstiloPrimeralnea0cm"/>
      </w:pPr>
      <w:r>
        <w:t xml:space="preserve">En los tres casos, se consigue usando </w:t>
      </w:r>
      <w:proofErr w:type="spellStart"/>
      <w:r w:rsidR="0043057B" w:rsidRPr="004F621A">
        <w:rPr>
          <w:rFonts w:ascii="Calibri" w:hAnsi="Calibri"/>
          <w:i/>
          <w:iCs/>
        </w:rPr>
        <w:t>rbind</w:t>
      </w:r>
      <w:proofErr w:type="spellEnd"/>
      <w:r>
        <w:t xml:space="preserve"> y </w:t>
      </w:r>
      <w:r w:rsidR="0043057B" w:rsidRPr="004F621A">
        <w:rPr>
          <w:rFonts w:ascii="Calibri" w:hAnsi="Calibri"/>
          <w:i/>
          <w:iCs/>
        </w:rPr>
        <w:t>c(</w:t>
      </w:r>
      <w:proofErr w:type="spellStart"/>
      <w:proofErr w:type="gramStart"/>
      <w:r w:rsidR="0043057B" w:rsidRPr="004F621A">
        <w:rPr>
          <w:rFonts w:ascii="Calibri" w:hAnsi="Calibri"/>
          <w:i/>
          <w:iCs/>
        </w:rPr>
        <w:t>ni,pi</w:t>
      </w:r>
      <w:proofErr w:type="spellEnd"/>
      <w:proofErr w:type="gramEnd"/>
      <w:r w:rsidR="0043057B" w:rsidRPr="004F621A">
        <w:rPr>
          <w:rFonts w:ascii="Calibri" w:hAnsi="Calibri"/>
          <w:i/>
          <w:iCs/>
        </w:rPr>
        <w:t>)</w:t>
      </w:r>
      <w:r>
        <w:t>.</w:t>
      </w:r>
      <w:r w:rsidR="007616BF">
        <w:t xml:space="preserve"> </w:t>
      </w:r>
    </w:p>
    <w:p w14:paraId="2E7A9087" w14:textId="77777777" w:rsidR="007616BF" w:rsidRPr="007616BF" w:rsidRDefault="007616BF" w:rsidP="007616BF">
      <w:pPr>
        <w:pStyle w:val="EstiloPrimeralnea0cm"/>
      </w:pPr>
      <w:r>
        <w:t xml:space="preserve">La salida de las tres funciones es la correspondiente matriz: Mano en </w:t>
      </w:r>
      <w:proofErr w:type="spellStart"/>
      <w:r w:rsidR="0043057B" w:rsidRPr="004F621A">
        <w:rPr>
          <w:rFonts w:ascii="Calibri" w:hAnsi="Calibri"/>
          <w:i/>
          <w:iCs/>
        </w:rPr>
        <w:t>fijarMano</w:t>
      </w:r>
      <w:proofErr w:type="spellEnd"/>
      <w:r>
        <w:t xml:space="preserve"> y Mesa tanto en </w:t>
      </w:r>
      <w:proofErr w:type="spellStart"/>
      <w:r w:rsidR="0043057B" w:rsidRPr="004F621A">
        <w:rPr>
          <w:rFonts w:ascii="Calibri" w:hAnsi="Calibri"/>
          <w:i/>
          <w:iCs/>
        </w:rPr>
        <w:t>fijarMesaFlop</w:t>
      </w:r>
      <w:proofErr w:type="spellEnd"/>
      <w:r>
        <w:t xml:space="preserve"> como en </w:t>
      </w:r>
      <w:proofErr w:type="spellStart"/>
      <w:r w:rsidR="0043057B" w:rsidRPr="004F621A">
        <w:rPr>
          <w:rFonts w:ascii="Calibri" w:hAnsi="Calibri"/>
          <w:i/>
          <w:iCs/>
        </w:rPr>
        <w:t>fijarMesaPostflop</w:t>
      </w:r>
      <w:proofErr w:type="spellEnd"/>
      <w:r>
        <w:t>.</w:t>
      </w:r>
    </w:p>
    <w:p w14:paraId="2F074F74" w14:textId="77777777" w:rsidR="004559FF" w:rsidRDefault="004559FF">
      <w:pPr>
        <w:pStyle w:val="Ttulo3"/>
      </w:pPr>
      <w:proofErr w:type="spellStart"/>
      <w:r>
        <w:t>descarteCartas</w:t>
      </w:r>
      <w:proofErr w:type="spellEnd"/>
      <w:r>
        <w:t>(</w:t>
      </w:r>
      <w:proofErr w:type="spellStart"/>
      <w:proofErr w:type="gramStart"/>
      <w:r>
        <w:t>cartas,Mazo</w:t>
      </w:r>
      <w:proofErr w:type="spellEnd"/>
      <w:proofErr w:type="gramEnd"/>
      <w:r>
        <w:t>)</w:t>
      </w:r>
    </w:p>
    <w:p w14:paraId="467FE8C3" w14:textId="77777777" w:rsidR="004559FF" w:rsidRDefault="004559FF" w:rsidP="004559FF">
      <w:pPr>
        <w:pStyle w:val="EstiloPrimeralnea0cm"/>
      </w:pPr>
      <w:r>
        <w:t>Esta función sirve para descartar las cartas del mazo.</w:t>
      </w:r>
    </w:p>
    <w:p w14:paraId="34114F97" w14:textId="77777777" w:rsidR="004559FF" w:rsidRDefault="004559FF" w:rsidP="004559FF">
      <w:pPr>
        <w:pStyle w:val="EstiloPrimeralnea0cm"/>
      </w:pPr>
      <w:r>
        <w:t xml:space="preserve">Para ello, primero cuenta los elementos de la matriz cartas y la matriz mazo usando </w:t>
      </w:r>
      <w:proofErr w:type="spellStart"/>
      <w:r w:rsidR="0043057B" w:rsidRPr="004F621A">
        <w:rPr>
          <w:rFonts w:ascii="Calibri" w:hAnsi="Calibri"/>
          <w:i/>
          <w:iCs/>
        </w:rPr>
        <w:t>nrow</w:t>
      </w:r>
      <w:proofErr w:type="spellEnd"/>
      <w:r>
        <w:t xml:space="preserve">, para poder iniciar un doble bucle </w:t>
      </w:r>
      <w:proofErr w:type="spellStart"/>
      <w:r w:rsidR="0043057B" w:rsidRPr="004F621A">
        <w:rPr>
          <w:rFonts w:ascii="Calibri" w:hAnsi="Calibri"/>
          <w:i/>
          <w:iCs/>
        </w:rPr>
        <w:t>for</w:t>
      </w:r>
      <w:proofErr w:type="spellEnd"/>
      <w:r w:rsidR="0043057B" w:rsidRPr="004F621A">
        <w:t xml:space="preserve"> para</w:t>
      </w:r>
      <w:r>
        <w:rPr>
          <w:rFonts w:ascii="Calibri" w:hAnsi="Calibri"/>
          <w:i/>
          <w:iCs/>
        </w:rPr>
        <w:t xml:space="preserve"> </w:t>
      </w:r>
      <w:r>
        <w:t xml:space="preserve">buscar los elementos de la matriz cartas dentro de la matriz Mazo. Si coincide el elemento de la matriz Mazos con cualquiera de los elementos de la matriz cartas, lo sustituye por </w:t>
      </w:r>
      <w:r w:rsidR="007616BF">
        <w:t>un valor NA.</w:t>
      </w:r>
    </w:p>
    <w:p w14:paraId="17272A07" w14:textId="77777777" w:rsidR="007616BF" w:rsidRPr="007616BF" w:rsidRDefault="007616BF" w:rsidP="007616BF">
      <w:pPr>
        <w:pStyle w:val="EstiloPrimeralnea0cm"/>
      </w:pPr>
      <w:r>
        <w:t xml:space="preserve">Posteriormente, elimina todas las filas de la matriz Mazo que tengan un valor NA con el comando </w:t>
      </w:r>
      <w:proofErr w:type="spellStart"/>
      <w:proofErr w:type="gramStart"/>
      <w:r w:rsidR="0043057B" w:rsidRPr="004F621A">
        <w:rPr>
          <w:rFonts w:ascii="Calibri" w:hAnsi="Calibri"/>
          <w:i/>
          <w:iCs/>
        </w:rPr>
        <w:t>na.omit</w:t>
      </w:r>
      <w:proofErr w:type="spellEnd"/>
      <w:proofErr w:type="gramEnd"/>
      <w:r>
        <w:t>. Esta matriz Mazo es la que se utiliza como salida de la matriz.</w:t>
      </w:r>
    </w:p>
    <w:p w14:paraId="5483FDAC" w14:textId="77777777" w:rsidR="00835A6F" w:rsidRDefault="004559FF" w:rsidP="004F621A">
      <w:pPr>
        <w:pStyle w:val="EstiloPrimeralnea0cm"/>
      </w:pPr>
      <w:r>
        <w:t>,</w:t>
      </w:r>
    </w:p>
    <w:p w14:paraId="66A792FD" w14:textId="77777777" w:rsidR="00C50A4E" w:rsidRDefault="004559FF">
      <w:pPr>
        <w:pStyle w:val="Ttulo3"/>
      </w:pPr>
      <w:r>
        <w:lastRenderedPageBreak/>
        <w:t>Funciones para descartar valores de las tablas</w:t>
      </w:r>
    </w:p>
    <w:p w14:paraId="45BED624" w14:textId="77777777" w:rsidR="004559FF" w:rsidRDefault="007616BF" w:rsidP="004559FF">
      <w:pPr>
        <w:pStyle w:val="EstiloPrimeralnea0cm"/>
      </w:pPr>
      <w:r>
        <w:t xml:space="preserve">En este apartado voy a tratar las 6 funciones que se utilizan para descartar valores de las tablas. Las funciones que descartan de la tabla de pesos son </w:t>
      </w:r>
      <w:proofErr w:type="spellStart"/>
      <w:proofErr w:type="gramStart"/>
      <w:r w:rsidR="0043057B" w:rsidRPr="004F621A">
        <w:rPr>
          <w:rFonts w:ascii="Calibri" w:hAnsi="Calibri"/>
          <w:i/>
          <w:iCs/>
        </w:rPr>
        <w:t>descartePesosCarta</w:t>
      </w:r>
      <w:proofErr w:type="spellEnd"/>
      <w:r w:rsidR="0043057B" w:rsidRPr="004F621A">
        <w:rPr>
          <w:rFonts w:ascii="Calibri" w:hAnsi="Calibri"/>
          <w:i/>
          <w:iCs/>
        </w:rPr>
        <w:t>(</w:t>
      </w:r>
      <w:proofErr w:type="gramEnd"/>
      <w:r w:rsidR="0043057B" w:rsidRPr="004F621A">
        <w:rPr>
          <w:rFonts w:ascii="Calibri" w:hAnsi="Calibri"/>
          <w:i/>
          <w:iCs/>
        </w:rPr>
        <w:t xml:space="preserve">carta, mazo, datos), </w:t>
      </w:r>
      <w:proofErr w:type="spellStart"/>
      <w:r w:rsidR="0043057B" w:rsidRPr="004F621A">
        <w:rPr>
          <w:rFonts w:ascii="Calibri" w:hAnsi="Calibri"/>
          <w:i/>
          <w:iCs/>
        </w:rPr>
        <w:t>descartePesosFlop</w:t>
      </w:r>
      <w:proofErr w:type="spellEnd"/>
      <w:r w:rsidR="0043057B" w:rsidRPr="004F621A">
        <w:rPr>
          <w:rFonts w:ascii="Calibri" w:hAnsi="Calibri"/>
          <w:i/>
          <w:iCs/>
        </w:rPr>
        <w:t xml:space="preserve">(mesa, mazo, datos) y </w:t>
      </w:r>
      <w:proofErr w:type="spellStart"/>
      <w:r w:rsidR="0043057B" w:rsidRPr="004F621A">
        <w:rPr>
          <w:rFonts w:ascii="Calibri" w:hAnsi="Calibri"/>
          <w:i/>
          <w:iCs/>
        </w:rPr>
        <w:t>descartePesosMano</w:t>
      </w:r>
      <w:proofErr w:type="spellEnd"/>
      <w:r w:rsidR="0043057B" w:rsidRPr="004F621A">
        <w:rPr>
          <w:rFonts w:ascii="Calibri" w:hAnsi="Calibri"/>
          <w:i/>
          <w:iCs/>
        </w:rPr>
        <w:t>(mano, mazo, datos)</w:t>
      </w:r>
      <w:r>
        <w:t xml:space="preserve">; mientras que las funciones que descartan de la tabla de triple probabilidad son </w:t>
      </w:r>
      <w:proofErr w:type="spellStart"/>
      <w:r w:rsidR="0043057B" w:rsidRPr="004F621A">
        <w:rPr>
          <w:rFonts w:ascii="Calibri" w:hAnsi="Calibri"/>
          <w:i/>
          <w:iCs/>
        </w:rPr>
        <w:t>descarteTripleCarta</w:t>
      </w:r>
      <w:proofErr w:type="spellEnd"/>
      <w:r w:rsidR="0043057B" w:rsidRPr="004F621A">
        <w:rPr>
          <w:rFonts w:ascii="Calibri" w:hAnsi="Calibri"/>
          <w:i/>
          <w:iCs/>
        </w:rPr>
        <w:t xml:space="preserve">(carta, </w:t>
      </w:r>
      <w:proofErr w:type="spellStart"/>
      <w:r w:rsidR="0043057B" w:rsidRPr="004F621A">
        <w:rPr>
          <w:rFonts w:ascii="Calibri" w:hAnsi="Calibri"/>
          <w:i/>
          <w:iCs/>
        </w:rPr>
        <w:t>mazo,datos</w:t>
      </w:r>
      <w:proofErr w:type="spellEnd"/>
      <w:r w:rsidR="0043057B" w:rsidRPr="004F621A">
        <w:rPr>
          <w:rFonts w:ascii="Calibri" w:hAnsi="Calibri"/>
          <w:i/>
          <w:iCs/>
        </w:rPr>
        <w:t xml:space="preserve">), </w:t>
      </w:r>
      <w:proofErr w:type="spellStart"/>
      <w:r w:rsidR="0043057B" w:rsidRPr="004F621A">
        <w:rPr>
          <w:rFonts w:ascii="Calibri" w:hAnsi="Calibri"/>
          <w:i/>
          <w:iCs/>
        </w:rPr>
        <w:t>descarteTripleFlop</w:t>
      </w:r>
      <w:proofErr w:type="spellEnd"/>
      <w:r w:rsidR="0043057B" w:rsidRPr="004F621A">
        <w:rPr>
          <w:rFonts w:ascii="Calibri" w:hAnsi="Calibri"/>
          <w:i/>
          <w:iCs/>
        </w:rPr>
        <w:t>(</w:t>
      </w:r>
      <w:proofErr w:type="spellStart"/>
      <w:r w:rsidR="0043057B" w:rsidRPr="004F621A">
        <w:rPr>
          <w:rFonts w:ascii="Calibri" w:hAnsi="Calibri"/>
          <w:i/>
          <w:iCs/>
        </w:rPr>
        <w:t>mesa,mazo,datos</w:t>
      </w:r>
      <w:proofErr w:type="spellEnd"/>
      <w:r w:rsidR="0043057B" w:rsidRPr="004F621A">
        <w:rPr>
          <w:rFonts w:ascii="Calibri" w:hAnsi="Calibri"/>
          <w:i/>
          <w:iCs/>
        </w:rPr>
        <w:t xml:space="preserve">) y </w:t>
      </w:r>
      <w:proofErr w:type="spellStart"/>
      <w:r w:rsidR="0043057B" w:rsidRPr="004F621A">
        <w:rPr>
          <w:rFonts w:ascii="Calibri" w:hAnsi="Calibri"/>
          <w:i/>
          <w:iCs/>
        </w:rPr>
        <w:t>descarteTripleMano</w:t>
      </w:r>
      <w:proofErr w:type="spellEnd"/>
      <w:r w:rsidR="0043057B" w:rsidRPr="004F621A">
        <w:rPr>
          <w:rFonts w:ascii="Calibri" w:hAnsi="Calibri"/>
          <w:i/>
          <w:iCs/>
        </w:rPr>
        <w:t>(</w:t>
      </w:r>
      <w:proofErr w:type="spellStart"/>
      <w:r w:rsidR="0043057B" w:rsidRPr="004F621A">
        <w:rPr>
          <w:rFonts w:ascii="Calibri" w:hAnsi="Calibri"/>
          <w:i/>
          <w:iCs/>
        </w:rPr>
        <w:t>mano,mazo,datos</w:t>
      </w:r>
      <w:proofErr w:type="spellEnd"/>
      <w:r w:rsidR="0043057B" w:rsidRPr="004F621A">
        <w:rPr>
          <w:rFonts w:ascii="Calibri" w:hAnsi="Calibri"/>
          <w:i/>
          <w:iCs/>
        </w:rPr>
        <w:t>).</w:t>
      </w:r>
    </w:p>
    <w:p w14:paraId="452A01F0" w14:textId="77777777" w:rsidR="007616BF" w:rsidRDefault="008C2A64" w:rsidP="008C2A64">
      <w:pPr>
        <w:pStyle w:val="EstiloPrimeralnea0cm"/>
      </w:pPr>
      <w:r>
        <w:t xml:space="preserve">El funcionamiento de las funciones es prácticamente idéntico entre los de una tabla y otra: las funciones </w:t>
      </w:r>
      <w:proofErr w:type="spellStart"/>
      <w:r w:rsidRPr="008C2A64">
        <w:rPr>
          <w:rFonts w:ascii="Calibri" w:hAnsi="Calibri"/>
          <w:i/>
          <w:iCs/>
        </w:rPr>
        <w:t>descartePesosCarta</w:t>
      </w:r>
      <w:proofErr w:type="spellEnd"/>
      <w:r>
        <w:t xml:space="preserve"> y </w:t>
      </w:r>
      <w:proofErr w:type="spellStart"/>
      <w:r w:rsidR="0043057B" w:rsidRPr="004F621A">
        <w:rPr>
          <w:rFonts w:ascii="Calibri" w:hAnsi="Calibri"/>
          <w:i/>
          <w:iCs/>
        </w:rPr>
        <w:t>descarteTripleCarta</w:t>
      </w:r>
      <w:proofErr w:type="spellEnd"/>
      <w:r>
        <w:t xml:space="preserve"> son las encargadas de igual a 0 el valor o valores de la correspondiente tabla usando las funciones </w:t>
      </w:r>
      <w:proofErr w:type="spellStart"/>
      <w:r w:rsidR="0043057B" w:rsidRPr="004F621A">
        <w:rPr>
          <w:rFonts w:ascii="Calibri" w:hAnsi="Calibri"/>
          <w:i/>
          <w:iCs/>
        </w:rPr>
        <w:t>modificaPesos</w:t>
      </w:r>
      <w:proofErr w:type="spellEnd"/>
      <w:r>
        <w:t xml:space="preserve"> y </w:t>
      </w:r>
      <w:proofErr w:type="spellStart"/>
      <w:r w:rsidR="0043057B" w:rsidRPr="004F621A">
        <w:rPr>
          <w:rFonts w:ascii="Calibri" w:hAnsi="Calibri"/>
          <w:i/>
          <w:iCs/>
        </w:rPr>
        <w:t>modificaTriple</w:t>
      </w:r>
      <w:proofErr w:type="spellEnd"/>
      <w:r>
        <w:rPr>
          <w:rFonts w:ascii="Calibri" w:hAnsi="Calibri"/>
          <w:i/>
          <w:iCs/>
        </w:rPr>
        <w:t>,</w:t>
      </w:r>
      <w:r>
        <w:t xml:space="preserve"> respectivamente, siendo el valor de entrada a estas funciones modifica 0 ò un triple cero según corresponda.</w:t>
      </w:r>
    </w:p>
    <w:p w14:paraId="77992C60" w14:textId="77777777" w:rsidR="008C2A64" w:rsidRPr="008C2A64" w:rsidRDefault="0044735A" w:rsidP="0044735A">
      <w:pPr>
        <w:pStyle w:val="EstiloPrimeralnea0cm"/>
      </w:pPr>
      <w:r>
        <w:t>Las funciones restantes (</w:t>
      </w:r>
      <w:proofErr w:type="spellStart"/>
      <w:r w:rsidR="0043057B" w:rsidRPr="004F621A">
        <w:rPr>
          <w:rFonts w:ascii="Calibri" w:hAnsi="Calibri"/>
          <w:i/>
          <w:iCs/>
        </w:rPr>
        <w:t>descartePesosFlop</w:t>
      </w:r>
      <w:proofErr w:type="spellEnd"/>
      <w:r>
        <w:t xml:space="preserve">, </w:t>
      </w:r>
      <w:proofErr w:type="spellStart"/>
      <w:r w:rsidR="0043057B" w:rsidRPr="004F621A">
        <w:rPr>
          <w:rFonts w:ascii="Calibri" w:hAnsi="Calibri"/>
          <w:i/>
          <w:iCs/>
        </w:rPr>
        <w:t>descartePesosMano</w:t>
      </w:r>
      <w:proofErr w:type="spellEnd"/>
      <w:r>
        <w:t xml:space="preserve">, </w:t>
      </w:r>
      <w:proofErr w:type="spellStart"/>
      <w:r w:rsidR="0043057B" w:rsidRPr="004F621A">
        <w:rPr>
          <w:rFonts w:ascii="Calibri" w:hAnsi="Calibri"/>
          <w:i/>
          <w:iCs/>
        </w:rPr>
        <w:t>descarteTripleFlop</w:t>
      </w:r>
      <w:proofErr w:type="spellEnd"/>
      <w:r>
        <w:t xml:space="preserve"> y </w:t>
      </w:r>
      <w:proofErr w:type="spellStart"/>
      <w:r w:rsidR="0043057B" w:rsidRPr="004F621A">
        <w:rPr>
          <w:rFonts w:ascii="Calibri" w:hAnsi="Calibri"/>
          <w:i/>
          <w:iCs/>
        </w:rPr>
        <w:t>descarteTripleMano</w:t>
      </w:r>
      <w:proofErr w:type="spellEnd"/>
      <w:r>
        <w:t xml:space="preserve">) llaman a la función </w:t>
      </w:r>
      <w:proofErr w:type="spellStart"/>
      <w:r w:rsidR="0043057B" w:rsidRPr="004F621A">
        <w:rPr>
          <w:rFonts w:ascii="Calibri" w:hAnsi="Calibri"/>
          <w:i/>
          <w:iCs/>
        </w:rPr>
        <w:t>descartePesosCarta</w:t>
      </w:r>
      <w:proofErr w:type="spellEnd"/>
      <w:r>
        <w:t xml:space="preserve"> o </w:t>
      </w:r>
      <w:proofErr w:type="spellStart"/>
      <w:r w:rsidR="0043057B" w:rsidRPr="004F621A">
        <w:rPr>
          <w:rFonts w:ascii="Calibri" w:hAnsi="Calibri"/>
          <w:i/>
          <w:iCs/>
        </w:rPr>
        <w:t>descarteTripleCarta</w:t>
      </w:r>
      <w:proofErr w:type="spellEnd"/>
      <w:r>
        <w:t xml:space="preserve">, según corresponda, tantas veces como corresponda: 3 veces en las de </w:t>
      </w:r>
      <w:proofErr w:type="spellStart"/>
      <w:r>
        <w:t>Flop</w:t>
      </w:r>
      <w:proofErr w:type="spellEnd"/>
      <w:r>
        <w:t xml:space="preserve"> y 2 veces en las de Mano.</w:t>
      </w:r>
    </w:p>
    <w:p w14:paraId="4A48570F" w14:textId="77777777" w:rsidR="008C2A64" w:rsidRDefault="0009254F">
      <w:pPr>
        <w:pStyle w:val="Ttulo3"/>
      </w:pPr>
      <w:proofErr w:type="spellStart"/>
      <w:r>
        <w:t>chenFormula</w:t>
      </w:r>
      <w:proofErr w:type="spellEnd"/>
      <w:r>
        <w:t>(mano)</w:t>
      </w:r>
    </w:p>
    <w:p w14:paraId="5440C1C6" w14:textId="77777777" w:rsidR="0009254F" w:rsidRDefault="0009254F" w:rsidP="0009254F">
      <w:pPr>
        <w:pStyle w:val="EstiloPrimeralnea0cm"/>
      </w:pPr>
      <w:r>
        <w:t xml:space="preserve">Esta función sirve para calcular el valor de la fórmula de </w:t>
      </w:r>
      <w:proofErr w:type="spellStart"/>
      <w:r>
        <w:t>chen</w:t>
      </w:r>
      <w:proofErr w:type="spellEnd"/>
      <w:r>
        <w:t xml:space="preserve"> para la mano que se utiliza como entrada para la función.</w:t>
      </w:r>
    </w:p>
    <w:p w14:paraId="5356B546" w14:textId="77777777" w:rsidR="0009254F" w:rsidRDefault="0009254F" w:rsidP="0009254F">
      <w:pPr>
        <w:pStyle w:val="EstiloPrimeralnea0cm"/>
      </w:pPr>
      <w:r>
        <w:t xml:space="preserve">Siguiendo las pautas explicadas en el apartado 2.3, primero determina </w:t>
      </w:r>
      <w:proofErr w:type="spellStart"/>
      <w:r>
        <w:t>cual</w:t>
      </w:r>
      <w:proofErr w:type="spellEnd"/>
      <w:r>
        <w:t xml:space="preserve"> de las dos cartas de la mano es la carta más alta, la cual se introduce como valor para llamar a la función </w:t>
      </w:r>
      <w:proofErr w:type="spellStart"/>
      <w:r w:rsidR="0043057B" w:rsidRPr="004F621A">
        <w:rPr>
          <w:rFonts w:ascii="Calibri" w:hAnsi="Calibri"/>
          <w:i/>
          <w:iCs/>
        </w:rPr>
        <w:t>valorCartaAlta</w:t>
      </w:r>
      <w:proofErr w:type="spellEnd"/>
      <w:r>
        <w:t xml:space="preserve">, cuya salida de almacena en una variable a. </w:t>
      </w:r>
    </w:p>
    <w:p w14:paraId="4075314C" w14:textId="77777777" w:rsidR="0009254F" w:rsidRDefault="0009254F" w:rsidP="0009254F">
      <w:r>
        <w:t>Tras eso, se comprueba si el número de ambas cartas es igual (habiendo una pareja), lo cual hace que la variable a tome el valor a=a*2.</w:t>
      </w:r>
    </w:p>
    <w:p w14:paraId="6AF0F58B" w14:textId="77777777" w:rsidR="0009254F" w:rsidRDefault="0009254F" w:rsidP="0009254F">
      <w:r>
        <w:t>Posteriormente, compara el valor del palo de la carta para comprobar si son del mismo palo, en caso afirmativo, a=a+2.</w:t>
      </w:r>
    </w:p>
    <w:p w14:paraId="3908B388" w14:textId="77777777" w:rsidR="0009254F" w:rsidRDefault="0009254F" w:rsidP="0009254F">
      <w:r>
        <w:t xml:space="preserve">Lo siguiente que calcula es la distancia entre ambas cartas, almacenando la diferencia entre los números de ambas cartas en la variable gap. En función del valor gap, </w:t>
      </w:r>
      <w:r w:rsidR="004E4A63">
        <w:t>resta 1, 2, 4 o 5 a la variable a.</w:t>
      </w:r>
    </w:p>
    <w:p w14:paraId="1DDC40C0" w14:textId="77777777" w:rsidR="004E4A63" w:rsidRDefault="004E4A63" w:rsidP="0009254F">
      <w:r>
        <w:t>Por último, suma 1 al valor de a en caso de que la carta alta sea menor que 12 (Q) y el valor de gap sea &lt;2.</w:t>
      </w:r>
    </w:p>
    <w:p w14:paraId="25ACBF26" w14:textId="77777777" w:rsidR="004E4A63" w:rsidRDefault="004E4A63" w:rsidP="0009254F">
      <w:r>
        <w:t>La salida de la función es a.</w:t>
      </w:r>
    </w:p>
    <w:p w14:paraId="6F2DCD86" w14:textId="77777777" w:rsidR="00135729" w:rsidRDefault="00135729">
      <w:pPr>
        <w:pStyle w:val="Ttulo3"/>
      </w:pPr>
      <w:proofErr w:type="spellStart"/>
      <w:r>
        <w:lastRenderedPageBreak/>
        <w:t>actualizaPesos</w:t>
      </w:r>
      <w:proofErr w:type="spellEnd"/>
      <w:r>
        <w:t>(</w:t>
      </w:r>
      <w:proofErr w:type="spellStart"/>
      <w:proofErr w:type="gramStart"/>
      <w:r>
        <w:t>accion,pesos</w:t>
      </w:r>
      <w:proofErr w:type="gramEnd"/>
      <w:r>
        <w:t>,triple</w:t>
      </w:r>
      <w:proofErr w:type="spellEnd"/>
      <w:r>
        <w:t>)</w:t>
      </w:r>
    </w:p>
    <w:p w14:paraId="4B327AC6" w14:textId="77777777" w:rsidR="00C47D27" w:rsidRDefault="00135729" w:rsidP="00C47D27">
      <w:pPr>
        <w:pStyle w:val="EstiloPrimeralnea0cm"/>
      </w:pPr>
      <w:r>
        <w:t>Esta es la función que se utiliza para modificar la tabla de pesos tras una acción.</w:t>
      </w:r>
      <w:r w:rsidR="00C47D27">
        <w:t xml:space="preserve"> Tal y como se explicó en el apartado 3.4.1, cuando se produzca una acción, se buscará el valor de esa acción en cada combinación de cartas de la tabla de triple probabilidad y el nuevo valor de la tabla de pesos es el anterior valor de la tabla de pesos por esos valores.</w:t>
      </w:r>
    </w:p>
    <w:p w14:paraId="6A9CE9C0" w14:textId="77777777" w:rsidR="00C47D27" w:rsidRDefault="00C47D27" w:rsidP="00C47D27">
      <w:pPr>
        <w:pStyle w:val="EstiloPrimeralnea0cm"/>
      </w:pPr>
      <w:r>
        <w:t xml:space="preserve">Para conseguir esto, se crea un bucle </w:t>
      </w:r>
      <w:proofErr w:type="spellStart"/>
      <w:r w:rsidR="0043057B" w:rsidRPr="004F621A">
        <w:rPr>
          <w:rFonts w:ascii="Calibri" w:hAnsi="Calibri"/>
          <w:i/>
          <w:iCs/>
        </w:rPr>
        <w:t>for</w:t>
      </w:r>
      <w:proofErr w:type="spellEnd"/>
      <w:r>
        <w:t xml:space="preserve"> que recorre todas las filas de la matriz triple. Durante ese bucle, usando la función </w:t>
      </w:r>
      <w:proofErr w:type="spellStart"/>
      <w:r w:rsidR="0043057B" w:rsidRPr="004F621A">
        <w:rPr>
          <w:rFonts w:ascii="Calibri" w:hAnsi="Calibri"/>
          <w:i/>
          <w:iCs/>
        </w:rPr>
        <w:t>fijarMano</w:t>
      </w:r>
      <w:proofErr w:type="spellEnd"/>
      <w:r>
        <w:t xml:space="preserve"> con los 4 primeros valores de esa fila, se crea una matriz mano que se utilizará para obtener los valores de las dos tablas usando </w:t>
      </w:r>
      <w:proofErr w:type="spellStart"/>
      <w:r w:rsidR="0043057B" w:rsidRPr="004F621A">
        <w:rPr>
          <w:rFonts w:ascii="Calibri" w:hAnsi="Calibri"/>
          <w:i/>
          <w:iCs/>
        </w:rPr>
        <w:t>leerPesos</w:t>
      </w:r>
      <w:proofErr w:type="spellEnd"/>
      <w:r>
        <w:t xml:space="preserve"> y </w:t>
      </w:r>
      <w:proofErr w:type="spellStart"/>
      <w:r w:rsidR="0043057B" w:rsidRPr="004F621A">
        <w:rPr>
          <w:rFonts w:ascii="Calibri" w:hAnsi="Calibri"/>
          <w:i/>
          <w:iCs/>
        </w:rPr>
        <w:t>leerTriple</w:t>
      </w:r>
      <w:proofErr w:type="spellEnd"/>
      <w:r w:rsidR="0043057B" w:rsidRPr="004F621A">
        <w:t xml:space="preserve">. </w:t>
      </w:r>
      <w:r>
        <w:t xml:space="preserve">Estos valores se almacenan en las variables </w:t>
      </w:r>
      <w:proofErr w:type="spellStart"/>
      <w:r>
        <w:t>valor_pesos</w:t>
      </w:r>
      <w:proofErr w:type="spellEnd"/>
      <w:r>
        <w:t xml:space="preserve"> y </w:t>
      </w:r>
      <w:proofErr w:type="spellStart"/>
      <w:r>
        <w:t>triple_prob</w:t>
      </w:r>
      <w:proofErr w:type="spellEnd"/>
    </w:p>
    <w:p w14:paraId="20C05334" w14:textId="77777777" w:rsidR="00C47D27" w:rsidRDefault="00C47D27" w:rsidP="00C47D27">
      <w:pPr>
        <w:pStyle w:val="EstiloPrimeralnea0cm"/>
      </w:pPr>
      <w:r>
        <w:t xml:space="preserve">Una vez obtenido los valores correspondientes a esa mano, se crea la variable </w:t>
      </w:r>
      <w:proofErr w:type="spellStart"/>
      <w:r w:rsidR="0043057B" w:rsidRPr="004F621A">
        <w:rPr>
          <w:rFonts w:ascii="Calibri" w:hAnsi="Calibri"/>
          <w:i/>
          <w:iCs/>
        </w:rPr>
        <w:t>valor_nuevo</w:t>
      </w:r>
      <w:proofErr w:type="spellEnd"/>
      <w:r>
        <w:t xml:space="preserve">, que será la multiplicación de </w:t>
      </w:r>
      <w:proofErr w:type="spellStart"/>
      <w:r w:rsidR="0043057B" w:rsidRPr="004F621A">
        <w:rPr>
          <w:rFonts w:ascii="Calibri" w:hAnsi="Calibri"/>
          <w:i/>
          <w:iCs/>
        </w:rPr>
        <w:t>valor_pesos</w:t>
      </w:r>
      <w:proofErr w:type="spellEnd"/>
      <w:r>
        <w:t xml:space="preserve"> por el valor de </w:t>
      </w:r>
      <w:proofErr w:type="spellStart"/>
      <w:r w:rsidR="0043057B" w:rsidRPr="004F621A">
        <w:rPr>
          <w:rFonts w:ascii="Calibri" w:hAnsi="Calibri"/>
          <w:i/>
          <w:iCs/>
        </w:rPr>
        <w:t>triple_prob</w:t>
      </w:r>
      <w:proofErr w:type="spellEnd"/>
      <w:r>
        <w:t xml:space="preserve"> correspondiente a la acción. </w:t>
      </w:r>
    </w:p>
    <w:p w14:paraId="0D44AD50" w14:textId="77777777" w:rsidR="00C47D27" w:rsidRDefault="00C47D27" w:rsidP="00C47D27">
      <w:r>
        <w:t xml:space="preserve">Por último, se utiliza la función </w:t>
      </w:r>
      <w:proofErr w:type="spellStart"/>
      <w:r w:rsidR="0043057B" w:rsidRPr="004F621A">
        <w:rPr>
          <w:rFonts w:ascii="Calibri" w:hAnsi="Calibri"/>
          <w:i/>
          <w:iCs/>
        </w:rPr>
        <w:t>modificaPesos</w:t>
      </w:r>
      <w:proofErr w:type="spellEnd"/>
      <w:r>
        <w:t xml:space="preserve"> con esa mano, los datos pesos y </w:t>
      </w:r>
      <w:proofErr w:type="spellStart"/>
      <w:r w:rsidR="0043057B" w:rsidRPr="004F621A">
        <w:rPr>
          <w:rFonts w:ascii="Calibri" w:hAnsi="Calibri"/>
          <w:i/>
          <w:iCs/>
        </w:rPr>
        <w:t>valor_nuevo</w:t>
      </w:r>
      <w:proofErr w:type="spellEnd"/>
      <w:r w:rsidR="0040372C">
        <w:t>, sobrescribiendo la tabla pesos con ese valor.</w:t>
      </w:r>
    </w:p>
    <w:p w14:paraId="1EB98B1D" w14:textId="77777777" w:rsidR="00C47D27" w:rsidRDefault="00C47D27" w:rsidP="00C47D27">
      <w:pPr>
        <w:ind w:firstLine="0"/>
      </w:pPr>
      <w:r>
        <w:t>Estas acciones se repiten n</w:t>
      </w:r>
      <w:r w:rsidR="0040372C">
        <w:t xml:space="preserve"> veces que es el resultado de </w:t>
      </w:r>
      <w:proofErr w:type="spellStart"/>
      <w:r w:rsidR="0043057B" w:rsidRPr="004F621A">
        <w:rPr>
          <w:rFonts w:ascii="Calibri" w:hAnsi="Calibri"/>
          <w:i/>
          <w:iCs/>
        </w:rPr>
        <w:t>nrow</w:t>
      </w:r>
      <w:proofErr w:type="spellEnd"/>
      <w:r w:rsidR="0043057B" w:rsidRPr="004F621A">
        <w:rPr>
          <w:rFonts w:ascii="Calibri" w:hAnsi="Calibri"/>
          <w:i/>
          <w:iCs/>
        </w:rPr>
        <w:t>(triple)</w:t>
      </w:r>
      <w:r w:rsidR="0040372C">
        <w:t>, es decir, el número de filas de la matriz triple.</w:t>
      </w:r>
    </w:p>
    <w:p w14:paraId="4F1AA217" w14:textId="77777777" w:rsidR="00835A6F" w:rsidRDefault="0040372C" w:rsidP="004F621A">
      <w:pPr>
        <w:ind w:firstLine="0"/>
      </w:pPr>
      <w:r>
        <w:t>La salida de esta función es la tabla pesos, una vez sobrescrita.</w:t>
      </w:r>
    </w:p>
    <w:p w14:paraId="4BC91BEE" w14:textId="77777777" w:rsidR="00CF4127" w:rsidRDefault="00CF4127">
      <w:pPr>
        <w:pStyle w:val="Ttulo3"/>
      </w:pPr>
      <w:proofErr w:type="spellStart"/>
      <w:proofErr w:type="gramStart"/>
      <w:r>
        <w:t>calcularFuerzaMano</w:t>
      </w:r>
      <w:proofErr w:type="spellEnd"/>
      <w:r>
        <w:t>(</w:t>
      </w:r>
      <w:proofErr w:type="gramEnd"/>
      <w:r>
        <w:t>mano, mesa, mazo, Pesos)</w:t>
      </w:r>
    </w:p>
    <w:p w14:paraId="7D414F8D" w14:textId="77777777" w:rsidR="00CF4127" w:rsidRDefault="007779A2" w:rsidP="00CF4127">
      <w:pPr>
        <w:pStyle w:val="EstiloPrimeralnea0cm"/>
      </w:pPr>
      <w:r>
        <w:t>Esta función es la codificación de la fórmula homónima</w:t>
      </w:r>
      <w:r w:rsidR="00CC43B7">
        <w:t xml:space="preserve"> que aparece en el apartado 3.4.1, en la sección </w:t>
      </w:r>
      <w:proofErr w:type="spellStart"/>
      <w:r w:rsidR="00CC43B7">
        <w:t>Flop</w:t>
      </w:r>
      <w:proofErr w:type="spellEnd"/>
      <w:r w:rsidR="00CC43B7">
        <w:t xml:space="preserve"> y </w:t>
      </w:r>
      <w:proofErr w:type="spellStart"/>
      <w:r w:rsidR="00CC43B7">
        <w:t>Turn</w:t>
      </w:r>
      <w:proofErr w:type="spellEnd"/>
      <w:r w:rsidR="00CC43B7">
        <w:t>.</w:t>
      </w:r>
    </w:p>
    <w:p w14:paraId="4D95C91C" w14:textId="77777777" w:rsidR="00CC43B7" w:rsidRDefault="00CC43B7" w:rsidP="00CC43B7">
      <w:r>
        <w:t xml:space="preserve">Lo primero que hace es conseguir el valor de la jugada que tiene el algoritmo en ese momento. Para ello, primero obtiene la matriz jugada usando la función </w:t>
      </w:r>
      <w:proofErr w:type="spellStart"/>
      <w:r>
        <w:t>ordenarCartas</w:t>
      </w:r>
      <w:proofErr w:type="spellEnd"/>
      <w:r>
        <w:t xml:space="preserve"> y con esa matriz llama a la función </w:t>
      </w:r>
      <w:proofErr w:type="spellStart"/>
      <w:r>
        <w:t>calcularJugada</w:t>
      </w:r>
      <w:proofErr w:type="spellEnd"/>
      <w:r>
        <w:t xml:space="preserve"> para obtener dicho valor.</w:t>
      </w:r>
    </w:p>
    <w:p w14:paraId="06511ECD" w14:textId="77777777" w:rsidR="00CC43B7" w:rsidRDefault="00CC43B7" w:rsidP="00CC43B7">
      <w:r>
        <w:t xml:space="preserve">Tras eso, genera las combinaciones de manos restantes con las cartas del mazo usando </w:t>
      </w:r>
      <w:proofErr w:type="spellStart"/>
      <w:r>
        <w:t>combinaMazo</w:t>
      </w:r>
      <w:proofErr w:type="spellEnd"/>
      <w:r>
        <w:t xml:space="preserve"> y se inicia un bucle </w:t>
      </w:r>
      <w:proofErr w:type="spellStart"/>
      <w:r>
        <w:t>for</w:t>
      </w:r>
      <w:proofErr w:type="spellEnd"/>
      <w:r>
        <w:t xml:space="preserve"> con tantas repeticiones como número de combinaciones.</w:t>
      </w:r>
    </w:p>
    <w:p w14:paraId="711759F7" w14:textId="77777777" w:rsidR="00CC43B7" w:rsidRDefault="00CC43B7" w:rsidP="00CC43B7">
      <w:r>
        <w:t xml:space="preserve">En ese bucle, obtiene la mano usando </w:t>
      </w:r>
      <w:proofErr w:type="spellStart"/>
      <w:r>
        <w:t>fijarMano</w:t>
      </w:r>
      <w:proofErr w:type="spellEnd"/>
      <w:r>
        <w:t xml:space="preserve">, se crea una matriz </w:t>
      </w:r>
      <w:proofErr w:type="spellStart"/>
      <w:r>
        <w:t>jugada_op</w:t>
      </w:r>
      <w:proofErr w:type="spellEnd"/>
      <w:r>
        <w:t xml:space="preserve"> llamando a la función </w:t>
      </w:r>
      <w:proofErr w:type="spellStart"/>
      <w:r>
        <w:t>ordenarCartas</w:t>
      </w:r>
      <w:proofErr w:type="spellEnd"/>
      <w:r>
        <w:t xml:space="preserve"> con esa mano y la matriz mesa y se calcula el valor </w:t>
      </w:r>
      <w:proofErr w:type="spellStart"/>
      <w:r>
        <w:t>valor_op</w:t>
      </w:r>
      <w:proofErr w:type="spellEnd"/>
      <w:r>
        <w:t xml:space="preserve"> usando </w:t>
      </w:r>
      <w:proofErr w:type="spellStart"/>
      <w:r>
        <w:t>calcularJugada</w:t>
      </w:r>
      <w:proofErr w:type="spellEnd"/>
      <w:r>
        <w:t xml:space="preserve"> con la matriz </w:t>
      </w:r>
      <w:proofErr w:type="spellStart"/>
      <w:r>
        <w:t>jugada_op</w:t>
      </w:r>
      <w:proofErr w:type="spellEnd"/>
      <w:r>
        <w:t>.</w:t>
      </w:r>
    </w:p>
    <w:p w14:paraId="27E33B1D" w14:textId="77777777" w:rsidR="00CC43B7" w:rsidRDefault="00CC43B7" w:rsidP="00CC43B7">
      <w:r>
        <w:t>Con esa mano</w:t>
      </w:r>
      <w:r w:rsidR="00CC13A4">
        <w:t xml:space="preserve"> se lee el peso correspondiente a esa mano con </w:t>
      </w:r>
      <w:proofErr w:type="spellStart"/>
      <w:r w:rsidR="00CC13A4">
        <w:t>leerPesos</w:t>
      </w:r>
      <w:proofErr w:type="spellEnd"/>
      <w:r w:rsidR="00CC13A4">
        <w:t xml:space="preserve"> y se suma a la variable de conteo que corresponda según si </w:t>
      </w:r>
      <w:proofErr w:type="spellStart"/>
      <w:r w:rsidR="00CC13A4">
        <w:t>valor_op</w:t>
      </w:r>
      <w:proofErr w:type="spellEnd"/>
      <w:r w:rsidR="00CC13A4">
        <w:t xml:space="preserve"> es mayor, menor o igual al valor calculado antes del bucle.</w:t>
      </w:r>
    </w:p>
    <w:p w14:paraId="535F8E0B" w14:textId="77777777" w:rsidR="00CC13A4" w:rsidRDefault="00CC13A4" w:rsidP="00CC43B7">
      <w:r>
        <w:lastRenderedPageBreak/>
        <w:t xml:space="preserve">Una vez acabado el bucle se dispone de tres variables: superiores, iguales e inferiores, que corresponden al sumatorio de los pesos donde el </w:t>
      </w:r>
      <w:proofErr w:type="spellStart"/>
      <w:r>
        <w:t>valor_op</w:t>
      </w:r>
      <w:proofErr w:type="spellEnd"/>
      <w:r>
        <w:t xml:space="preserve"> es mayor, igual o inferior al valor calculado.</w:t>
      </w:r>
    </w:p>
    <w:p w14:paraId="13D912EA" w14:textId="77777777" w:rsidR="00CC13A4" w:rsidRDefault="00CC13A4" w:rsidP="00CC43B7">
      <w:r>
        <w:t xml:space="preserve">Con estas tres variables, obtenemos FMT, que es la suma de las tres, </w:t>
      </w:r>
      <w:proofErr w:type="spellStart"/>
      <w:r>
        <w:t>FM</w:t>
      </w:r>
      <w:r w:rsidR="00190A0A">
        <w:t>Sup</w:t>
      </w:r>
      <w:proofErr w:type="spellEnd"/>
      <w:r w:rsidR="00190A0A">
        <w:t xml:space="preserve">, que es la división de inferiores entre FMT, </w:t>
      </w:r>
      <w:proofErr w:type="spellStart"/>
      <w:r w:rsidR="00190A0A">
        <w:t>FMIg</w:t>
      </w:r>
      <w:proofErr w:type="spellEnd"/>
      <w:r w:rsidR="00190A0A">
        <w:t xml:space="preserve">, que es el resultado de iguales/FMT, y </w:t>
      </w:r>
      <w:proofErr w:type="spellStart"/>
      <w:r w:rsidR="00190A0A">
        <w:t>FMInf</w:t>
      </w:r>
      <w:proofErr w:type="spellEnd"/>
      <w:r w:rsidR="00190A0A">
        <w:t>, que es el cociente entre superiores y FMT.</w:t>
      </w:r>
    </w:p>
    <w:p w14:paraId="09B76976" w14:textId="77777777" w:rsidR="00190A0A" w:rsidRDefault="00190A0A" w:rsidP="00CC43B7">
      <w:r>
        <w:t>Por último, se crea el vector FM con los tres valores usando c(</w:t>
      </w:r>
      <w:proofErr w:type="spellStart"/>
      <w:proofErr w:type="gramStart"/>
      <w:r>
        <w:t>FMInf,FMig</w:t>
      </w:r>
      <w:proofErr w:type="gramEnd"/>
      <w:r>
        <w:t>,FMSup</w:t>
      </w:r>
      <w:proofErr w:type="spellEnd"/>
      <w:r>
        <w:t>), siendo este vector la salida de la función.</w:t>
      </w:r>
    </w:p>
    <w:p w14:paraId="5C558E29" w14:textId="77777777" w:rsidR="00835A6F" w:rsidRDefault="00190A0A">
      <w:pPr>
        <w:pStyle w:val="Ttulo3"/>
      </w:pPr>
      <w:proofErr w:type="spellStart"/>
      <w:proofErr w:type="gramStart"/>
      <w:r>
        <w:t>calcularPotencial</w:t>
      </w:r>
      <w:proofErr w:type="spellEnd"/>
      <w:r>
        <w:t>(</w:t>
      </w:r>
      <w:proofErr w:type="gramEnd"/>
      <w:r>
        <w:t>mano, Mesa, mazo, pesos)</w:t>
      </w:r>
    </w:p>
    <w:p w14:paraId="593BA0DF" w14:textId="77777777" w:rsidR="00190A0A" w:rsidRDefault="00190A0A" w:rsidP="00190A0A">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p>
    <w:p w14:paraId="5F976D04" w14:textId="77777777" w:rsidR="005D28E7" w:rsidRDefault="005D28E7" w:rsidP="005D28E7">
      <w:r>
        <w:t xml:space="preserve">La función crea tanto el vector VPT como la matriz VP 3x3, ambas con todos sus valores siendo 0. Después consigue el valor de la jugada que tiene el algoritmo en ese momento. Para ello, primero obtiene la matriz jugada usando la función </w:t>
      </w:r>
      <w:proofErr w:type="spellStart"/>
      <w:r>
        <w:t>ordenarCartas</w:t>
      </w:r>
      <w:proofErr w:type="spellEnd"/>
      <w:r>
        <w:t xml:space="preserve"> y con esa matriz llama a la función </w:t>
      </w:r>
      <w:proofErr w:type="spellStart"/>
      <w:r>
        <w:t>calcularJugada</w:t>
      </w:r>
      <w:proofErr w:type="spellEnd"/>
      <w:r>
        <w:t xml:space="preserve"> para obtener dicho valor</w:t>
      </w:r>
      <w:r w:rsidR="006B6DBA">
        <w:t xml:space="preserve">, que se almacena en la variable </w:t>
      </w:r>
      <w:proofErr w:type="spellStart"/>
      <w:r w:rsidR="006B6DBA">
        <w:t>valorjugador</w:t>
      </w:r>
      <w:proofErr w:type="spellEnd"/>
      <w:r w:rsidR="006B6DBA">
        <w:t>.</w:t>
      </w:r>
    </w:p>
    <w:p w14:paraId="4F3E22C5" w14:textId="77777777" w:rsidR="006B6DBA" w:rsidRDefault="005D28E7" w:rsidP="006B6DBA">
      <w:r>
        <w:t xml:space="preserve">Tras eso, genera las combinaciones de manos restantes con las cartas del mazo usando </w:t>
      </w:r>
      <w:proofErr w:type="spellStart"/>
      <w:r>
        <w:t>combinaMazo</w:t>
      </w:r>
      <w:proofErr w:type="spellEnd"/>
      <w:r>
        <w:t xml:space="preserve"> y se inicia un bucle </w:t>
      </w:r>
      <w:proofErr w:type="spellStart"/>
      <w:r>
        <w:t>for</w:t>
      </w:r>
      <w:proofErr w:type="spellEnd"/>
      <w:r>
        <w:t xml:space="preserve"> con tantas repeticiones como número de combinaciones.</w:t>
      </w:r>
      <w:r w:rsidR="006B6DBA">
        <w:t xml:space="preserve"> En ese bucle, obtiene la mano usando </w:t>
      </w:r>
      <w:proofErr w:type="spellStart"/>
      <w:r w:rsidR="006B6DBA">
        <w:t>fijarMano</w:t>
      </w:r>
      <w:proofErr w:type="spellEnd"/>
      <w:r w:rsidR="006B6DBA">
        <w:t xml:space="preserve">, se crea una matriz </w:t>
      </w:r>
      <w:proofErr w:type="spellStart"/>
      <w:r w:rsidR="006B6DBA">
        <w:t>jugada_op</w:t>
      </w:r>
      <w:proofErr w:type="spellEnd"/>
      <w:r w:rsidR="006B6DBA">
        <w:t xml:space="preserve"> llamando a la función </w:t>
      </w:r>
      <w:proofErr w:type="spellStart"/>
      <w:r w:rsidR="006B6DBA">
        <w:t>ordenarCartas</w:t>
      </w:r>
      <w:proofErr w:type="spellEnd"/>
      <w:r w:rsidR="006B6DBA">
        <w:t xml:space="preserve"> con esa mano y la matriz mesa y se calcula el valor </w:t>
      </w:r>
      <w:proofErr w:type="spellStart"/>
      <w:r w:rsidR="006B6DBA">
        <w:t>valor_op</w:t>
      </w:r>
      <w:proofErr w:type="spellEnd"/>
      <w:r w:rsidR="006B6DBA">
        <w:t xml:space="preserve"> usando </w:t>
      </w:r>
      <w:proofErr w:type="spellStart"/>
      <w:r w:rsidR="006B6DBA">
        <w:t>calcularJugada</w:t>
      </w:r>
      <w:proofErr w:type="spellEnd"/>
      <w:r w:rsidR="006B6DBA">
        <w:t xml:space="preserve"> con la matriz </w:t>
      </w:r>
      <w:proofErr w:type="spellStart"/>
      <w:r w:rsidR="006B6DBA">
        <w:t>jugada_op</w:t>
      </w:r>
      <w:proofErr w:type="spellEnd"/>
      <w:r w:rsidR="006B6DBA">
        <w:t>.</w:t>
      </w:r>
    </w:p>
    <w:p w14:paraId="1DC8C41F" w14:textId="77777777" w:rsidR="005D28E7" w:rsidRDefault="006B6DBA" w:rsidP="006B6DBA">
      <w:r>
        <w:t xml:space="preserve">Con esa mano se lee el peso correspondiente a esa mano con </w:t>
      </w:r>
      <w:proofErr w:type="spellStart"/>
      <w:r>
        <w:t>leerPesos</w:t>
      </w:r>
      <w:proofErr w:type="spellEnd"/>
      <w:r>
        <w:t xml:space="preserve"> y se crea una matriz </w:t>
      </w:r>
      <w:proofErr w:type="spellStart"/>
      <w:r>
        <w:t>mazoaux</w:t>
      </w:r>
      <w:proofErr w:type="spellEnd"/>
      <w:r>
        <w:t xml:space="preserve"> que es la salida de la función </w:t>
      </w:r>
      <w:proofErr w:type="spellStart"/>
      <w:r>
        <w:t>descarteCartas</w:t>
      </w:r>
      <w:proofErr w:type="spellEnd"/>
      <w:r>
        <w:t>(</w:t>
      </w:r>
      <w:proofErr w:type="spellStart"/>
      <w:r>
        <w:t>mano_</w:t>
      </w:r>
      <w:proofErr w:type="gramStart"/>
      <w:r>
        <w:t>op,mazo</w:t>
      </w:r>
      <w:proofErr w:type="spellEnd"/>
      <w:proofErr w:type="gramEnd"/>
      <w:r>
        <w:t xml:space="preserve">). Tras eso, se hace la comparación de </w:t>
      </w:r>
      <w:proofErr w:type="spellStart"/>
      <w:r>
        <w:t>valor_op</w:t>
      </w:r>
      <w:proofErr w:type="spellEnd"/>
      <w:r>
        <w:t xml:space="preserve"> con </w:t>
      </w:r>
      <w:proofErr w:type="spellStart"/>
      <w:r>
        <w:t>valorjugador</w:t>
      </w:r>
      <w:proofErr w:type="spellEnd"/>
      <w:r>
        <w:t xml:space="preserve">. En función de si </w:t>
      </w:r>
      <w:proofErr w:type="spellStart"/>
      <w:r>
        <w:t>valor_op</w:t>
      </w:r>
      <w:proofErr w:type="spellEnd"/>
      <w:r>
        <w:t xml:space="preserve"> es mayor, igual o menor, el peso de esa mano se almacenará en </w:t>
      </w:r>
      <w:proofErr w:type="gramStart"/>
      <w:r>
        <w:t>VPT[</w:t>
      </w:r>
      <w:proofErr w:type="gramEnd"/>
      <w:r>
        <w:t>1], VPT[2] o VPT[3] respectivamente. El índice del vector se almacenará en la variable x.</w:t>
      </w:r>
    </w:p>
    <w:p w14:paraId="3A18A9F6" w14:textId="77777777" w:rsidR="006B6DBA" w:rsidRDefault="006B6DBA" w:rsidP="006B6DBA">
      <w:r>
        <w:t xml:space="preserve">En este momento, se inicia un segundo bucle </w:t>
      </w:r>
      <w:proofErr w:type="spellStart"/>
      <w:r>
        <w:t>for</w:t>
      </w:r>
      <w:proofErr w:type="spellEnd"/>
      <w:r>
        <w:t xml:space="preserve"> con el tamaño de </w:t>
      </w:r>
      <w:proofErr w:type="spellStart"/>
      <w:r>
        <w:t>mazoaux</w:t>
      </w:r>
      <w:proofErr w:type="spellEnd"/>
      <w:r>
        <w:t xml:space="preserve">. Dentro de este bucle se crea una matriz </w:t>
      </w:r>
      <w:proofErr w:type="spellStart"/>
      <w:r>
        <w:t>mesaaux</w:t>
      </w:r>
      <w:proofErr w:type="spellEnd"/>
      <w:r>
        <w:t xml:space="preserve"> como concatenación de mesa y el valor j de la matriz </w:t>
      </w:r>
      <w:proofErr w:type="spellStart"/>
      <w:r>
        <w:t>mazoaux</w:t>
      </w:r>
      <w:proofErr w:type="spellEnd"/>
      <w:r>
        <w:t xml:space="preserve">. En este momento se calculan las matrices </w:t>
      </w:r>
      <w:proofErr w:type="spellStart"/>
      <w:r>
        <w:t>jugada_aux</w:t>
      </w:r>
      <w:proofErr w:type="spellEnd"/>
      <w:r>
        <w:t xml:space="preserve"> y </w:t>
      </w:r>
      <w:proofErr w:type="spellStart"/>
      <w:r>
        <w:t>jugada_op_aux</w:t>
      </w:r>
      <w:proofErr w:type="spellEnd"/>
      <w:r>
        <w:t xml:space="preserve"> con la nueva </w:t>
      </w:r>
      <w:proofErr w:type="spellStart"/>
      <w:r>
        <w:t>mesaaux</w:t>
      </w:r>
      <w:proofErr w:type="spellEnd"/>
      <w:r>
        <w:t xml:space="preserve">, utilizando </w:t>
      </w:r>
      <w:proofErr w:type="spellStart"/>
      <w:r>
        <w:t>ordemarCartas</w:t>
      </w:r>
      <w:proofErr w:type="spellEnd"/>
      <w:r>
        <w:t xml:space="preserve"> con mano y </w:t>
      </w:r>
      <w:proofErr w:type="spellStart"/>
      <w:r>
        <w:t>mano_op</w:t>
      </w:r>
      <w:proofErr w:type="spellEnd"/>
      <w:r>
        <w:t xml:space="preserve"> respectivamente, y se calculan los nuevos valores de jugada </w:t>
      </w:r>
      <w:proofErr w:type="spellStart"/>
      <w:r>
        <w:t>valorjugador_aux</w:t>
      </w:r>
      <w:proofErr w:type="spellEnd"/>
      <w:r>
        <w:t xml:space="preserve"> y </w:t>
      </w:r>
      <w:proofErr w:type="spellStart"/>
      <w:r>
        <w:t>valor_op_aux</w:t>
      </w:r>
      <w:proofErr w:type="spellEnd"/>
      <w:r>
        <w:t xml:space="preserve"> con </w:t>
      </w:r>
      <w:proofErr w:type="spellStart"/>
      <w:r>
        <w:t>calcuclarJugada</w:t>
      </w:r>
      <w:proofErr w:type="spellEnd"/>
      <w:r>
        <w:t xml:space="preserve"> usando estas matrices. </w:t>
      </w:r>
    </w:p>
    <w:p w14:paraId="5F3D0DE5" w14:textId="77777777" w:rsidR="00B177E7" w:rsidRDefault="006B6DBA" w:rsidP="00B177E7">
      <w:r>
        <w:lastRenderedPageBreak/>
        <w:t xml:space="preserve">Se compara </w:t>
      </w:r>
      <w:proofErr w:type="spellStart"/>
      <w:r>
        <w:t>valor_op_aux</w:t>
      </w:r>
      <w:proofErr w:type="spellEnd"/>
      <w:r>
        <w:t xml:space="preserve"> con </w:t>
      </w:r>
      <w:proofErr w:type="spellStart"/>
      <w:r>
        <w:t>valorjugador_aux</w:t>
      </w:r>
      <w:proofErr w:type="spellEnd"/>
      <w:r>
        <w:t xml:space="preserve"> y, en función de si es mayor, igual o menor, se almacenará en VP[x,1], VP[x,2] y VP[x</w:t>
      </w:r>
      <w:r w:rsidR="00B177E7">
        <w:t>,</w:t>
      </w:r>
      <w:r>
        <w:t>3</w:t>
      </w:r>
      <w:r w:rsidR="00B177E7">
        <w:t>] respectivamente, acabando con el segundo bucle.</w:t>
      </w:r>
    </w:p>
    <w:p w14:paraId="444AE7A1" w14:textId="77777777" w:rsidR="00B177E7" w:rsidRDefault="00B177E7" w:rsidP="00B177E7">
      <w:r>
        <w:t xml:space="preserve">Cuando finalice el primer bucle, se calculan </w:t>
      </w:r>
      <w:proofErr w:type="spellStart"/>
      <w:r>
        <w:t>PotPositivo</w:t>
      </w:r>
      <w:proofErr w:type="spellEnd"/>
      <w:r>
        <w:t xml:space="preserve"> (VP[1,2]/</w:t>
      </w:r>
      <w:proofErr w:type="gramStart"/>
      <w:r>
        <w:t>VPT[</w:t>
      </w:r>
      <w:proofErr w:type="gramEnd"/>
      <w:r>
        <w:t xml:space="preserve">1]) y </w:t>
      </w:r>
      <w:proofErr w:type="spellStart"/>
      <w:r>
        <w:t>PotNegativo</w:t>
      </w:r>
      <w:proofErr w:type="spellEnd"/>
      <w:r>
        <w:t xml:space="preserve"> (VP3,1/VPT3), con los que se forma el vector de salida.</w:t>
      </w:r>
    </w:p>
    <w:p w14:paraId="08A4D260" w14:textId="77777777" w:rsidR="00B177E7" w:rsidRDefault="00B177E7">
      <w:pPr>
        <w:pStyle w:val="Ttulo3"/>
      </w:pPr>
      <w:proofErr w:type="spellStart"/>
      <w:proofErr w:type="gramStart"/>
      <w:r>
        <w:t>calculoOddMano</w:t>
      </w:r>
      <w:proofErr w:type="spellEnd"/>
      <w:r>
        <w:t>(</w:t>
      </w:r>
      <w:proofErr w:type="gramEnd"/>
      <w:r>
        <w:t>mano, mesa, mazo)</w:t>
      </w:r>
    </w:p>
    <w:p w14:paraId="362759E8" w14:textId="77777777" w:rsidR="00B177E7" w:rsidRDefault="00B177E7" w:rsidP="00B177E7">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p>
    <w:p w14:paraId="1EB0F97E" w14:textId="77777777" w:rsidR="00B177E7" w:rsidRDefault="00B177E7" w:rsidP="00B177E7">
      <w:pPr>
        <w:pStyle w:val="EstiloPrimeralnea0cm"/>
      </w:pPr>
      <w:r>
        <w:t xml:space="preserve">Primero define la variable de conteo </w:t>
      </w:r>
      <w:proofErr w:type="spellStart"/>
      <w:r>
        <w:t>cartamejora</w:t>
      </w:r>
      <w:proofErr w:type="spellEnd"/>
      <w:r>
        <w:t xml:space="preserve">, que se inicializa con valor 0.  </w:t>
      </w:r>
      <w:r w:rsidR="00160E45">
        <w:t xml:space="preserve">Tras esos, calcula el valor de la jugada que tiene el algoritmo en ese momento. Para ello, primero obtiene la matriz jugada usando la función </w:t>
      </w:r>
      <w:proofErr w:type="spellStart"/>
      <w:r w:rsidR="00160E45">
        <w:t>ordenarCartas</w:t>
      </w:r>
      <w:proofErr w:type="spellEnd"/>
      <w:r w:rsidR="00160E45">
        <w:t xml:space="preserve"> y con esa matriz llama a la función </w:t>
      </w:r>
      <w:proofErr w:type="spellStart"/>
      <w:r w:rsidR="00160E45">
        <w:t>calcularJugada</w:t>
      </w:r>
      <w:proofErr w:type="spellEnd"/>
      <w:r w:rsidR="00160E45">
        <w:t xml:space="preserve"> para obtener dicho valor, que se almacena en la variable </w:t>
      </w:r>
      <w:proofErr w:type="spellStart"/>
      <w:r w:rsidR="00160E45">
        <w:t>valorjugador</w:t>
      </w:r>
      <w:proofErr w:type="spellEnd"/>
      <w:r w:rsidR="00160E45">
        <w:t>.</w:t>
      </w:r>
    </w:p>
    <w:p w14:paraId="066012F2" w14:textId="77777777" w:rsidR="00160E45" w:rsidRDefault="00160E45" w:rsidP="00160E45">
      <w:pPr>
        <w:ind w:firstLine="0"/>
      </w:pPr>
      <w:r>
        <w:t xml:space="preserve">Después se inicia un bucle </w:t>
      </w:r>
      <w:proofErr w:type="spellStart"/>
      <w:r>
        <w:t>for</w:t>
      </w:r>
      <w:proofErr w:type="spellEnd"/>
      <w:r>
        <w:t xml:space="preserve"> con tantas repeticiones como número de elementos en la matriz mazo. Con este bucle se busca contabilizar con qué cartas mejora la variable </w:t>
      </w:r>
      <w:proofErr w:type="spellStart"/>
      <w:r>
        <w:t>valorjugador</w:t>
      </w:r>
      <w:proofErr w:type="spellEnd"/>
      <w:r>
        <w:t>.</w:t>
      </w:r>
    </w:p>
    <w:p w14:paraId="2EC37BEC" w14:textId="77777777" w:rsidR="00160E45" w:rsidRDefault="00160E45" w:rsidP="00160E45">
      <w:pPr>
        <w:ind w:firstLine="0"/>
      </w:pPr>
      <w:r>
        <w:t xml:space="preserve">Para eso, se genera una matriz </w:t>
      </w:r>
      <w:proofErr w:type="spellStart"/>
      <w:r>
        <w:t>mesaaux</w:t>
      </w:r>
      <w:proofErr w:type="spellEnd"/>
      <w:r>
        <w:t xml:space="preserve"> concatenando mesa y el elemento i de la matriz mazo. Posteriormente se calcula la matriz </w:t>
      </w:r>
      <w:proofErr w:type="spellStart"/>
      <w:r>
        <w:t>jugada_aux</w:t>
      </w:r>
      <w:proofErr w:type="spellEnd"/>
      <w:r>
        <w:t xml:space="preserve">, que es la salida de la función </w:t>
      </w:r>
      <w:proofErr w:type="spellStart"/>
      <w:r>
        <w:t>ordenarCartas</w:t>
      </w:r>
      <w:proofErr w:type="spellEnd"/>
      <w:r>
        <w:t xml:space="preserve">, matriz que se utiliza a su vez para calcular el </w:t>
      </w:r>
      <w:proofErr w:type="spellStart"/>
      <w:r>
        <w:t>valorjugador_aux</w:t>
      </w:r>
      <w:proofErr w:type="spellEnd"/>
      <w:r>
        <w:t xml:space="preserve"> usando </w:t>
      </w:r>
      <w:proofErr w:type="spellStart"/>
      <w:r>
        <w:t>calcularJugada</w:t>
      </w:r>
      <w:proofErr w:type="spellEnd"/>
      <w:r>
        <w:t>.</w:t>
      </w:r>
    </w:p>
    <w:p w14:paraId="1C75D471" w14:textId="77777777" w:rsidR="00160E45" w:rsidRDefault="00160E45" w:rsidP="00160E45">
      <w:pPr>
        <w:ind w:firstLine="0"/>
      </w:pPr>
      <w:r>
        <w:t xml:space="preserve">Después, se hace una comparación entre </w:t>
      </w:r>
      <w:proofErr w:type="spellStart"/>
      <w:r>
        <w:t>valorjugador</w:t>
      </w:r>
      <w:proofErr w:type="spellEnd"/>
      <w:r>
        <w:t xml:space="preserve"> y </w:t>
      </w:r>
      <w:proofErr w:type="spellStart"/>
      <w:r>
        <w:t>valorjugador_aux</w:t>
      </w:r>
      <w:proofErr w:type="spellEnd"/>
      <w:r>
        <w:t xml:space="preserve">. Si </w:t>
      </w:r>
      <w:proofErr w:type="spellStart"/>
      <w:r>
        <w:t>valorjugador_aux</w:t>
      </w:r>
      <w:proofErr w:type="spellEnd"/>
      <w:r>
        <w:t>&gt;</w:t>
      </w:r>
      <w:proofErr w:type="spellStart"/>
      <w:r>
        <w:t>valorjugador</w:t>
      </w:r>
      <w:proofErr w:type="spellEnd"/>
      <w:r>
        <w:t xml:space="preserve">, se suma 1 a la variable </w:t>
      </w:r>
      <w:proofErr w:type="spellStart"/>
      <w:r>
        <w:t>cartamejora</w:t>
      </w:r>
      <w:proofErr w:type="spellEnd"/>
      <w:r>
        <w:t>.</w:t>
      </w:r>
    </w:p>
    <w:p w14:paraId="6F63C65E" w14:textId="77777777" w:rsidR="00835A6F" w:rsidRDefault="00160E45" w:rsidP="004F621A">
      <w:pPr>
        <w:ind w:firstLine="0"/>
      </w:pPr>
      <w:r>
        <w:t xml:space="preserve">Una vez finalice el bucle, se calcula la diferencia entre los elementos de mazo y </w:t>
      </w:r>
      <w:proofErr w:type="spellStart"/>
      <w:r>
        <w:t>cartamejora</w:t>
      </w:r>
      <w:proofErr w:type="spellEnd"/>
      <w:r>
        <w:t xml:space="preserve">. Y, por último, se calcula la variable de salida </w:t>
      </w:r>
      <w:proofErr w:type="spellStart"/>
      <w:r>
        <w:t>OddMano</w:t>
      </w:r>
      <w:proofErr w:type="spellEnd"/>
      <w:r>
        <w:t xml:space="preserve"> como cociente entre </w:t>
      </w:r>
      <w:proofErr w:type="spellStart"/>
      <w:r>
        <w:t>cartamejora</w:t>
      </w:r>
      <w:proofErr w:type="spellEnd"/>
      <w:r>
        <w:t xml:space="preserve"> y diferencia.</w:t>
      </w:r>
    </w:p>
    <w:p w14:paraId="61BE03C0" w14:textId="77777777" w:rsidR="00B177E7" w:rsidRDefault="00B177E7">
      <w:pPr>
        <w:pStyle w:val="Ttulo3"/>
      </w:pPr>
      <w:proofErr w:type="spellStart"/>
      <w:r>
        <w:t>calculoOddsBote</w:t>
      </w:r>
      <w:proofErr w:type="spellEnd"/>
      <w:r>
        <w:t>(</w:t>
      </w:r>
      <w:proofErr w:type="spellStart"/>
      <w:proofErr w:type="gramStart"/>
      <w:r>
        <w:t>apuesta,ap</w:t>
      </w:r>
      <w:proofErr w:type="gramEnd"/>
      <w:r>
        <w:t>_oponente</w:t>
      </w:r>
      <w:proofErr w:type="spellEnd"/>
      <w:r>
        <w:t>)</w:t>
      </w:r>
    </w:p>
    <w:p w14:paraId="51A2C37A" w14:textId="77777777" w:rsidR="00160E45" w:rsidRDefault="00160E45" w:rsidP="00160E45">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p>
    <w:p w14:paraId="6C31FA48" w14:textId="77777777" w:rsidR="00B177E7" w:rsidRDefault="00160E45" w:rsidP="00B177E7">
      <w:pPr>
        <w:pStyle w:val="EstiloPrimeralnea0cm"/>
      </w:pPr>
      <w:r>
        <w:t xml:space="preserve">Primero se calculan la diferencia entre </w:t>
      </w:r>
      <w:proofErr w:type="spellStart"/>
      <w:r>
        <w:t>ap_oponente</w:t>
      </w:r>
      <w:proofErr w:type="spellEnd"/>
      <w:r>
        <w:t xml:space="preserve"> y apuesta, que se almacena en la variable diferencia, y el bote</w:t>
      </w:r>
      <w:r w:rsidR="00A007A7">
        <w:t xml:space="preserve">, que es la suma de apuesta, </w:t>
      </w:r>
      <w:proofErr w:type="spellStart"/>
      <w:r w:rsidR="00A007A7">
        <w:t>ap_oponente</w:t>
      </w:r>
      <w:proofErr w:type="spellEnd"/>
      <w:r w:rsidR="00A007A7">
        <w:t xml:space="preserve"> y diferencia.</w:t>
      </w:r>
    </w:p>
    <w:p w14:paraId="545B89A0" w14:textId="77777777" w:rsidR="00A007A7" w:rsidRDefault="00A007A7" w:rsidP="00A007A7">
      <w:pPr>
        <w:ind w:firstLine="0"/>
      </w:pPr>
      <w:r>
        <w:t xml:space="preserve">Tras eso, se calcula el valor de salida </w:t>
      </w:r>
      <w:proofErr w:type="spellStart"/>
      <w:r>
        <w:t>OddBote</w:t>
      </w:r>
      <w:proofErr w:type="spellEnd"/>
      <w:r>
        <w:t>, que es el cociente entre diferencia y bote.</w:t>
      </w:r>
    </w:p>
    <w:p w14:paraId="56BBA780" w14:textId="77777777" w:rsidR="00835A6F" w:rsidRDefault="00BC73E7">
      <w:pPr>
        <w:pStyle w:val="Ttulo3"/>
        <w:pPrChange w:id="2131" w:author="Álvaro Gonzalez" w:date="2020-06-16T19:56:00Z">
          <w:pPr>
            <w:pStyle w:val="Ttulo3"/>
            <w:numPr>
              <w:numId w:val="13"/>
            </w:numPr>
          </w:pPr>
        </w:pPrChange>
      </w:pPr>
      <w:proofErr w:type="spellStart"/>
      <w:proofErr w:type="gramStart"/>
      <w:r>
        <w:lastRenderedPageBreak/>
        <w:t>ajusteBayes</w:t>
      </w:r>
      <w:proofErr w:type="spellEnd"/>
      <w:r>
        <w:t>(</w:t>
      </w:r>
      <w:proofErr w:type="spellStart"/>
      <w:proofErr w:type="gramEnd"/>
      <w:r>
        <w:t>triple,accion,ronda</w:t>
      </w:r>
      <w:proofErr w:type="spellEnd"/>
      <w:r>
        <w:t xml:space="preserve">, </w:t>
      </w:r>
      <w:proofErr w:type="spellStart"/>
      <w:r>
        <w:t>valorJugada</w:t>
      </w:r>
      <w:proofErr w:type="spellEnd"/>
      <w:r>
        <w:t>)</w:t>
      </w:r>
    </w:p>
    <w:p w14:paraId="7815B44F" w14:textId="77777777" w:rsidR="00751257" w:rsidRDefault="00751257" w:rsidP="00751257">
      <w:pPr>
        <w:pStyle w:val="EstiloPrimeralnea0cm"/>
      </w:pPr>
      <w:r>
        <w:t>Esta función es la codificación de la fórmula homónima que aparece en el apartado 3.4.1.</w:t>
      </w:r>
    </w:p>
    <w:p w14:paraId="73B34098" w14:textId="77777777" w:rsidR="00751257" w:rsidRDefault="00751257" w:rsidP="00751257">
      <w:pPr>
        <w:ind w:firstLine="0"/>
      </w:pPr>
      <w:r>
        <w:t xml:space="preserve">Lo primero que se hace es obtener el valor de probabilidad actual de cada uno de los patrones, leyendo del </w:t>
      </w:r>
      <w:proofErr w:type="spellStart"/>
      <w:r>
        <w:t>dataframe</w:t>
      </w:r>
      <w:proofErr w:type="spellEnd"/>
      <w:r>
        <w:t xml:space="preserve"> prob.csv. Posteriormente, se carga la tabla de valores de Bayes correspondiente a la ronda (tablasprobpreflop.csv en caso de ser en el </w:t>
      </w:r>
      <w:proofErr w:type="spellStart"/>
      <w:r>
        <w:t>preflop</w:t>
      </w:r>
      <w:proofErr w:type="spellEnd"/>
      <w:r>
        <w:t xml:space="preserve"> o tablasprobpostflop.csv en caso contrario). El razonamiento de cómo se han definido estos valores se encuentra en el apartado 3.4.1.4.</w:t>
      </w:r>
    </w:p>
    <w:p w14:paraId="3EC1F7D6" w14:textId="77777777" w:rsidR="00751257" w:rsidRDefault="00751257" w:rsidP="00751257">
      <w:pPr>
        <w:ind w:firstLine="0"/>
      </w:pPr>
      <w:r>
        <w:t xml:space="preserve">Después, se calcula la probabilidad de cada uno de los patrones usando la fórmula del teorema de Bayes. </w:t>
      </w:r>
    </w:p>
    <w:p w14:paraId="324DA6E2" w14:textId="77777777" w:rsidR="00751257" w:rsidRDefault="008A3BA5" w:rsidP="00751257">
      <w:pPr>
        <w:ind w:firstLine="0"/>
      </w:pPr>
      <w:r>
        <w:t>Con estos cálculos hechos,</w:t>
      </w:r>
      <w:r w:rsidR="00C63B41">
        <w:t xml:space="preserve"> se puede determinar </w:t>
      </w:r>
      <w:proofErr w:type="spellStart"/>
      <w:r w:rsidR="00C63B41">
        <w:t>cual</w:t>
      </w:r>
      <w:proofErr w:type="spellEnd"/>
      <w:r w:rsidR="00C63B41">
        <w:t xml:space="preserve"> de los tres es más probable usando comparativos </w:t>
      </w:r>
      <w:proofErr w:type="spellStart"/>
      <w:r w:rsidR="00C63B41">
        <w:t>if</w:t>
      </w:r>
      <w:proofErr w:type="spellEnd"/>
      <w:r w:rsidR="00C63B41">
        <w:t xml:space="preserve"> enlazados. Una vez que se determine</w:t>
      </w:r>
      <w:r w:rsidR="00197047">
        <w:t xml:space="preserve"> cuál de los tres patrones es el más probable, se hace el ajuste correspondiente.</w:t>
      </w:r>
    </w:p>
    <w:p w14:paraId="6807F348" w14:textId="77777777" w:rsidR="00835A6F" w:rsidRDefault="00197047" w:rsidP="004F621A">
      <w:pPr>
        <w:ind w:firstLine="0"/>
      </w:pPr>
      <w:r>
        <w:t>Para determinar el ajuste correspondiente, es necesario comprobar el valor de la jugada que se tiene en ese momento, así como la acción y la ronda.</w:t>
      </w:r>
    </w:p>
    <w:p w14:paraId="140D006E" w14:textId="77777777" w:rsidR="00197047" w:rsidRDefault="00197047" w:rsidP="00197047">
      <w:pPr>
        <w:numPr>
          <w:ilvl w:val="0"/>
          <w:numId w:val="68"/>
        </w:numPr>
      </w:pPr>
      <w:r>
        <w:t>Si el patrón es Maniaco: su punto débil es enfrentarse a jugadores con manos fuertes, así como a jugadores que no sigan su ritmo de subidas. Por tanto:</w:t>
      </w:r>
    </w:p>
    <w:p w14:paraId="51D62552" w14:textId="77777777" w:rsidR="00BC73E7" w:rsidRDefault="00197047" w:rsidP="00197047">
      <w:pPr>
        <w:numPr>
          <w:ilvl w:val="1"/>
          <w:numId w:val="68"/>
        </w:numPr>
      </w:pPr>
      <w:r>
        <w:t>Si se tiene un valor de jugada alto: el valor de la probabilidad de pasar se multiplicará por 0.6. Ese 40% se sumará a partes iguales a las probabilidades de ver y subir.</w:t>
      </w:r>
    </w:p>
    <w:p w14:paraId="1F629ED2" w14:textId="77777777" w:rsidR="00197047" w:rsidRDefault="00197047" w:rsidP="00197047">
      <w:pPr>
        <w:numPr>
          <w:ilvl w:val="1"/>
          <w:numId w:val="68"/>
        </w:numPr>
      </w:pPr>
      <w:r>
        <w:t>Si no se tiene un valor de jugada alto: los valores de probabilidades de ver y subir se multiplicarán por 0.8. Ese valor de diferencia de cada uno se sumará a la probabilidad de pasar.</w:t>
      </w:r>
    </w:p>
    <w:p w14:paraId="2573A493" w14:textId="77777777" w:rsidR="00197047" w:rsidRDefault="00197047" w:rsidP="00197047">
      <w:pPr>
        <w:numPr>
          <w:ilvl w:val="0"/>
          <w:numId w:val="68"/>
        </w:numPr>
      </w:pPr>
      <w:r>
        <w:t xml:space="preserve">Si el patrón es Roca: Su punto débil es enfrentarse a jugadores agresivos que le roben dinero en apuestas que no pueda seguir. También hay que considerar que el patrón Roca actuará de forma agresiva si </w:t>
      </w:r>
      <w:r w:rsidR="00FF7965">
        <w:t>tiene una mano fuerte. Por tanto:</w:t>
      </w:r>
    </w:p>
    <w:p w14:paraId="607D5D6A" w14:textId="77777777" w:rsidR="00FF7965" w:rsidRDefault="00FF7965" w:rsidP="00FF7965">
      <w:pPr>
        <w:numPr>
          <w:ilvl w:val="1"/>
          <w:numId w:val="68"/>
        </w:numPr>
      </w:pPr>
      <w:r>
        <w:t>Si la acción no ha sido subida: el valor de la probabilidad de pasar se multiplicará por 0.6. Ese 40% se sumará a partes iguales a las probabilidades de ver y subir.</w:t>
      </w:r>
    </w:p>
    <w:p w14:paraId="44758652" w14:textId="77777777" w:rsidR="00FF7965" w:rsidRDefault="00FF7965" w:rsidP="00FF7965">
      <w:pPr>
        <w:numPr>
          <w:ilvl w:val="1"/>
          <w:numId w:val="68"/>
        </w:numPr>
      </w:pPr>
      <w:r>
        <w:t>Si la acción ha sido subir:</w:t>
      </w:r>
    </w:p>
    <w:p w14:paraId="6BAED752" w14:textId="77777777" w:rsidR="00FF7965" w:rsidRDefault="00FF7965" w:rsidP="00FF7965">
      <w:pPr>
        <w:numPr>
          <w:ilvl w:val="2"/>
          <w:numId w:val="68"/>
        </w:numPr>
      </w:pPr>
      <w:r>
        <w:t>Si se tiene un valor de jugada alto: el valor de la probabilidad de pasar se multiplicará por 0.6. Ese 40% se sumará a partes iguales a las probabilidades de ver y subir.</w:t>
      </w:r>
    </w:p>
    <w:p w14:paraId="2D875555" w14:textId="77777777" w:rsidR="00FF7965" w:rsidRDefault="00FF7965" w:rsidP="00FF7965">
      <w:pPr>
        <w:numPr>
          <w:ilvl w:val="2"/>
          <w:numId w:val="68"/>
        </w:numPr>
      </w:pPr>
      <w:r>
        <w:lastRenderedPageBreak/>
        <w:t>Si no se tiene un valor de jugada alto:</w:t>
      </w:r>
      <w:r w:rsidRPr="00FF7965">
        <w:t xml:space="preserve"> </w:t>
      </w:r>
      <w:r>
        <w:t>los valores de probabilidades de ver y subir se multiplicarán por 0.8. Ese valor de diferencia de cada uno se sumará a la probabilidad de pasar.</w:t>
      </w:r>
    </w:p>
    <w:p w14:paraId="3BE17120" w14:textId="77777777" w:rsidR="00FF7965" w:rsidRDefault="00FF7965" w:rsidP="00FF7965">
      <w:pPr>
        <w:numPr>
          <w:ilvl w:val="0"/>
          <w:numId w:val="68"/>
        </w:numPr>
      </w:pPr>
      <w:r>
        <w:t xml:space="preserve">Si el patrón es </w:t>
      </w:r>
      <w:proofErr w:type="spellStart"/>
      <w:r>
        <w:t>Calling</w:t>
      </w:r>
      <w:proofErr w:type="spellEnd"/>
      <w:r>
        <w:t xml:space="preserve"> </w:t>
      </w:r>
      <w:proofErr w:type="spellStart"/>
      <w:r>
        <w:t>Station</w:t>
      </w:r>
      <w:proofErr w:type="spellEnd"/>
      <w:r>
        <w:t xml:space="preserve">: Su punto débil es el mismo que el de Maniaco, aunque al no presentar tanta presión, los valores de jugada son </w:t>
      </w:r>
      <w:proofErr w:type="spellStart"/>
      <w:r>
        <w:t>mas</w:t>
      </w:r>
      <w:proofErr w:type="spellEnd"/>
      <w:r>
        <w:t xml:space="preserve"> permisivos a la hora de discernir que acciones tomar. Pero los ajustes son los mismos que en el caso de Maniaco.</w:t>
      </w:r>
    </w:p>
    <w:p w14:paraId="52BDAAE5" w14:textId="77777777" w:rsidR="00FF7965" w:rsidRDefault="00FF7965" w:rsidP="00FF7965">
      <w:pPr>
        <w:ind w:left="360" w:firstLine="0"/>
      </w:pPr>
      <w:r>
        <w:t xml:space="preserve">Tras hacer el ajuste, en caso de hacerlo, se sobrescribe el valor del </w:t>
      </w:r>
      <w:proofErr w:type="spellStart"/>
      <w:r>
        <w:t>dataframe</w:t>
      </w:r>
      <w:proofErr w:type="spellEnd"/>
      <w:r>
        <w:t xml:space="preserve"> prob.csv con los nuevos valores de probabilidad de los patrones.</w:t>
      </w:r>
    </w:p>
    <w:p w14:paraId="5151FDF7" w14:textId="77777777" w:rsidR="00835A6F" w:rsidRDefault="00FF7965" w:rsidP="004F621A">
      <w:pPr>
        <w:ind w:left="360" w:firstLine="0"/>
      </w:pPr>
      <w:r>
        <w:t>La salida de esta función es el vector que engloba la triple probabilidad de acción del algoritmo.</w:t>
      </w:r>
    </w:p>
    <w:p w14:paraId="5188C05A" w14:textId="77777777" w:rsidR="00835A6F" w:rsidRDefault="00CD7C9F">
      <w:pPr>
        <w:pStyle w:val="Ttulo3"/>
        <w:pPrChange w:id="2132" w:author="Álvaro Gonzalez" w:date="2020-06-16T19:56:00Z">
          <w:pPr>
            <w:pStyle w:val="Ttulo3"/>
            <w:numPr>
              <w:numId w:val="13"/>
            </w:numPr>
          </w:pPr>
        </w:pPrChange>
      </w:pPr>
      <w:proofErr w:type="spellStart"/>
      <w:proofErr w:type="gramStart"/>
      <w:r>
        <w:t>calculaProbPreflop</w:t>
      </w:r>
      <w:proofErr w:type="spellEnd"/>
      <w:r>
        <w:t>(</w:t>
      </w:r>
      <w:proofErr w:type="gramEnd"/>
      <w:r>
        <w:t xml:space="preserve">mano, mazo, </w:t>
      </w:r>
      <w:proofErr w:type="spellStart"/>
      <w:r>
        <w:t>accion</w:t>
      </w:r>
      <w:proofErr w:type="spellEnd"/>
      <w:r>
        <w:t xml:space="preserve">) y </w:t>
      </w:r>
      <w:proofErr w:type="spellStart"/>
      <w:r>
        <w:t>calculaProbPreflopIni</w:t>
      </w:r>
      <w:proofErr w:type="spellEnd"/>
      <w:r>
        <w:t>(</w:t>
      </w:r>
      <w:proofErr w:type="spellStart"/>
      <w:r>
        <w:t>mano,mazo</w:t>
      </w:r>
      <w:proofErr w:type="spellEnd"/>
      <w:r>
        <w:t>)</w:t>
      </w:r>
    </w:p>
    <w:p w14:paraId="06480B73" w14:textId="77777777" w:rsidR="00CD7C9F" w:rsidRDefault="00CD7C9F" w:rsidP="00CD7C9F">
      <w:pPr>
        <w:ind w:firstLine="0"/>
      </w:pPr>
      <w:r>
        <w:t xml:space="preserve">Estas dos funciones se utilizan para calcular el valor de la triple probabilidad en la fase de </w:t>
      </w:r>
      <w:proofErr w:type="spellStart"/>
      <w:r>
        <w:t>preflop</w:t>
      </w:r>
      <w:proofErr w:type="spellEnd"/>
      <w:r>
        <w:t xml:space="preserve">, siendo </w:t>
      </w:r>
      <w:proofErr w:type="spellStart"/>
      <w:r>
        <w:rPr>
          <w:rFonts w:ascii="Calibri" w:hAnsi="Calibri"/>
          <w:i/>
          <w:iCs/>
        </w:rPr>
        <w:t>calculaProb</w:t>
      </w:r>
      <w:r w:rsidRPr="0056309E">
        <w:rPr>
          <w:rFonts w:ascii="Calibri" w:hAnsi="Calibri"/>
          <w:i/>
          <w:iCs/>
        </w:rPr>
        <w:t>PreflopIni</w:t>
      </w:r>
      <w:proofErr w:type="spellEnd"/>
      <w:r>
        <w:t xml:space="preserve"> usada en el caso de que sea la primera vez que el algoritmo actúe mientras que </w:t>
      </w:r>
      <w:proofErr w:type="spellStart"/>
      <w:r w:rsidRPr="0056309E">
        <w:rPr>
          <w:rFonts w:ascii="Calibri" w:hAnsi="Calibri"/>
          <w:i/>
          <w:iCs/>
        </w:rPr>
        <w:t>c</w:t>
      </w:r>
      <w:r w:rsidRPr="00877179">
        <w:rPr>
          <w:rFonts w:ascii="Calibri" w:hAnsi="Calibri"/>
          <w:i/>
          <w:iCs/>
        </w:rPr>
        <w:t>alculaProbPreflop</w:t>
      </w:r>
      <w:proofErr w:type="spellEnd"/>
      <w:r>
        <w:t xml:space="preserve"> es la segunda vez que actúa.</w:t>
      </w:r>
    </w:p>
    <w:p w14:paraId="14EBEA96" w14:textId="77777777" w:rsidR="00CD7C9F" w:rsidRPr="00877179" w:rsidRDefault="00CD7C9F" w:rsidP="00CD7C9F">
      <w:pPr>
        <w:ind w:firstLine="0"/>
      </w:pPr>
      <w:r>
        <w:t xml:space="preserve">El funcionamiento de ambas funciones es prácticamente idéntico: primero se crea una matriz llamada </w:t>
      </w:r>
      <w:proofErr w:type="spellStart"/>
      <w:r w:rsidRPr="0056309E">
        <w:rPr>
          <w:rFonts w:ascii="Calibri" w:hAnsi="Calibri"/>
          <w:i/>
          <w:iCs/>
        </w:rPr>
        <w:t>valoresPreflop</w:t>
      </w:r>
      <w:proofErr w:type="spellEnd"/>
      <w:r>
        <w:t xml:space="preserve">, que incluye los valores de la tabla correspondiente de la sección </w:t>
      </w:r>
      <w:proofErr w:type="spellStart"/>
      <w:r>
        <w:t>preflop</w:t>
      </w:r>
      <w:proofErr w:type="spellEnd"/>
      <w:r>
        <w:t xml:space="preserve"> del apartado 3.4.1. En el caso de </w:t>
      </w:r>
      <w:proofErr w:type="spellStart"/>
      <w:r>
        <w:rPr>
          <w:rFonts w:ascii="Calibri" w:hAnsi="Calibri"/>
          <w:i/>
          <w:iCs/>
        </w:rPr>
        <w:t>calculaProb</w:t>
      </w:r>
      <w:r w:rsidRPr="0056309E">
        <w:rPr>
          <w:rFonts w:ascii="Calibri" w:hAnsi="Calibri"/>
          <w:i/>
          <w:iCs/>
        </w:rPr>
        <w:t>PreflopIni</w:t>
      </w:r>
      <w:proofErr w:type="spellEnd"/>
      <w:r>
        <w:rPr>
          <w:rFonts w:ascii="Calibri" w:hAnsi="Calibri"/>
        </w:rPr>
        <w:t xml:space="preserve">, </w:t>
      </w:r>
      <w:r w:rsidRPr="0056309E">
        <w:t xml:space="preserve">siempre será tabla inicial, mientras que en el caso de </w:t>
      </w:r>
      <w:proofErr w:type="spellStart"/>
      <w:r>
        <w:rPr>
          <w:rFonts w:ascii="Calibri" w:hAnsi="Calibri"/>
          <w:i/>
          <w:iCs/>
        </w:rPr>
        <w:t>calculaProbPreflop</w:t>
      </w:r>
      <w:proofErr w:type="spellEnd"/>
      <w:r>
        <w:rPr>
          <w:rFonts w:ascii="Calibri" w:hAnsi="Calibri"/>
        </w:rPr>
        <w:t xml:space="preserve"> </w:t>
      </w:r>
      <w:r w:rsidRPr="0056309E">
        <w:t>puede ser la tabla inicial o la tabla de resubida.</w:t>
      </w:r>
      <w:r>
        <w:t xml:space="preserve"> </w:t>
      </w:r>
    </w:p>
    <w:p w14:paraId="39932B9F" w14:textId="77777777" w:rsidR="00CD7C9F" w:rsidRDefault="00CD7C9F" w:rsidP="00CD7C9F">
      <w:pPr>
        <w:ind w:firstLine="0"/>
      </w:pPr>
      <w:r>
        <w:t xml:space="preserve">Tras eso, se aplica la fórmula de </w:t>
      </w:r>
      <w:proofErr w:type="spellStart"/>
      <w:r>
        <w:t>chen</w:t>
      </w:r>
      <w:proofErr w:type="spellEnd"/>
      <w:r>
        <w:t xml:space="preserve"> con la función </w:t>
      </w:r>
      <w:proofErr w:type="spellStart"/>
      <w:r>
        <w:t>chenFormula</w:t>
      </w:r>
      <w:proofErr w:type="spellEnd"/>
      <w:r>
        <w:t xml:space="preserve"> utilizando mano como entrada de dicha función. Con este valor, podemos obtener el valor de probabilidad triple de acción en función de la correspondiente tabla.</w:t>
      </w:r>
    </w:p>
    <w:p w14:paraId="5DFD5644" w14:textId="77777777" w:rsidR="00835A6F" w:rsidRDefault="00CD7C9F" w:rsidP="004F621A">
      <w:pPr>
        <w:ind w:firstLine="0"/>
      </w:pPr>
      <w:r>
        <w:t xml:space="preserve">Por último, se aplica el ajuste de la fórmula de Bayes utilizando </w:t>
      </w:r>
      <w:proofErr w:type="spellStart"/>
      <w:r>
        <w:t>ajusteBayes</w:t>
      </w:r>
      <w:proofErr w:type="spellEnd"/>
      <w:r>
        <w:t>. La salida de esta última función será la salida de estas funciones.</w:t>
      </w:r>
    </w:p>
    <w:p w14:paraId="5AE350EF" w14:textId="77777777" w:rsidR="00835A6F" w:rsidRDefault="00931E47">
      <w:pPr>
        <w:pStyle w:val="Ttulo3"/>
        <w:pPrChange w:id="2133" w:author="Álvaro Gonzalez" w:date="2020-06-16T19:56:00Z">
          <w:pPr>
            <w:pStyle w:val="Ttulo3"/>
            <w:numPr>
              <w:numId w:val="13"/>
            </w:numPr>
          </w:pPr>
        </w:pPrChange>
      </w:pPr>
      <w:proofErr w:type="spellStart"/>
      <w:proofErr w:type="gramStart"/>
      <w:r>
        <w:t>calculoProbabilidadAccion</w:t>
      </w:r>
      <w:proofErr w:type="spellEnd"/>
      <w:r>
        <w:t>(</w:t>
      </w:r>
      <w:proofErr w:type="gramEnd"/>
      <w:r>
        <w:t>mesa, mazo, triple</w:t>
      </w:r>
      <w:r w:rsidR="00C92751">
        <w:t>, ronda</w:t>
      </w:r>
      <w:r>
        <w:t>)</w:t>
      </w:r>
    </w:p>
    <w:p w14:paraId="5DA4BFAF" w14:textId="77777777" w:rsidR="00931E47" w:rsidRDefault="00931E47" w:rsidP="00931E47">
      <w:pPr>
        <w:pStyle w:val="EstiloPrimeralnea0cm"/>
      </w:pPr>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r w:rsidR="00075D09">
        <w:t xml:space="preserve"> Esta función sirve para actualizar la probabilidad triple de acción de cada una de las manos restantes.</w:t>
      </w:r>
    </w:p>
    <w:p w14:paraId="145A74C5" w14:textId="77777777" w:rsidR="00075D09" w:rsidRDefault="00075D09" w:rsidP="00075D09">
      <w:pPr>
        <w:ind w:firstLine="0"/>
      </w:pPr>
      <w:r>
        <w:t xml:space="preserve">Lo primero que se hace es obtener el valor de probabilidad actual de cada uno de los patrones, leyendo del </w:t>
      </w:r>
      <w:proofErr w:type="spellStart"/>
      <w:r>
        <w:t>dataframe</w:t>
      </w:r>
      <w:proofErr w:type="spellEnd"/>
      <w:r>
        <w:t xml:space="preserve"> prob.csv. Posteriormente, se carga la tabla de probabilidades </w:t>
      </w:r>
      <w:r>
        <w:lastRenderedPageBreak/>
        <w:t xml:space="preserve">correspondiente a la ronda (tablaspreflop.csv en caso de ser en el </w:t>
      </w:r>
      <w:proofErr w:type="spellStart"/>
      <w:r>
        <w:t>preflop</w:t>
      </w:r>
      <w:proofErr w:type="spellEnd"/>
      <w:r>
        <w:t xml:space="preserve"> o tablaspostflop.csv en caso contrario). </w:t>
      </w:r>
    </w:p>
    <w:p w14:paraId="6D3E5506" w14:textId="77777777" w:rsidR="00075D09" w:rsidRDefault="00075D09" w:rsidP="00075D09">
      <w:pPr>
        <w:ind w:firstLine="0"/>
      </w:pPr>
      <w:r>
        <w:t xml:space="preserve">El siguiente paso es ejecutar </w:t>
      </w:r>
      <w:proofErr w:type="spellStart"/>
      <w:r>
        <w:t>combinaMazo</w:t>
      </w:r>
      <w:proofErr w:type="spellEnd"/>
      <w:r>
        <w:t xml:space="preserve"> para obtener las manos posibles con las cartas restantes del mazo. Una vez tenemos esa combinación de cartas, se inicia un bucle </w:t>
      </w:r>
      <w:proofErr w:type="spellStart"/>
      <w:r>
        <w:t>for</w:t>
      </w:r>
      <w:proofErr w:type="spellEnd"/>
      <w:r>
        <w:t xml:space="preserve"> en función del número de combinaciones.</w:t>
      </w:r>
    </w:p>
    <w:p w14:paraId="0B50AE82" w14:textId="77777777" w:rsidR="00075D09" w:rsidRDefault="00075D09" w:rsidP="00075D09">
      <w:pPr>
        <w:ind w:firstLine="0"/>
      </w:pPr>
      <w:r>
        <w:t xml:space="preserve">En ese bucle, primero se crea la matriz </w:t>
      </w:r>
      <w:proofErr w:type="spellStart"/>
      <w:r>
        <w:t>mano_op</w:t>
      </w:r>
      <w:proofErr w:type="spellEnd"/>
      <w:r>
        <w:t xml:space="preserve"> con </w:t>
      </w:r>
      <w:proofErr w:type="spellStart"/>
      <w:r>
        <w:t>fijarMano</w:t>
      </w:r>
      <w:proofErr w:type="spellEnd"/>
      <w:r>
        <w:t xml:space="preserve"> y, se asignan los valores a modificar según las tablas que están en el apartado 3.4.1 y la ronda en la que se encuentre</w:t>
      </w:r>
      <w:r w:rsidR="00BC73E7">
        <w:t xml:space="preserve">, tras lo cual se ejecuta </w:t>
      </w:r>
      <w:proofErr w:type="spellStart"/>
      <w:r w:rsidR="00BC73E7">
        <w:t>modificaTriple</w:t>
      </w:r>
      <w:proofErr w:type="spellEnd"/>
      <w:r w:rsidR="00BC73E7">
        <w:t xml:space="preserve"> con esa mano y esos valores para sobrescribir la tabla triple.</w:t>
      </w:r>
    </w:p>
    <w:p w14:paraId="31437749" w14:textId="77777777" w:rsidR="00BC73E7" w:rsidRDefault="00BC73E7" w:rsidP="00075D09">
      <w:pPr>
        <w:ind w:firstLine="0"/>
      </w:pPr>
      <w:r>
        <w:t>Cabe destacar que el valor de Mesa en caso de que ronda sea 1 será 0, ya que no se necesita ese valor.</w:t>
      </w:r>
    </w:p>
    <w:p w14:paraId="0443FEFE" w14:textId="77777777" w:rsidR="00835A6F" w:rsidRDefault="00BC73E7" w:rsidP="004F621A">
      <w:pPr>
        <w:ind w:firstLine="0"/>
      </w:pPr>
      <w:r>
        <w:t>La salida de esta función es la tabla triple sobrescrita con estos cambios.</w:t>
      </w:r>
    </w:p>
    <w:p w14:paraId="3F9A1716" w14:textId="77777777" w:rsidR="00B177E7" w:rsidRDefault="00B177E7">
      <w:pPr>
        <w:pStyle w:val="Ttulo3"/>
      </w:pPr>
      <w:proofErr w:type="spellStart"/>
      <w:proofErr w:type="gramStart"/>
      <w:r>
        <w:t>calculoProbFlop</w:t>
      </w:r>
      <w:proofErr w:type="spellEnd"/>
      <w:r>
        <w:t>(</w:t>
      </w:r>
      <w:proofErr w:type="gramEnd"/>
      <w:r>
        <w:t xml:space="preserve">mano, mesa, mazo, pesos, triple, </w:t>
      </w:r>
      <w:proofErr w:type="spellStart"/>
      <w:r>
        <w:t>aa</w:t>
      </w:r>
      <w:proofErr w:type="spellEnd"/>
      <w:r>
        <w:t xml:space="preserve">, </w:t>
      </w:r>
      <w:proofErr w:type="spellStart"/>
      <w:r>
        <w:t>ao</w:t>
      </w:r>
      <w:proofErr w:type="spellEnd"/>
      <w:r>
        <w:t>)</w:t>
      </w:r>
    </w:p>
    <w:p w14:paraId="15748568" w14:textId="77777777" w:rsidR="00B177E7" w:rsidRDefault="00F3101E" w:rsidP="00B177E7">
      <w:pPr>
        <w:pStyle w:val="EstiloPrimeralnea0cm"/>
      </w:pPr>
      <w:r>
        <w:t xml:space="preserve">Esta función se utiliza para calcular la probabilidad de acción durante las rondas de </w:t>
      </w:r>
      <w:proofErr w:type="spellStart"/>
      <w:r>
        <w:t>Flop</w:t>
      </w:r>
      <w:proofErr w:type="spellEnd"/>
      <w:r>
        <w:t xml:space="preserve"> o </w:t>
      </w:r>
      <w:proofErr w:type="spellStart"/>
      <w:r>
        <w:t>Turn</w:t>
      </w:r>
      <w:proofErr w:type="spellEnd"/>
      <w:r>
        <w:t>, utilizando la fórmula que se encuentra en el apartado 3.4.2.2.</w:t>
      </w:r>
    </w:p>
    <w:p w14:paraId="322E952A" w14:textId="77777777" w:rsidR="00F3101E" w:rsidRDefault="00F3101E" w:rsidP="00F3101E">
      <w:pPr>
        <w:ind w:firstLine="0"/>
      </w:pPr>
      <w:r>
        <w:t xml:space="preserve">Para esto, se llamarán las </w:t>
      </w:r>
      <w:proofErr w:type="spellStart"/>
      <w:r>
        <w:t>formulas</w:t>
      </w:r>
      <w:proofErr w:type="spellEnd"/>
      <w:r>
        <w:t xml:space="preserve"> </w:t>
      </w:r>
      <w:proofErr w:type="spellStart"/>
      <w:r>
        <w:t>calcularFuerzaMano</w:t>
      </w:r>
      <w:proofErr w:type="spellEnd"/>
      <w:r>
        <w:t xml:space="preserve">, </w:t>
      </w:r>
      <w:proofErr w:type="spellStart"/>
      <w:r>
        <w:t>calcularPotencial</w:t>
      </w:r>
      <w:proofErr w:type="spellEnd"/>
      <w:r>
        <w:t xml:space="preserve">, </w:t>
      </w:r>
      <w:proofErr w:type="spellStart"/>
      <w:r>
        <w:t>calculoOddMano</w:t>
      </w:r>
      <w:proofErr w:type="spellEnd"/>
      <w:r>
        <w:t xml:space="preserve"> y </w:t>
      </w:r>
      <w:proofErr w:type="spellStart"/>
      <w:r>
        <w:t>calculoOddsBote</w:t>
      </w:r>
      <w:proofErr w:type="spellEnd"/>
      <w:r>
        <w:t>, almacenando sus respectivos valores en variables.</w:t>
      </w:r>
    </w:p>
    <w:p w14:paraId="401D3071" w14:textId="77777777" w:rsidR="00F3101E" w:rsidRDefault="00F3101E" w:rsidP="00F3101E">
      <w:pPr>
        <w:ind w:firstLine="0"/>
      </w:pPr>
      <w:r>
        <w:t>Tras esto, se calcula el valor de la probabilidad de s y p usando la fórmula arriba mencionada. Con estos dos valores, se puede calcular v, que es 1-(</w:t>
      </w:r>
      <w:proofErr w:type="spellStart"/>
      <w:r>
        <w:t>s+p</w:t>
      </w:r>
      <w:proofErr w:type="spellEnd"/>
      <w:r>
        <w:t>). Con estos tres valores, se crea un vector.</w:t>
      </w:r>
    </w:p>
    <w:p w14:paraId="3AD84421" w14:textId="77777777" w:rsidR="00F3101E" w:rsidRDefault="00F3101E" w:rsidP="00F3101E">
      <w:pPr>
        <w:ind w:firstLine="0"/>
      </w:pPr>
      <w:r>
        <w:t xml:space="preserve">Este vector, junto al cálculo del valor de la jugada, se introducen como entrada en la función </w:t>
      </w:r>
      <w:proofErr w:type="spellStart"/>
      <w:r>
        <w:t>ajusteBayes</w:t>
      </w:r>
      <w:proofErr w:type="spellEnd"/>
      <w:r>
        <w:t>, para realizar la pertinente corrección de Bayes.</w:t>
      </w:r>
    </w:p>
    <w:p w14:paraId="15BA811B" w14:textId="77777777" w:rsidR="00835A6F" w:rsidRDefault="00F3101E" w:rsidP="004F621A">
      <w:pPr>
        <w:ind w:firstLine="0"/>
      </w:pPr>
      <w:r>
        <w:t xml:space="preserve">La salida de esta función es el vector de salida de </w:t>
      </w:r>
      <w:proofErr w:type="spellStart"/>
      <w:r>
        <w:t>ajusteBayes</w:t>
      </w:r>
      <w:proofErr w:type="spellEnd"/>
      <w:r>
        <w:t>.</w:t>
      </w:r>
    </w:p>
    <w:p w14:paraId="2EF7977E" w14:textId="77777777" w:rsidR="00835A6F" w:rsidRDefault="00B177E7">
      <w:pPr>
        <w:pStyle w:val="Ttulo3"/>
      </w:pPr>
      <w:proofErr w:type="spellStart"/>
      <w:proofErr w:type="gramStart"/>
      <w:r>
        <w:t>calculoProbRiver</w:t>
      </w:r>
      <w:proofErr w:type="spellEnd"/>
      <w:r>
        <w:t>(</w:t>
      </w:r>
      <w:proofErr w:type="gramEnd"/>
      <w:r>
        <w:t>mano, mesa, mazo ,pesos)</w:t>
      </w:r>
    </w:p>
    <w:p w14:paraId="6B7B7677" w14:textId="77777777" w:rsidR="00F3101E" w:rsidRDefault="00F3101E" w:rsidP="005D28E7">
      <w:pPr>
        <w:ind w:firstLine="0"/>
      </w:pPr>
      <w:r>
        <w:t xml:space="preserve">Esta función tiene como objetivo calcular la probabilidad de acción durante la ronda de </w:t>
      </w:r>
      <w:proofErr w:type="spellStart"/>
      <w:r>
        <w:t>River</w:t>
      </w:r>
      <w:proofErr w:type="spellEnd"/>
      <w:r>
        <w:t xml:space="preserve">, siendo equivalente a </w:t>
      </w:r>
      <w:proofErr w:type="spellStart"/>
      <w:r>
        <w:t>calculoProbFlop</w:t>
      </w:r>
      <w:proofErr w:type="spellEnd"/>
      <w:r>
        <w:t>. Esta función utiliza la fórmula encontrada en el apartado 3.4.2.3.</w:t>
      </w:r>
    </w:p>
    <w:p w14:paraId="7A7CAE2F" w14:textId="77777777" w:rsidR="00B8515C" w:rsidRDefault="00F3101E" w:rsidP="005D28E7">
      <w:pPr>
        <w:ind w:firstLine="0"/>
      </w:pPr>
      <w:r>
        <w:lastRenderedPageBreak/>
        <w:t xml:space="preserve">Para hacer este cálculo, es necesario </w:t>
      </w:r>
      <w:r w:rsidR="00B8515C">
        <w:t xml:space="preserve">llamar a la fórmula </w:t>
      </w:r>
      <w:proofErr w:type="spellStart"/>
      <w:r w:rsidR="00B8515C">
        <w:t>calcularFuerzaMano</w:t>
      </w:r>
      <w:proofErr w:type="spellEnd"/>
      <w:r w:rsidR="00B8515C">
        <w:t>, salida que se almacenará en el vector FM.</w:t>
      </w:r>
    </w:p>
    <w:p w14:paraId="1C334420" w14:textId="77777777" w:rsidR="005D28E7" w:rsidRDefault="00B8515C" w:rsidP="005D28E7">
      <w:pPr>
        <w:ind w:firstLine="0"/>
      </w:pPr>
      <w:r>
        <w:t xml:space="preserve">Se calcula el valor de la jugada con </w:t>
      </w:r>
      <w:proofErr w:type="spellStart"/>
      <w:r>
        <w:t>calcularJugada</w:t>
      </w:r>
      <w:proofErr w:type="spellEnd"/>
      <w:r>
        <w:t xml:space="preserve"> después de haber utilizado </w:t>
      </w:r>
      <w:proofErr w:type="spellStart"/>
      <w:r>
        <w:t>ordenarCartas</w:t>
      </w:r>
      <w:proofErr w:type="spellEnd"/>
      <w:r>
        <w:t xml:space="preserve"> para obtener un vector jugada.</w:t>
      </w:r>
      <w:r w:rsidR="00F3101E">
        <w:t xml:space="preserve"> </w:t>
      </w:r>
      <w:r>
        <w:t xml:space="preserve">Con este valor, se tienen todos los datos para utilizar la función </w:t>
      </w:r>
      <w:proofErr w:type="spellStart"/>
      <w:r>
        <w:t>ajusteBayes</w:t>
      </w:r>
      <w:proofErr w:type="spellEnd"/>
      <w:r>
        <w:t>, que generará el vector salida de esta función.</w:t>
      </w:r>
    </w:p>
    <w:bookmarkEnd w:id="2127"/>
    <w:p w14:paraId="75C94D9F" w14:textId="77777777" w:rsidR="00707605" w:rsidRDefault="00707605" w:rsidP="00707605">
      <w:pPr>
        <w:pStyle w:val="Ttulo2"/>
      </w:pPr>
      <w:r>
        <w:t>Implementación del enlace entre el algoritmo y el motor de juego: REST API</w:t>
      </w:r>
    </w:p>
    <w:p w14:paraId="46B3D056" w14:textId="77777777" w:rsidR="00707605" w:rsidRDefault="00B90DD7" w:rsidP="00707605">
      <w:pPr>
        <w:pStyle w:val="EstiloPrimeralnea0cm"/>
      </w:pPr>
      <w:r>
        <w:t xml:space="preserve">Tal y como planteé en el planteamiento del diseño, en el apartado 3.1, el diseño iba a estar dividido en tres partes: el motor de juego (en </w:t>
      </w:r>
      <w:proofErr w:type="spellStart"/>
      <w:r>
        <w:t>c++</w:t>
      </w:r>
      <w:proofErr w:type="spellEnd"/>
      <w:r>
        <w:t xml:space="preserve">), el algoritmo (en R) y el enlace entre ambos. </w:t>
      </w:r>
    </w:p>
    <w:p w14:paraId="7B4C4B94" w14:textId="77777777" w:rsidR="00F3270A" w:rsidRDefault="00B90DD7">
      <w:r>
        <w:t>En este apartado voy a explicar cómo he implementado el enlace entre ambas partes del código. Para ello, he decidido establecer un REST API como</w:t>
      </w:r>
      <w:r w:rsidR="00F3270A">
        <w:t xml:space="preserve"> método de enlace, dado que es un elemento sencillo de programar y permite el enlace entre lenguajes de programación distintos.</w:t>
      </w:r>
    </w:p>
    <w:p w14:paraId="38FC72E3" w14:textId="77777777" w:rsidR="00835A6F" w:rsidRDefault="00F3270A" w:rsidP="004F621A">
      <w:r>
        <w:t xml:space="preserve"> Para ello, he decidido que el algoritmo sea el servidor y el motor de juego el cliente. He decidido esto en base a que es el motor de juego el que solicita la información al algoritmo durante el desarrollo de la partida y es el algoritmo el que devuelve la respuesta.</w:t>
      </w:r>
    </w:p>
    <w:p w14:paraId="47D04DB3" w14:textId="77777777" w:rsidR="00835A6F" w:rsidRDefault="00B90DD7" w:rsidP="004F621A">
      <w:pPr>
        <w:ind w:firstLine="0"/>
      </w:pPr>
      <w:r>
        <w:t>Este REST API, como enlace entre ambos, tiene su parte de código en el código del algoritmo y parte de su código en el motor de juego.</w:t>
      </w:r>
    </w:p>
    <w:p w14:paraId="1D41A0B3" w14:textId="77777777" w:rsidR="00707605" w:rsidRDefault="00F3270A" w:rsidP="00707605">
      <w:pPr>
        <w:pStyle w:val="EstiloPrimeralnea0cm"/>
      </w:pPr>
      <w:r>
        <w:t>Vamos a empezar con el servidor: el algoritmo en R.</w:t>
      </w:r>
    </w:p>
    <w:p w14:paraId="79BEB03E" w14:textId="77777777" w:rsidR="00835A6F" w:rsidRDefault="00F3270A">
      <w:pPr>
        <w:pStyle w:val="Ttulo3"/>
        <w:pPrChange w:id="2134" w:author="Álvaro Gonzalez" w:date="2020-06-16T19:56:00Z">
          <w:pPr>
            <w:pStyle w:val="Ttulo3"/>
            <w:numPr>
              <w:ilvl w:val="2"/>
            </w:numPr>
            <w:ind w:left="1224" w:hanging="504"/>
          </w:pPr>
        </w:pPrChange>
      </w:pPr>
      <w:r>
        <w:t xml:space="preserve">Servidor en R: </w:t>
      </w:r>
      <w:proofErr w:type="spellStart"/>
      <w:r>
        <w:t>rplumber</w:t>
      </w:r>
      <w:proofErr w:type="spellEnd"/>
    </w:p>
    <w:p w14:paraId="237C23BA" w14:textId="77777777" w:rsidR="00F318A0" w:rsidRDefault="002B2AEC" w:rsidP="00F318A0">
      <w:r>
        <w:t>Para establecer el servidor API REST en</w:t>
      </w:r>
      <w:r w:rsidR="00A640B3">
        <w:t xml:space="preserve"> R es necesario utilizar el paquete </w:t>
      </w:r>
      <w:proofErr w:type="spellStart"/>
      <w:r w:rsidR="00A640B3">
        <w:t>Plumber</w:t>
      </w:r>
      <w:proofErr w:type="spellEnd"/>
      <w:r w:rsidR="00A640B3">
        <w:t xml:space="preserve"> dentro de R. Este paquete</w:t>
      </w:r>
      <w:r w:rsidR="00F318A0">
        <w:t xml:space="preserve"> incluye todas las funcionalidades necesarias para crear el servidor de un API REST en la dirección </w:t>
      </w:r>
      <w:hyperlink r:id="rId34" w:history="1">
        <w:r w:rsidR="0043057B" w:rsidRPr="004F621A">
          <w:rPr>
            <w:rStyle w:val="Hipervnculo"/>
          </w:rPr>
          <w:t>http://localhost</w:t>
        </w:r>
        <w:r w:rsidR="00F318A0" w:rsidRPr="00025B1A">
          <w:rPr>
            <w:rStyle w:val="Hipervnculo"/>
          </w:rPr>
          <w:t>:puerto</w:t>
        </w:r>
      </w:hyperlink>
      <w:r w:rsidR="00F318A0">
        <w:t>, siendo el puerto definido en la llamada a la función de creación del servidor.</w:t>
      </w:r>
    </w:p>
    <w:p w14:paraId="6C734AF1" w14:textId="77777777" w:rsidR="00F318A0" w:rsidRDefault="00356A97" w:rsidP="00F318A0">
      <w:r>
        <w:t>Para poder establecer este servidor, es necesario</w:t>
      </w:r>
      <w:r w:rsidR="00077CE8">
        <w:t xml:space="preserve"> primero crear un nuevo script que va a incluir los </w:t>
      </w:r>
      <w:proofErr w:type="spellStart"/>
      <w:r w:rsidR="00077CE8">
        <w:t>Endpoints</w:t>
      </w:r>
      <w:proofErr w:type="spellEnd"/>
      <w:r w:rsidR="00077CE8">
        <w:t xml:space="preserve"> de la API REST. Este archivo es el </w:t>
      </w:r>
      <w:proofErr w:type="spellStart"/>
      <w:r w:rsidR="00077CE8">
        <w:t>plumber.R</w:t>
      </w:r>
      <w:proofErr w:type="spellEnd"/>
      <w:r w:rsidR="00CD0518">
        <w:t>.</w:t>
      </w:r>
      <w:r w:rsidR="00CD0518">
        <w:rPr>
          <w:rStyle w:val="Refdenotaalpie"/>
        </w:rPr>
        <w:footnoteReference w:id="15"/>
      </w:r>
    </w:p>
    <w:p w14:paraId="1E0EFE7B" w14:textId="77777777" w:rsidR="00835A6F" w:rsidRPr="004F621A" w:rsidRDefault="00CD0518" w:rsidP="004F621A">
      <w:r>
        <w:t xml:space="preserve">Para definir los valores de las funciones, la estructura es la siguiente (cabe destacar que es necesario </w:t>
      </w:r>
      <w:proofErr w:type="gramStart"/>
      <w:r>
        <w:t>usar  #</w:t>
      </w:r>
      <w:proofErr w:type="gramEnd"/>
      <w:r>
        <w:t xml:space="preserve">* para distinguirlo de los comentarios normales y que </w:t>
      </w:r>
      <w:proofErr w:type="spellStart"/>
      <w:r>
        <w:t>plumber</w:t>
      </w:r>
      <w:proofErr w:type="spellEnd"/>
      <w:r>
        <w:t xml:space="preserve"> los </w:t>
      </w:r>
      <w:proofErr w:type="spellStart"/>
      <w:r>
        <w:t>identifice</w:t>
      </w:r>
      <w:proofErr w:type="spellEnd"/>
      <w:r>
        <w:t xml:space="preserve"> adecuadamente):</w:t>
      </w:r>
    </w:p>
    <w:p w14:paraId="40458322" w14:textId="77777777" w:rsidR="00F3270A" w:rsidRDefault="00CD0518" w:rsidP="00F3270A">
      <w:pPr>
        <w:ind w:left="360" w:firstLine="0"/>
      </w:pPr>
      <w:r>
        <w:t>#* Definición de la función</w:t>
      </w:r>
    </w:p>
    <w:p w14:paraId="45C49002" w14:textId="77777777" w:rsidR="00CD0518" w:rsidRDefault="00CD0518" w:rsidP="00F3270A">
      <w:pPr>
        <w:ind w:left="360" w:firstLine="0"/>
      </w:pPr>
      <w:r>
        <w:lastRenderedPageBreak/>
        <w:t>#* tipo de salida (si no se especifica, será JSON)</w:t>
      </w:r>
    </w:p>
    <w:p w14:paraId="20D582B5" w14:textId="77777777" w:rsidR="00CD0518" w:rsidRDefault="00CD0518" w:rsidP="00F3270A">
      <w:pPr>
        <w:ind w:left="360" w:firstLine="0"/>
      </w:pPr>
      <w:r>
        <w:t>#* parámetros pi</w:t>
      </w:r>
    </w:p>
    <w:p w14:paraId="3A041566" w14:textId="77777777" w:rsidR="00CD0518" w:rsidRDefault="00CD0518" w:rsidP="00F3270A">
      <w:pPr>
        <w:ind w:left="360" w:firstLine="0"/>
      </w:pPr>
      <w:r>
        <w:t xml:space="preserve">#* </w:t>
      </w:r>
      <w:proofErr w:type="spellStart"/>
      <w:r>
        <w:t>endpoint</w:t>
      </w:r>
      <w:proofErr w:type="spellEnd"/>
    </w:p>
    <w:p w14:paraId="49B5B402" w14:textId="77777777" w:rsidR="00CD0518" w:rsidRDefault="00CD0518" w:rsidP="00F3270A">
      <w:pPr>
        <w:ind w:left="360" w:firstLine="0"/>
      </w:pPr>
      <w:proofErr w:type="spellStart"/>
      <w:r>
        <w:t>Function</w:t>
      </w:r>
      <w:proofErr w:type="spellEnd"/>
      <w:r>
        <w:t>(pi</w:t>
      </w:r>
      <w:proofErr w:type="gramStart"/>
      <w:r>
        <w:t>){</w:t>
      </w:r>
      <w:proofErr w:type="gramEnd"/>
    </w:p>
    <w:p w14:paraId="5AC79547" w14:textId="77777777" w:rsidR="00CD0518" w:rsidRDefault="00CD0518" w:rsidP="00F3270A">
      <w:pPr>
        <w:ind w:left="360" w:firstLine="0"/>
      </w:pPr>
      <w:r>
        <w:t>Métodos de la función</w:t>
      </w:r>
    </w:p>
    <w:p w14:paraId="35B6BBDB" w14:textId="77777777" w:rsidR="00CD0518" w:rsidRDefault="00CD0518" w:rsidP="00F3270A">
      <w:pPr>
        <w:ind w:left="360" w:firstLine="0"/>
      </w:pPr>
      <w:r>
        <w:t>}</w:t>
      </w:r>
    </w:p>
    <w:p w14:paraId="3E518C16" w14:textId="77777777" w:rsidR="00B12E8F" w:rsidRDefault="00B12E8F" w:rsidP="00F3270A">
      <w:pPr>
        <w:ind w:left="360" w:firstLine="0"/>
      </w:pPr>
      <w:r>
        <w:t>Siendo funciones de ejemplo las siguientes:</w:t>
      </w:r>
    </w:p>
    <w:p w14:paraId="5978056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Echo back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input</w:t>
      </w:r>
    </w:p>
    <w:p w14:paraId="6C7513D7"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@param </w:t>
      </w:r>
      <w:proofErr w:type="spellStart"/>
      <w:r>
        <w:rPr>
          <w:rStyle w:val="c1"/>
          <w:rFonts w:ascii="Consolas" w:hAnsi="Consolas"/>
          <w:i/>
          <w:iCs/>
          <w:color w:val="999988"/>
          <w:bdr w:val="none" w:sz="0" w:space="0" w:color="auto" w:frame="1"/>
        </w:rPr>
        <w:t>msg</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message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echo</w:t>
      </w:r>
    </w:p>
    <w:p w14:paraId="628718D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@get /echo</w:t>
      </w:r>
    </w:p>
    <w:p w14:paraId="73D1B691"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roofErr w:type="spellStart"/>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spellStart"/>
      <w:r>
        <w:rPr>
          <w:rStyle w:val="n"/>
          <w:rFonts w:ascii="Consolas" w:hAnsi="Consolas"/>
          <w:color w:val="333333"/>
          <w:bdr w:val="none" w:sz="0" w:space="0" w:color="auto" w:frame="1"/>
        </w:rPr>
        <w:t>msg</w:t>
      </w:r>
      <w:proofErr w:type="spellEnd"/>
      <w:r>
        <w:rPr>
          <w:rStyle w:val="o"/>
          <w:rFonts w:ascii="Consolas" w:hAnsi="Consolas"/>
          <w:b/>
          <w:bCs/>
          <w:color w:val="333333"/>
          <w:bdr w:val="none" w:sz="0" w:space="0" w:color="auto" w:frame="1"/>
        </w:rPr>
        <w:t>=</w:t>
      </w:r>
      <w:r>
        <w:rPr>
          <w:rStyle w:val="s2"/>
          <w:rFonts w:ascii="Consolas" w:hAnsi="Consolas"/>
          <w:color w:val="DD1144"/>
          <w:bdr w:val="none" w:sz="0" w:space="0" w:color="auto" w:frame="1"/>
        </w:rPr>
        <w:t>"</w:t>
      </w:r>
      <w:proofErr w:type="gramStart"/>
      <w:r>
        <w:rPr>
          <w:rStyle w:val="s2"/>
          <w:rFonts w:ascii="Consolas" w:hAnsi="Consolas"/>
          <w:color w:val="DD1144"/>
          <w:bdr w:val="none" w:sz="0" w:space="0" w:color="auto" w:frame="1"/>
        </w:rPr>
        <w:t>"</w:t>
      </w:r>
      <w:r>
        <w:rPr>
          <w:rStyle w:val="p"/>
          <w:rFonts w:ascii="Consolas" w:hAnsi="Consolas"/>
          <w:color w:val="333333"/>
          <w:bdr w:val="none" w:sz="0" w:space="0" w:color="auto" w:frame="1"/>
        </w:rPr>
        <w:t>){</w:t>
      </w:r>
      <w:proofErr w:type="gramEnd"/>
    </w:p>
    <w:p w14:paraId="4F55C22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proofErr w:type="spellStart"/>
      <w:proofErr w:type="gramStart"/>
      <w:r>
        <w:rPr>
          <w:rStyle w:val="nf"/>
          <w:rFonts w:ascii="Consolas" w:hAnsi="Consolas"/>
          <w:b/>
          <w:bCs/>
          <w:color w:val="990000"/>
          <w:bdr w:val="none" w:sz="0" w:space="0" w:color="auto" w:frame="1"/>
        </w:rPr>
        <w:t>list</w:t>
      </w:r>
      <w:proofErr w:type="spellEnd"/>
      <w:r>
        <w:rPr>
          <w:rStyle w:val="p"/>
          <w:rFonts w:ascii="Consolas" w:hAnsi="Consolas"/>
          <w:color w:val="333333"/>
          <w:bdr w:val="none" w:sz="0" w:space="0" w:color="auto" w:frame="1"/>
        </w:rPr>
        <w:t>(</w:t>
      </w:r>
      <w:proofErr w:type="spellStart"/>
      <w:proofErr w:type="gramEnd"/>
      <w:r>
        <w:rPr>
          <w:rStyle w:val="n"/>
          <w:rFonts w:ascii="Consolas" w:hAnsi="Consolas"/>
          <w:color w:val="333333"/>
          <w:bdr w:val="none" w:sz="0" w:space="0" w:color="auto" w:frame="1"/>
        </w:rPr>
        <w:t>msg</w:t>
      </w:r>
      <w:proofErr w:type="spellEnd"/>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paste0</w:t>
      </w:r>
      <w:r>
        <w:rPr>
          <w:rStyle w:val="p"/>
          <w:rFonts w:ascii="Consolas" w:hAnsi="Consolas"/>
          <w:color w:val="333333"/>
          <w:bdr w:val="none" w:sz="0" w:space="0" w:color="auto" w:frame="1"/>
        </w:rPr>
        <w:t>(</w:t>
      </w:r>
      <w:r>
        <w:rPr>
          <w:rStyle w:val="s2"/>
          <w:rFonts w:ascii="Consolas" w:hAnsi="Consolas"/>
          <w:color w:val="DD1144"/>
          <w:bdr w:val="none" w:sz="0" w:space="0" w:color="auto" w:frame="1"/>
        </w:rPr>
        <w:t>"</w:t>
      </w:r>
      <w:proofErr w:type="spellStart"/>
      <w:r>
        <w:rPr>
          <w:rStyle w:val="s2"/>
          <w:rFonts w:ascii="Consolas" w:hAnsi="Consolas"/>
          <w:color w:val="DD1144"/>
          <w:bdr w:val="none" w:sz="0" w:space="0" w:color="auto" w:frame="1"/>
        </w:rPr>
        <w:t>The</w:t>
      </w:r>
      <w:proofErr w:type="spellEnd"/>
      <w:r>
        <w:rPr>
          <w:rStyle w:val="s2"/>
          <w:rFonts w:ascii="Consolas" w:hAnsi="Consolas"/>
          <w:color w:val="DD1144"/>
          <w:bdr w:val="none" w:sz="0" w:space="0" w:color="auto" w:frame="1"/>
        </w:rPr>
        <w:t xml:space="preserve"> </w:t>
      </w:r>
      <w:proofErr w:type="spellStart"/>
      <w:r>
        <w:rPr>
          <w:rStyle w:val="s2"/>
          <w:rFonts w:ascii="Consolas" w:hAnsi="Consolas"/>
          <w:color w:val="DD1144"/>
          <w:bdr w:val="none" w:sz="0" w:space="0" w:color="auto" w:frame="1"/>
        </w:rPr>
        <w:t>message</w:t>
      </w:r>
      <w:proofErr w:type="spellEnd"/>
      <w:r>
        <w:rPr>
          <w:rStyle w:val="s2"/>
          <w:rFonts w:ascii="Consolas" w:hAnsi="Consolas"/>
          <w:color w:val="DD1144"/>
          <w:bdr w:val="none" w:sz="0" w:space="0" w:color="auto" w:frame="1"/>
        </w:rPr>
        <w:t xml:space="preserve"> </w:t>
      </w:r>
      <w:proofErr w:type="spellStart"/>
      <w:r>
        <w:rPr>
          <w:rStyle w:val="s2"/>
          <w:rFonts w:ascii="Consolas" w:hAnsi="Consolas"/>
          <w:color w:val="DD1144"/>
          <w:bdr w:val="none" w:sz="0" w:space="0" w:color="auto" w:frame="1"/>
        </w:rPr>
        <w:t>is</w:t>
      </w:r>
      <w:proofErr w:type="spellEnd"/>
      <w:r>
        <w:rPr>
          <w:rStyle w:val="s2"/>
          <w:rFonts w:ascii="Consolas" w:hAnsi="Consolas"/>
          <w:color w:val="DD1144"/>
          <w:bdr w:val="none" w:sz="0" w:space="0" w:color="auto" w:frame="1"/>
        </w:rPr>
        <w:t>: '"</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proofErr w:type="spellStart"/>
      <w:r>
        <w:rPr>
          <w:rStyle w:val="n"/>
          <w:rFonts w:ascii="Consolas" w:hAnsi="Consolas"/>
          <w:color w:val="333333"/>
          <w:bdr w:val="none" w:sz="0" w:space="0" w:color="auto" w:frame="1"/>
        </w:rPr>
        <w:t>msg</w:t>
      </w:r>
      <w:proofErr w:type="spellEnd"/>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s2"/>
          <w:rFonts w:ascii="Consolas" w:hAnsi="Consolas"/>
          <w:color w:val="DD1144"/>
          <w:bdr w:val="none" w:sz="0" w:space="0" w:color="auto" w:frame="1"/>
        </w:rPr>
        <w:t>"'"</w:t>
      </w:r>
      <w:r>
        <w:rPr>
          <w:rStyle w:val="p"/>
          <w:rFonts w:ascii="Consolas" w:hAnsi="Consolas"/>
          <w:color w:val="333333"/>
          <w:bdr w:val="none" w:sz="0" w:space="0" w:color="auto" w:frame="1"/>
        </w:rPr>
        <w:t>))</w:t>
      </w:r>
    </w:p>
    <w:p w14:paraId="2807089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p"/>
          <w:rFonts w:ascii="Consolas" w:hAnsi="Consolas"/>
          <w:color w:val="333333"/>
          <w:bdr w:val="none" w:sz="0" w:space="0" w:color="auto" w:frame="1"/>
        </w:rPr>
        <w:t>}</w:t>
      </w:r>
    </w:p>
    <w:p w14:paraId="30E19DAA"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
    <w:p w14:paraId="5A6A528E"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Plot</w:t>
      </w:r>
      <w:proofErr w:type="spellEnd"/>
      <w:r>
        <w:rPr>
          <w:rStyle w:val="c1"/>
          <w:rFonts w:ascii="Consolas" w:hAnsi="Consolas"/>
          <w:i/>
          <w:iCs/>
          <w:color w:val="999988"/>
          <w:bdr w:val="none" w:sz="0" w:space="0" w:color="auto" w:frame="1"/>
        </w:rPr>
        <w:t xml:space="preserve"> a </w:t>
      </w:r>
      <w:proofErr w:type="spellStart"/>
      <w:r>
        <w:rPr>
          <w:rStyle w:val="c1"/>
          <w:rFonts w:ascii="Consolas" w:hAnsi="Consolas"/>
          <w:i/>
          <w:iCs/>
          <w:color w:val="999988"/>
          <w:bdr w:val="none" w:sz="0" w:space="0" w:color="auto" w:frame="1"/>
        </w:rPr>
        <w:t>histogram</w:t>
      </w:r>
      <w:proofErr w:type="spellEnd"/>
    </w:p>
    <w:p w14:paraId="3BEDFC96"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@png</w:t>
      </w:r>
    </w:p>
    <w:p w14:paraId="33FFC8A8"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@get /</w:t>
      </w:r>
      <w:proofErr w:type="spellStart"/>
      <w:r>
        <w:rPr>
          <w:rStyle w:val="c1"/>
          <w:rFonts w:ascii="Consolas" w:hAnsi="Consolas"/>
          <w:i/>
          <w:iCs/>
          <w:color w:val="999988"/>
          <w:bdr w:val="none" w:sz="0" w:space="0" w:color="auto" w:frame="1"/>
        </w:rPr>
        <w:t>plot</w:t>
      </w:r>
      <w:proofErr w:type="spellEnd"/>
    </w:p>
    <w:p w14:paraId="76C1976A"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roofErr w:type="spellStart"/>
      <w:proofErr w:type="gramStart"/>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gramEnd"/>
      <w:r>
        <w:rPr>
          <w:rStyle w:val="p"/>
          <w:rFonts w:ascii="Consolas" w:hAnsi="Consolas"/>
          <w:color w:val="333333"/>
          <w:bdr w:val="none" w:sz="0" w:space="0" w:color="auto" w:frame="1"/>
        </w:rPr>
        <w:t>){</w:t>
      </w:r>
    </w:p>
    <w:p w14:paraId="7BDABB2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rand</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&lt;-</w:t>
      </w:r>
      <w:r>
        <w:rPr>
          <w:rStyle w:val="w"/>
          <w:rFonts w:ascii="Consolas" w:hAnsi="Consolas"/>
          <w:color w:val="BBBBBB"/>
          <w:bdr w:val="none" w:sz="0" w:space="0" w:color="auto" w:frame="1"/>
        </w:rPr>
        <w:t xml:space="preserve"> </w:t>
      </w:r>
      <w:proofErr w:type="spellStart"/>
      <w:proofErr w:type="gramStart"/>
      <w:r>
        <w:rPr>
          <w:rStyle w:val="n"/>
          <w:rFonts w:ascii="Consolas" w:hAnsi="Consolas"/>
          <w:color w:val="333333"/>
          <w:bdr w:val="none" w:sz="0" w:space="0" w:color="auto" w:frame="1"/>
        </w:rPr>
        <w:t>rnorm</w:t>
      </w:r>
      <w:proofErr w:type="spellEnd"/>
      <w:r>
        <w:rPr>
          <w:rStyle w:val="p"/>
          <w:rFonts w:ascii="Consolas" w:hAnsi="Consolas"/>
          <w:color w:val="333333"/>
          <w:bdr w:val="none" w:sz="0" w:space="0" w:color="auto" w:frame="1"/>
        </w:rPr>
        <w:t>(</w:t>
      </w:r>
      <w:proofErr w:type="gramEnd"/>
      <w:r>
        <w:rPr>
          <w:rStyle w:val="m"/>
          <w:rFonts w:ascii="Consolas" w:hAnsi="Consolas"/>
          <w:color w:val="009999"/>
          <w:bdr w:val="none" w:sz="0" w:space="0" w:color="auto" w:frame="1"/>
        </w:rPr>
        <w:t>100</w:t>
      </w:r>
      <w:r>
        <w:rPr>
          <w:rStyle w:val="p"/>
          <w:rFonts w:ascii="Consolas" w:hAnsi="Consolas"/>
          <w:color w:val="333333"/>
          <w:bdr w:val="none" w:sz="0" w:space="0" w:color="auto" w:frame="1"/>
        </w:rPr>
        <w:t>)</w:t>
      </w:r>
    </w:p>
    <w:p w14:paraId="114B054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proofErr w:type="spellStart"/>
      <w:r>
        <w:rPr>
          <w:rStyle w:val="n"/>
          <w:rFonts w:ascii="Consolas" w:hAnsi="Consolas"/>
          <w:color w:val="333333"/>
          <w:bdr w:val="none" w:sz="0" w:space="0" w:color="auto" w:frame="1"/>
        </w:rPr>
        <w:t>hist</w:t>
      </w:r>
      <w:proofErr w:type="spellEnd"/>
      <w:r>
        <w:rPr>
          <w:rStyle w:val="p"/>
          <w:rFonts w:ascii="Consolas" w:hAnsi="Consolas"/>
          <w:color w:val="333333"/>
          <w:bdr w:val="none" w:sz="0" w:space="0" w:color="auto" w:frame="1"/>
        </w:rPr>
        <w:t>(</w:t>
      </w:r>
      <w:r>
        <w:rPr>
          <w:rStyle w:val="n"/>
          <w:rFonts w:ascii="Consolas" w:hAnsi="Consolas"/>
          <w:color w:val="333333"/>
          <w:bdr w:val="none" w:sz="0" w:space="0" w:color="auto" w:frame="1"/>
        </w:rPr>
        <w:t>rand</w:t>
      </w:r>
      <w:r>
        <w:rPr>
          <w:rStyle w:val="p"/>
          <w:rFonts w:ascii="Consolas" w:hAnsi="Consolas"/>
          <w:color w:val="333333"/>
          <w:bdr w:val="none" w:sz="0" w:space="0" w:color="auto" w:frame="1"/>
        </w:rPr>
        <w:t>)</w:t>
      </w:r>
    </w:p>
    <w:p w14:paraId="0615AE7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p"/>
          <w:rFonts w:ascii="Consolas" w:hAnsi="Consolas"/>
          <w:color w:val="333333"/>
          <w:bdr w:val="none" w:sz="0" w:space="0" w:color="auto" w:frame="1"/>
        </w:rPr>
        <w:t>}</w:t>
      </w:r>
    </w:p>
    <w:p w14:paraId="08D1C307"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
    <w:p w14:paraId="723389D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Return</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sum </w:t>
      </w:r>
      <w:proofErr w:type="spellStart"/>
      <w:r>
        <w:rPr>
          <w:rStyle w:val="c1"/>
          <w:rFonts w:ascii="Consolas" w:hAnsi="Consolas"/>
          <w:i/>
          <w:iCs/>
          <w:color w:val="999988"/>
          <w:bdr w:val="none" w:sz="0" w:space="0" w:color="auto" w:frame="1"/>
        </w:rPr>
        <w:t>of</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two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numbers</w:t>
      </w:r>
      <w:proofErr w:type="spellEnd"/>
    </w:p>
    <w:p w14:paraId="3E3B834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@param a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first</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add</w:t>
      </w:r>
      <w:proofErr w:type="spellEnd"/>
    </w:p>
    <w:p w14:paraId="0C27043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xml:space="preserve">#* @param b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second</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add</w:t>
      </w:r>
      <w:proofErr w:type="spellEnd"/>
    </w:p>
    <w:p w14:paraId="4FD8B2C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c1"/>
          <w:rFonts w:ascii="Consolas" w:hAnsi="Consolas"/>
          <w:i/>
          <w:iCs/>
          <w:color w:val="999988"/>
          <w:bdr w:val="none" w:sz="0" w:space="0" w:color="auto" w:frame="1"/>
        </w:rPr>
      </w:pPr>
      <w:r>
        <w:rPr>
          <w:rStyle w:val="c1"/>
          <w:rFonts w:ascii="Consolas" w:hAnsi="Consolas"/>
          <w:i/>
          <w:iCs/>
          <w:color w:val="999988"/>
          <w:bdr w:val="none" w:sz="0" w:space="0" w:color="auto" w:frame="1"/>
        </w:rPr>
        <w:t>#* @post /sum</w:t>
      </w:r>
    </w:p>
    <w:p w14:paraId="474E5F9E"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proofErr w:type="spellStart"/>
      <w:proofErr w:type="gramStart"/>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gramEnd"/>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p>
    <w:p w14:paraId="24B7118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Style w:val="w"/>
          <w:rFonts w:ascii="Consolas" w:hAnsi="Consolas"/>
          <w:color w:val="BBBBBB"/>
          <w:bdr w:val="none" w:sz="0" w:space="0" w:color="auto" w:frame="1"/>
        </w:rPr>
      </w:pPr>
      <w:r>
        <w:rPr>
          <w:rStyle w:val="w"/>
          <w:rFonts w:ascii="Consolas" w:hAnsi="Consolas"/>
          <w:color w:val="BBBBBB"/>
          <w:bdr w:val="none" w:sz="0" w:space="0" w:color="auto" w:frame="1"/>
        </w:rPr>
        <w:t xml:space="preserve">  </w:t>
      </w:r>
      <w:proofErr w:type="spellStart"/>
      <w:proofErr w:type="gramStart"/>
      <w:r>
        <w:rPr>
          <w:rStyle w:val="nf"/>
          <w:rFonts w:ascii="Consolas" w:hAnsi="Consolas"/>
          <w:b/>
          <w:bCs/>
          <w:color w:val="990000"/>
          <w:bdr w:val="none" w:sz="0" w:space="0" w:color="auto" w:frame="1"/>
        </w:rPr>
        <w:t>as.numeric</w:t>
      </w:r>
      <w:proofErr w:type="spellEnd"/>
      <w:proofErr w:type="gramEnd"/>
      <w:r>
        <w:rPr>
          <w:rStyle w:val="p"/>
          <w:rFonts w:ascii="Consolas" w:hAnsi="Consolas"/>
          <w:color w:val="333333"/>
          <w:bdr w:val="none" w:sz="0" w:space="0" w:color="auto" w:frame="1"/>
        </w:rPr>
        <w:t>(</w:t>
      </w:r>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proofErr w:type="spellStart"/>
      <w:r>
        <w:rPr>
          <w:rStyle w:val="nf"/>
          <w:rFonts w:ascii="Consolas" w:hAnsi="Consolas"/>
          <w:b/>
          <w:bCs/>
          <w:color w:val="990000"/>
          <w:bdr w:val="none" w:sz="0" w:space="0" w:color="auto" w:frame="1"/>
        </w:rPr>
        <w:t>as.numeric</w:t>
      </w:r>
      <w:proofErr w:type="spellEnd"/>
      <w:r>
        <w:rPr>
          <w:rStyle w:val="p"/>
          <w:rFonts w:ascii="Consolas" w:hAnsi="Consolas"/>
          <w:color w:val="333333"/>
          <w:bdr w:val="none" w:sz="0" w:space="0" w:color="auto" w:frame="1"/>
        </w:rPr>
        <w:t>(</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p>
    <w:p w14:paraId="1E276B4A"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p"/>
          <w:rFonts w:ascii="Consolas" w:hAnsi="Consolas"/>
          <w:color w:val="333333"/>
          <w:bdr w:val="none" w:sz="0" w:space="0" w:color="auto" w:frame="1"/>
        </w:rPr>
        <w:t>}</w:t>
      </w:r>
    </w:p>
    <w:p w14:paraId="694BBF29" w14:textId="77777777" w:rsidR="00835A6F" w:rsidRDefault="00EC6A8B">
      <w:pPr>
        <w:pStyle w:val="Ttulo3"/>
      </w:pPr>
      <w:r>
        <w:lastRenderedPageBreak/>
        <w:t xml:space="preserve">Contenido de </w:t>
      </w:r>
      <w:proofErr w:type="spellStart"/>
      <w:r>
        <w:t>plumber.R</w:t>
      </w:r>
      <w:proofErr w:type="spellEnd"/>
    </w:p>
    <w:p w14:paraId="19F17A76" w14:textId="77777777" w:rsidR="00B12E8F" w:rsidRDefault="00B12E8F" w:rsidP="00F3270A">
      <w:pPr>
        <w:ind w:left="360" w:firstLine="0"/>
      </w:pPr>
      <w:r>
        <w:t xml:space="preserve">Para este proyecto, utilizaré un total de 13 funciones dentro de </w:t>
      </w:r>
      <w:proofErr w:type="spellStart"/>
      <w:r>
        <w:t>plumber</w:t>
      </w:r>
      <w:proofErr w:type="spellEnd"/>
      <w:r>
        <w:t xml:space="preserve">, todas de </w:t>
      </w:r>
      <w:proofErr w:type="spellStart"/>
      <w:r>
        <w:t>endpoint</w:t>
      </w:r>
      <w:proofErr w:type="spellEnd"/>
      <w:r>
        <w:t xml:space="preserve"> GET ya que interactúan con </w:t>
      </w:r>
      <w:proofErr w:type="spellStart"/>
      <w:r>
        <w:t>dataframes</w:t>
      </w:r>
      <w:proofErr w:type="spellEnd"/>
      <w:r>
        <w:t xml:space="preserve"> y, por tanto, no necesitan cookies para trabajar.</w:t>
      </w:r>
    </w:p>
    <w:p w14:paraId="5FF3D04A" w14:textId="77777777" w:rsidR="00B12E8F" w:rsidRDefault="00B12E8F" w:rsidP="00F3270A">
      <w:pPr>
        <w:ind w:left="360" w:firstLine="0"/>
      </w:pPr>
      <w:r>
        <w:t>Las funciones son las siguientes:</w:t>
      </w:r>
    </w:p>
    <w:p w14:paraId="278A9567" w14:textId="77777777" w:rsidR="00B12E8F" w:rsidRPr="004F621A" w:rsidRDefault="00B12E8F" w:rsidP="00B12E8F">
      <w:pPr>
        <w:numPr>
          <w:ilvl w:val="0"/>
          <w:numId w:val="73"/>
        </w:numPr>
        <w:rPr>
          <w:b/>
          <w:bCs/>
        </w:rPr>
      </w:pPr>
      <w:proofErr w:type="spellStart"/>
      <w:r>
        <w:rPr>
          <w:b/>
          <w:bCs/>
        </w:rPr>
        <w:t>preflopini</w:t>
      </w:r>
      <w:proofErr w:type="spellEnd"/>
      <w:r>
        <w:rPr>
          <w:b/>
          <w:bCs/>
        </w:rPr>
        <w:t>(mn</w:t>
      </w:r>
      <w:proofErr w:type="gramStart"/>
      <w:r>
        <w:rPr>
          <w:b/>
          <w:bCs/>
        </w:rPr>
        <w:t>1,mp</w:t>
      </w:r>
      <w:proofErr w:type="gramEnd"/>
      <w:r>
        <w:rPr>
          <w:b/>
          <w:bCs/>
        </w:rPr>
        <w:t>1,mn2,mp2)</w:t>
      </w:r>
    </w:p>
    <w:p w14:paraId="0A926730" w14:textId="77777777" w:rsidR="00B12E8F" w:rsidRDefault="00B12E8F" w:rsidP="00B12E8F">
      <w:pPr>
        <w:ind w:left="720" w:firstLine="0"/>
      </w:pPr>
      <w:r>
        <w:t xml:space="preserve">Esta función se ejecuta para determinar la primera acción del algoritmo durante el </w:t>
      </w:r>
      <w:proofErr w:type="spellStart"/>
      <w:r>
        <w:t>preflop</w:t>
      </w:r>
      <w:proofErr w:type="spellEnd"/>
      <w:r>
        <w:t xml:space="preserve"> siendo el jugador inicial. Los parámetros de esta función son los números y palos de las cartas de mano del algoritmo, respectivamente. </w:t>
      </w:r>
    </w:p>
    <w:p w14:paraId="2D8D5CF4" w14:textId="77777777" w:rsidR="00B12E8F" w:rsidRDefault="00B12E8F" w:rsidP="00B12E8F">
      <w:pPr>
        <w:ind w:left="720" w:firstLine="0"/>
      </w:pPr>
      <w:r>
        <w:t xml:space="preserve">Primero, se usará </w:t>
      </w:r>
      <w:proofErr w:type="spellStart"/>
      <w:r>
        <w:t>fijarMano</w:t>
      </w:r>
      <w:proofErr w:type="spellEnd"/>
      <w:r>
        <w:t xml:space="preserve"> con los parámetros de entrada creando así mano, se cargarán los </w:t>
      </w:r>
      <w:proofErr w:type="spellStart"/>
      <w:r>
        <w:t>dataframes</w:t>
      </w:r>
      <w:proofErr w:type="spellEnd"/>
      <w:r>
        <w:t xml:space="preserve"> de mano, pesos y triple con sus respectivas funciones, se descartarán las cartas de mano usando </w:t>
      </w:r>
      <w:proofErr w:type="spellStart"/>
      <w:r>
        <w:t>descarteCartas</w:t>
      </w:r>
      <w:proofErr w:type="spellEnd"/>
      <w:r>
        <w:t xml:space="preserve">. Con esto, se descartan también los pesos y las triples probabilidades de las cartas que impliquen esas cartas con </w:t>
      </w:r>
      <w:proofErr w:type="spellStart"/>
      <w:r>
        <w:t>descartePesosMano</w:t>
      </w:r>
      <w:proofErr w:type="spellEnd"/>
      <w:r>
        <w:t xml:space="preserve"> y </w:t>
      </w:r>
      <w:proofErr w:type="spellStart"/>
      <w:r>
        <w:t>descarteTripleMano</w:t>
      </w:r>
      <w:proofErr w:type="spellEnd"/>
      <w:r>
        <w:t xml:space="preserve">. </w:t>
      </w:r>
    </w:p>
    <w:p w14:paraId="2333BF2E" w14:textId="77777777" w:rsidR="00B12E8F" w:rsidRDefault="00B12E8F" w:rsidP="00B12E8F">
      <w:pPr>
        <w:ind w:left="720" w:firstLine="0"/>
      </w:pPr>
      <w:r>
        <w:t xml:space="preserve">Posteriormente, se almacenan los datos de mazo, pesos, triple y mano en sus respectivos </w:t>
      </w:r>
      <w:proofErr w:type="spellStart"/>
      <w:r>
        <w:t>dataframes</w:t>
      </w:r>
      <w:proofErr w:type="spellEnd"/>
      <w:r w:rsidR="00F47848">
        <w:t xml:space="preserve"> usando write.csv</w:t>
      </w:r>
      <w:r>
        <w:t xml:space="preserve">. Y, por último, se llama a </w:t>
      </w:r>
      <w:proofErr w:type="spellStart"/>
      <w:r>
        <w:t>calculaProbPreflopIni</w:t>
      </w:r>
      <w:proofErr w:type="spellEnd"/>
      <w:r>
        <w:t xml:space="preserve"> para calcular la probabilidad de acción del algoritmo, que se devolverá como salida usando </w:t>
      </w:r>
      <w:proofErr w:type="spellStart"/>
      <w:r>
        <w:t>return</w:t>
      </w:r>
      <w:proofErr w:type="spellEnd"/>
      <w:r>
        <w:t>.</w:t>
      </w:r>
    </w:p>
    <w:p w14:paraId="133A0694" w14:textId="77777777" w:rsidR="00B12E8F" w:rsidRPr="004F621A" w:rsidRDefault="00B12E8F" w:rsidP="00B12E8F">
      <w:pPr>
        <w:numPr>
          <w:ilvl w:val="0"/>
          <w:numId w:val="73"/>
        </w:numPr>
      </w:pPr>
      <w:proofErr w:type="spellStart"/>
      <w:r>
        <w:rPr>
          <w:b/>
          <w:bCs/>
        </w:rPr>
        <w:t>Preflop</w:t>
      </w:r>
      <w:proofErr w:type="spellEnd"/>
      <w:r>
        <w:rPr>
          <w:b/>
          <w:bCs/>
        </w:rPr>
        <w:t>(mn</w:t>
      </w:r>
      <w:proofErr w:type="gramStart"/>
      <w:r>
        <w:rPr>
          <w:b/>
          <w:bCs/>
        </w:rPr>
        <w:t>1,mp</w:t>
      </w:r>
      <w:proofErr w:type="gramEnd"/>
      <w:r>
        <w:rPr>
          <w:b/>
          <w:bCs/>
        </w:rPr>
        <w:t>1,mn2,mp2,a)</w:t>
      </w:r>
    </w:p>
    <w:p w14:paraId="341B1E74" w14:textId="77777777" w:rsidR="00B12E8F" w:rsidRDefault="00B12E8F" w:rsidP="00B12E8F">
      <w:pPr>
        <w:ind w:left="720" w:firstLine="0"/>
      </w:pPr>
      <w:r>
        <w:t xml:space="preserve">Esta función se ejecuta para determinar la primera acción del algoritmo durante el </w:t>
      </w:r>
      <w:proofErr w:type="spellStart"/>
      <w:r>
        <w:t>preflop</w:t>
      </w:r>
      <w:proofErr w:type="spellEnd"/>
      <w:r>
        <w:t xml:space="preserve"> cuando no es el jugador inicial</w:t>
      </w:r>
      <w:r w:rsidR="00C14065">
        <w:t xml:space="preserve">, siendo la entrada tanto las cartas, al igual que en </w:t>
      </w:r>
      <w:proofErr w:type="spellStart"/>
      <w:r w:rsidR="00C14065">
        <w:t>preflopini</w:t>
      </w:r>
      <w:proofErr w:type="spellEnd"/>
      <w:r w:rsidR="00C14065">
        <w:t>, como la acción a.</w:t>
      </w:r>
      <w:r>
        <w:t xml:space="preserve"> Esta función funcionará de manera similar a </w:t>
      </w:r>
      <w:proofErr w:type="spellStart"/>
      <w:r w:rsidR="00F47848">
        <w:t>preflopini</w:t>
      </w:r>
      <w:proofErr w:type="spellEnd"/>
      <w:r w:rsidR="00F47848">
        <w:t>, pero añadiendo unos métodos.</w:t>
      </w:r>
    </w:p>
    <w:p w14:paraId="0F6C14F2" w14:textId="77777777" w:rsidR="00F47848" w:rsidRDefault="00F47848" w:rsidP="00B12E8F">
      <w:pPr>
        <w:ind w:left="720" w:firstLine="0"/>
      </w:pPr>
      <w:r>
        <w:t xml:space="preserve">Tras crear mano, cargar los </w:t>
      </w:r>
      <w:proofErr w:type="spellStart"/>
      <w:r>
        <w:t>dataframes</w:t>
      </w:r>
      <w:proofErr w:type="spellEnd"/>
      <w:r>
        <w:t xml:space="preserve">, descartar las cartas, los pesos y los triples de la misma manera que </w:t>
      </w:r>
      <w:proofErr w:type="spellStart"/>
      <w:r>
        <w:t>preflopini</w:t>
      </w:r>
      <w:proofErr w:type="spellEnd"/>
      <w:r>
        <w:t xml:space="preserve">, se actualizan los pesos con la acción a, y se recalculará las triple probabilidades con </w:t>
      </w:r>
      <w:proofErr w:type="spellStart"/>
      <w:r>
        <w:t>calculoProbabilidadAccion</w:t>
      </w:r>
      <w:proofErr w:type="spellEnd"/>
      <w:r>
        <w:t>.</w:t>
      </w:r>
    </w:p>
    <w:p w14:paraId="406C425C" w14:textId="77777777" w:rsidR="00F47848" w:rsidRDefault="00F47848" w:rsidP="00B12E8F">
      <w:pPr>
        <w:ind w:left="720" w:firstLine="0"/>
      </w:pPr>
      <w:r>
        <w:t xml:space="preserve">Después se guardan los respectivos </w:t>
      </w:r>
      <w:proofErr w:type="spellStart"/>
      <w:r>
        <w:t>dataframes</w:t>
      </w:r>
      <w:proofErr w:type="spellEnd"/>
      <w:r>
        <w:t xml:space="preserve"> y se calcula la salida de igual manera que </w:t>
      </w:r>
      <w:proofErr w:type="spellStart"/>
      <w:r>
        <w:t>preflopini</w:t>
      </w:r>
      <w:proofErr w:type="spellEnd"/>
      <w:r>
        <w:t>.</w:t>
      </w:r>
    </w:p>
    <w:p w14:paraId="143A90FA" w14:textId="77777777" w:rsidR="00F47848" w:rsidRPr="004F621A" w:rsidRDefault="00F47848" w:rsidP="00F47848">
      <w:pPr>
        <w:numPr>
          <w:ilvl w:val="0"/>
          <w:numId w:val="73"/>
        </w:numPr>
      </w:pPr>
      <w:proofErr w:type="spellStart"/>
      <w:r>
        <w:rPr>
          <w:b/>
          <w:bCs/>
        </w:rPr>
        <w:t>Preflopact</w:t>
      </w:r>
      <w:proofErr w:type="spellEnd"/>
      <w:r>
        <w:rPr>
          <w:b/>
          <w:bCs/>
        </w:rPr>
        <w:t>(a)</w:t>
      </w:r>
    </w:p>
    <w:p w14:paraId="25D87A39" w14:textId="77777777" w:rsidR="00F47848" w:rsidRDefault="00F47848" w:rsidP="00F47848">
      <w:pPr>
        <w:ind w:left="720" w:firstLine="0"/>
      </w:pPr>
      <w:r>
        <w:t xml:space="preserve">Esta función se ejecuta para determinar posteriores acciones del algoritmo durante el </w:t>
      </w:r>
      <w:proofErr w:type="spellStart"/>
      <w:r>
        <w:t>preflop</w:t>
      </w:r>
      <w:proofErr w:type="spellEnd"/>
      <w:r>
        <w:t>, independientemente de si es jugador inicial o no.</w:t>
      </w:r>
    </w:p>
    <w:p w14:paraId="7CD5A768" w14:textId="77777777" w:rsidR="00F47848" w:rsidRDefault="00F47848" w:rsidP="00F47848">
      <w:pPr>
        <w:ind w:left="720" w:firstLine="0"/>
      </w:pPr>
      <w:r>
        <w:t xml:space="preserve">Primero, cargará los </w:t>
      </w:r>
      <w:proofErr w:type="spellStart"/>
      <w:r>
        <w:t>dataframes</w:t>
      </w:r>
      <w:proofErr w:type="spellEnd"/>
      <w:r>
        <w:t xml:space="preserve"> de pesos, triple y mazo. Tras eso, se </w:t>
      </w:r>
      <w:r w:rsidR="006B2628">
        <w:t>actualiza</w:t>
      </w:r>
      <w:r>
        <w:t xml:space="preserve"> la </w:t>
      </w:r>
      <w:r w:rsidR="006B2628">
        <w:t xml:space="preserve">tabla de pesos con </w:t>
      </w:r>
      <w:proofErr w:type="spellStart"/>
      <w:r w:rsidR="006B2628">
        <w:t>actualizaPesos</w:t>
      </w:r>
      <w:proofErr w:type="spellEnd"/>
      <w:r w:rsidR="006B2628">
        <w:t xml:space="preserve"> y se recalcula la tabla de probabilidades triples con </w:t>
      </w:r>
      <w:proofErr w:type="spellStart"/>
      <w:r w:rsidR="006B2628">
        <w:t>calculoProbabilidadAccion</w:t>
      </w:r>
      <w:proofErr w:type="spellEnd"/>
      <w:r w:rsidR="006B2628">
        <w:t xml:space="preserve">. Dado que solo se han modificado en esta función estos dos últimos </w:t>
      </w:r>
      <w:proofErr w:type="spellStart"/>
      <w:r w:rsidR="006B2628">
        <w:t>dataframes</w:t>
      </w:r>
      <w:proofErr w:type="spellEnd"/>
      <w:r w:rsidR="006B2628">
        <w:t>, serán los únicos que se guarden con write.csv.</w:t>
      </w:r>
    </w:p>
    <w:p w14:paraId="2B8444A8" w14:textId="77777777" w:rsidR="006B2628" w:rsidRDefault="006B2628" w:rsidP="00F47848">
      <w:pPr>
        <w:ind w:left="720" w:firstLine="0"/>
      </w:pPr>
      <w:r>
        <w:lastRenderedPageBreak/>
        <w:t xml:space="preserve">Por último, se llama a </w:t>
      </w:r>
      <w:proofErr w:type="spellStart"/>
      <w:r>
        <w:t>calculaProbPreflopIni</w:t>
      </w:r>
      <w:proofErr w:type="spellEnd"/>
      <w:r>
        <w:t xml:space="preserve"> para calcular la probabilidad de acción del algoritmo, que se devolverá como salida usando </w:t>
      </w:r>
      <w:proofErr w:type="spellStart"/>
      <w:r>
        <w:t>return</w:t>
      </w:r>
      <w:proofErr w:type="spellEnd"/>
      <w:r>
        <w:t>.</w:t>
      </w:r>
    </w:p>
    <w:p w14:paraId="0C4AAEE3" w14:textId="77777777" w:rsidR="00C14065" w:rsidRPr="007E282E" w:rsidRDefault="00C14065" w:rsidP="00C14065">
      <w:pPr>
        <w:numPr>
          <w:ilvl w:val="0"/>
          <w:numId w:val="73"/>
        </w:numPr>
        <w:rPr>
          <w:b/>
          <w:bCs/>
        </w:rPr>
      </w:pPr>
      <w:proofErr w:type="spellStart"/>
      <w:proofErr w:type="gramStart"/>
      <w:r>
        <w:rPr>
          <w:b/>
          <w:bCs/>
        </w:rPr>
        <w:t>flopini</w:t>
      </w:r>
      <w:proofErr w:type="spellEnd"/>
      <w:r>
        <w:rPr>
          <w:b/>
          <w:bCs/>
        </w:rPr>
        <w:t>(</w:t>
      </w:r>
      <w:proofErr w:type="gramEnd"/>
      <w:r>
        <w:rPr>
          <w:b/>
          <w:bCs/>
        </w:rPr>
        <w:t xml:space="preserve">mn1,mp1,mn2,mp2,mn3,mp3,aa, </w:t>
      </w:r>
      <w:proofErr w:type="spellStart"/>
      <w:r>
        <w:rPr>
          <w:b/>
          <w:bCs/>
        </w:rPr>
        <w:t>ao</w:t>
      </w:r>
      <w:proofErr w:type="spellEnd"/>
      <w:r>
        <w:rPr>
          <w:b/>
          <w:bCs/>
        </w:rPr>
        <w:t>)</w:t>
      </w:r>
    </w:p>
    <w:p w14:paraId="2823E361" w14:textId="77777777" w:rsidR="00835A6F" w:rsidRDefault="00C14065" w:rsidP="004F621A">
      <w:pPr>
        <w:ind w:left="720" w:firstLine="0"/>
      </w:pPr>
      <w:r>
        <w:t xml:space="preserve">Esta función se ejecuta para determinar la primera acción del algoritmo durante el </w:t>
      </w:r>
      <w:proofErr w:type="spellStart"/>
      <w:r>
        <w:t>flop</w:t>
      </w:r>
      <w:proofErr w:type="spellEnd"/>
      <w:r>
        <w:t xml:space="preserve"> siendo el jugador inicial. Los parámetros de esta función son los números y palos de las cartas de la mesa en esta ronda, y siendo </w:t>
      </w:r>
      <w:proofErr w:type="spellStart"/>
      <w:r>
        <w:t>aa</w:t>
      </w:r>
      <w:proofErr w:type="spellEnd"/>
      <w:r>
        <w:t xml:space="preserve"> y </w:t>
      </w:r>
      <w:proofErr w:type="spellStart"/>
      <w:r>
        <w:t>ao</w:t>
      </w:r>
      <w:proofErr w:type="spellEnd"/>
      <w:r>
        <w:t xml:space="preserve"> las apuestas del algoritmo y del oponente, respectivamente. </w:t>
      </w:r>
    </w:p>
    <w:p w14:paraId="03D6BA76" w14:textId="77777777" w:rsidR="00C14065" w:rsidRDefault="00E51719" w:rsidP="00F47848">
      <w:pPr>
        <w:ind w:left="720" w:firstLine="0"/>
      </w:pPr>
      <w:r>
        <w:t xml:space="preserve">Primero, cargará los </w:t>
      </w:r>
      <w:proofErr w:type="spellStart"/>
      <w:r>
        <w:t>dataframes</w:t>
      </w:r>
      <w:proofErr w:type="spellEnd"/>
      <w:r>
        <w:t xml:space="preserve"> de pesos, triple, mano y mazo. Se fijan los valores de las cartas usando </w:t>
      </w:r>
      <w:proofErr w:type="spellStart"/>
      <w:r>
        <w:t>fijarMesaFlop</w:t>
      </w:r>
      <w:proofErr w:type="spellEnd"/>
      <w:r>
        <w:t xml:space="preserve"> con las tres cartas, generando la matriz Mesa. Esta matriz Mesa se utiliza con </w:t>
      </w:r>
      <w:proofErr w:type="spellStart"/>
      <w:r>
        <w:t>descarteCartas</w:t>
      </w:r>
      <w:proofErr w:type="spellEnd"/>
      <w:r>
        <w:t xml:space="preserve"> para filtrar las cartas restantes del mazo. </w:t>
      </w:r>
    </w:p>
    <w:p w14:paraId="5FBBF983" w14:textId="77777777" w:rsidR="00E51719" w:rsidRDefault="00E51719" w:rsidP="00F47848">
      <w:pPr>
        <w:ind w:left="720" w:firstLine="0"/>
      </w:pPr>
      <w:r>
        <w:t xml:space="preserve">Una vez obtenido el mazo filtrado, se descartan los pesos y triple probabilidad con </w:t>
      </w:r>
      <w:proofErr w:type="spellStart"/>
      <w:r>
        <w:t>descartePesosFlop</w:t>
      </w:r>
      <w:proofErr w:type="spellEnd"/>
      <w:r>
        <w:t xml:space="preserve"> y </w:t>
      </w:r>
      <w:proofErr w:type="spellStart"/>
      <w:r>
        <w:t>descarteTripleFlop</w:t>
      </w:r>
      <w:proofErr w:type="spellEnd"/>
      <w:r>
        <w:t xml:space="preserve"> respectivamente. Se actualizan los pesos con </w:t>
      </w:r>
      <w:proofErr w:type="spellStart"/>
      <w:r>
        <w:t>actualizaPesos</w:t>
      </w:r>
      <w:proofErr w:type="spellEnd"/>
      <w:r>
        <w:t xml:space="preserve">, siendo </w:t>
      </w:r>
      <w:proofErr w:type="gramStart"/>
      <w:r>
        <w:t>la acción a introducir</w:t>
      </w:r>
      <w:proofErr w:type="gramEnd"/>
      <w:r>
        <w:t xml:space="preserve"> la acción de ver la apuesta, ya que es el jugador inicial de la ronda.</w:t>
      </w:r>
    </w:p>
    <w:p w14:paraId="495FFCB8" w14:textId="77777777" w:rsidR="00E51719" w:rsidRDefault="00E51719" w:rsidP="00F47848">
      <w:pPr>
        <w:ind w:left="720" w:firstLine="0"/>
      </w:pPr>
      <w:r>
        <w:t xml:space="preserve">Posteriormente, se calculan el valor de salida usando </w:t>
      </w:r>
      <w:proofErr w:type="spellStart"/>
      <w:r>
        <w:t>calculaProbFlop</w:t>
      </w:r>
      <w:proofErr w:type="spellEnd"/>
      <w:r>
        <w:t xml:space="preserve"> y se dan los nuevos valores de triple probabilidad con </w:t>
      </w:r>
      <w:proofErr w:type="spellStart"/>
      <w:r>
        <w:t>calculaProbabilidadAccion</w:t>
      </w:r>
      <w:proofErr w:type="spellEnd"/>
      <w:r>
        <w:t xml:space="preserve">. Por último, se </w:t>
      </w:r>
      <w:proofErr w:type="spellStart"/>
      <w:r>
        <w:t>sobreescriben</w:t>
      </w:r>
      <w:proofErr w:type="spellEnd"/>
      <w:r>
        <w:t xml:space="preserve"> los </w:t>
      </w:r>
      <w:proofErr w:type="spellStart"/>
      <w:r>
        <w:t>dataframes</w:t>
      </w:r>
      <w:proofErr w:type="spellEnd"/>
      <w:r>
        <w:t xml:space="preserve"> modificados (</w:t>
      </w:r>
      <w:proofErr w:type="spellStart"/>
      <w:r>
        <w:t>deck</w:t>
      </w:r>
      <w:proofErr w:type="spellEnd"/>
      <w:r>
        <w:t xml:space="preserve">, pesos, triple y mesa) y se devuelve la salida con un </w:t>
      </w:r>
      <w:proofErr w:type="spellStart"/>
      <w:r>
        <w:t>return</w:t>
      </w:r>
      <w:proofErr w:type="spellEnd"/>
      <w:r>
        <w:t>.</w:t>
      </w:r>
    </w:p>
    <w:p w14:paraId="026EE86D" w14:textId="77777777" w:rsidR="00E51719" w:rsidRPr="004F621A" w:rsidRDefault="00E51719" w:rsidP="00E51719">
      <w:pPr>
        <w:numPr>
          <w:ilvl w:val="0"/>
          <w:numId w:val="73"/>
        </w:numPr>
      </w:pPr>
      <w:proofErr w:type="spellStart"/>
      <w:proofErr w:type="gramStart"/>
      <w:r>
        <w:rPr>
          <w:b/>
          <w:bCs/>
        </w:rPr>
        <w:t>Flop</w:t>
      </w:r>
      <w:proofErr w:type="spellEnd"/>
      <w:r>
        <w:rPr>
          <w:b/>
          <w:bCs/>
        </w:rPr>
        <w:t>(</w:t>
      </w:r>
      <w:proofErr w:type="gramEnd"/>
      <w:r>
        <w:rPr>
          <w:b/>
          <w:bCs/>
        </w:rPr>
        <w:t xml:space="preserve">mn1,mp1,mn2,mp2,mn3,mp3,a,aa, </w:t>
      </w:r>
      <w:proofErr w:type="spellStart"/>
      <w:r>
        <w:rPr>
          <w:b/>
          <w:bCs/>
        </w:rPr>
        <w:t>ao</w:t>
      </w:r>
      <w:proofErr w:type="spellEnd"/>
      <w:r>
        <w:rPr>
          <w:b/>
          <w:bCs/>
        </w:rPr>
        <w:t>)</w:t>
      </w:r>
    </w:p>
    <w:p w14:paraId="73D75F4F" w14:textId="77777777" w:rsidR="00E51719" w:rsidRDefault="00E51719" w:rsidP="00E51719">
      <w:pPr>
        <w:ind w:left="720" w:firstLine="0"/>
      </w:pPr>
      <w:r>
        <w:t xml:space="preserve">De manera análoga a lo que ocurría con </w:t>
      </w:r>
      <w:proofErr w:type="spellStart"/>
      <w:r>
        <w:t>preflopini</w:t>
      </w:r>
      <w:proofErr w:type="spellEnd"/>
      <w:r>
        <w:t xml:space="preserve"> y </w:t>
      </w:r>
      <w:proofErr w:type="spellStart"/>
      <w:r>
        <w:t>preflop</w:t>
      </w:r>
      <w:proofErr w:type="spellEnd"/>
      <w:r>
        <w:t xml:space="preserve">, esta es la función equivalente a </w:t>
      </w:r>
      <w:proofErr w:type="spellStart"/>
      <w:r>
        <w:t>flopini</w:t>
      </w:r>
      <w:proofErr w:type="spellEnd"/>
      <w:r>
        <w:t xml:space="preserve"> cuando el algoritmo no es el jugador inicial. El parámetro adicional a </w:t>
      </w:r>
      <w:proofErr w:type="spellStart"/>
      <w:r>
        <w:t>flopini</w:t>
      </w:r>
      <w:proofErr w:type="spellEnd"/>
      <w:r>
        <w:t xml:space="preserve"> es la acción del oponente.</w:t>
      </w:r>
    </w:p>
    <w:p w14:paraId="28703F02" w14:textId="77777777" w:rsidR="00835A6F" w:rsidRDefault="00E51719" w:rsidP="004F621A">
      <w:pPr>
        <w:ind w:left="720" w:firstLine="0"/>
      </w:pPr>
      <w:r>
        <w:t xml:space="preserve">El funcionamiento de esta función es idéntico al de la función </w:t>
      </w:r>
      <w:proofErr w:type="spellStart"/>
      <w:r>
        <w:t>flopini</w:t>
      </w:r>
      <w:proofErr w:type="spellEnd"/>
      <w:r>
        <w:t xml:space="preserve">, únicamente cambiando el valor de </w:t>
      </w:r>
      <w:proofErr w:type="spellStart"/>
      <w:r>
        <w:t>actualizaPesos</w:t>
      </w:r>
      <w:proofErr w:type="spellEnd"/>
      <w:r>
        <w:t xml:space="preserve"> y </w:t>
      </w:r>
      <w:proofErr w:type="spellStart"/>
      <w:r>
        <w:t>calculaProbFlop</w:t>
      </w:r>
      <w:proofErr w:type="spellEnd"/>
      <w:r>
        <w:t xml:space="preserve"> predefinido por el valor a.</w:t>
      </w:r>
    </w:p>
    <w:p w14:paraId="752DEA18" w14:textId="77777777" w:rsidR="00E51719" w:rsidRPr="004F621A" w:rsidRDefault="00E51719" w:rsidP="00E51719">
      <w:pPr>
        <w:numPr>
          <w:ilvl w:val="0"/>
          <w:numId w:val="73"/>
        </w:numPr>
      </w:pPr>
      <w:proofErr w:type="spellStart"/>
      <w:r>
        <w:rPr>
          <w:b/>
          <w:bCs/>
        </w:rPr>
        <w:t>Flopact</w:t>
      </w:r>
      <w:proofErr w:type="spellEnd"/>
      <w:r>
        <w:rPr>
          <w:b/>
          <w:bCs/>
        </w:rPr>
        <w:t>(</w:t>
      </w:r>
      <w:proofErr w:type="spellStart"/>
      <w:proofErr w:type="gramStart"/>
      <w:r>
        <w:rPr>
          <w:b/>
          <w:bCs/>
        </w:rPr>
        <w:t>a,aa</w:t>
      </w:r>
      <w:proofErr w:type="gramEnd"/>
      <w:r>
        <w:rPr>
          <w:b/>
          <w:bCs/>
        </w:rPr>
        <w:t>,ao</w:t>
      </w:r>
      <w:proofErr w:type="spellEnd"/>
      <w:r>
        <w:rPr>
          <w:b/>
          <w:bCs/>
        </w:rPr>
        <w:t>)</w:t>
      </w:r>
    </w:p>
    <w:p w14:paraId="7D7A87A9" w14:textId="77777777" w:rsidR="00835A6F" w:rsidRDefault="00E51719" w:rsidP="004F621A">
      <w:pPr>
        <w:ind w:left="709" w:firstLine="0"/>
      </w:pPr>
      <w:r>
        <w:t xml:space="preserve">Esta función es la función utilizada para determinar las </w:t>
      </w:r>
      <w:r w:rsidR="00783071">
        <w:t xml:space="preserve">posteriores </w:t>
      </w:r>
      <w:r>
        <w:t xml:space="preserve">acciones del algoritmo durante </w:t>
      </w:r>
      <w:r w:rsidR="00783071">
        <w:t xml:space="preserve">la ronda de </w:t>
      </w:r>
      <w:proofErr w:type="spellStart"/>
      <w:r w:rsidR="00783071">
        <w:t>flop</w:t>
      </w:r>
      <w:proofErr w:type="spellEnd"/>
      <w:r w:rsidR="00783071">
        <w:t xml:space="preserve">. Dado que la actualización de acciones es idéntica en </w:t>
      </w:r>
      <w:proofErr w:type="spellStart"/>
      <w:r w:rsidR="00783071">
        <w:t>flop</w:t>
      </w:r>
      <w:proofErr w:type="spellEnd"/>
      <w:r w:rsidR="00783071">
        <w:t xml:space="preserve"> y </w:t>
      </w:r>
      <w:proofErr w:type="spellStart"/>
      <w:r w:rsidR="00783071">
        <w:t>turn</w:t>
      </w:r>
      <w:proofErr w:type="spellEnd"/>
      <w:r w:rsidR="00783071">
        <w:t xml:space="preserve">, esta función también se utilizará para determinar acciones posteriores a la primera durante la ronda de </w:t>
      </w:r>
      <w:proofErr w:type="spellStart"/>
      <w:r w:rsidR="00783071">
        <w:t>Turn</w:t>
      </w:r>
      <w:proofErr w:type="spellEnd"/>
      <w:r w:rsidR="00783071">
        <w:t>.</w:t>
      </w:r>
    </w:p>
    <w:p w14:paraId="60B362CB" w14:textId="77777777" w:rsidR="00783071" w:rsidRDefault="00783071" w:rsidP="00783071">
      <w:pPr>
        <w:ind w:left="720" w:firstLine="0"/>
      </w:pPr>
      <w:r>
        <w:t xml:space="preserve">Primero cargará </w:t>
      </w:r>
      <w:proofErr w:type="gramStart"/>
      <w:r>
        <w:t>los  5</w:t>
      </w:r>
      <w:proofErr w:type="gramEnd"/>
      <w:r>
        <w:t xml:space="preserve"> </w:t>
      </w:r>
      <w:proofErr w:type="spellStart"/>
      <w:r>
        <w:t>dataframes</w:t>
      </w:r>
      <w:proofErr w:type="spellEnd"/>
      <w:r>
        <w:t xml:space="preserve"> necesarios (mano, </w:t>
      </w:r>
      <w:proofErr w:type="spellStart"/>
      <w:r>
        <w:t>deck</w:t>
      </w:r>
      <w:proofErr w:type="spellEnd"/>
      <w:r>
        <w:t xml:space="preserve">, mesa, pesos y triple), después actualizará los pesos  con </w:t>
      </w:r>
      <w:proofErr w:type="spellStart"/>
      <w:r>
        <w:t>actualizaPesos</w:t>
      </w:r>
      <w:proofErr w:type="spellEnd"/>
      <w:r>
        <w:t xml:space="preserve"> y calculará la salida con </w:t>
      </w:r>
      <w:proofErr w:type="spellStart"/>
      <w:r>
        <w:t>calculaProbFlop</w:t>
      </w:r>
      <w:proofErr w:type="spellEnd"/>
      <w:r>
        <w:t xml:space="preserve">. Por último, al igual que pasaba con </w:t>
      </w:r>
      <w:proofErr w:type="spellStart"/>
      <w:r>
        <w:t>preflopact</w:t>
      </w:r>
      <w:proofErr w:type="spellEnd"/>
      <w:r>
        <w:t xml:space="preserve">, el único </w:t>
      </w:r>
      <w:proofErr w:type="spellStart"/>
      <w:r>
        <w:t>dataframe</w:t>
      </w:r>
      <w:proofErr w:type="spellEnd"/>
      <w:r>
        <w:t xml:space="preserve"> modificado es pesos, por lo que será el único que necesitará ser sobrescrito.</w:t>
      </w:r>
    </w:p>
    <w:p w14:paraId="5CE1DE16" w14:textId="77777777" w:rsidR="00835A6F" w:rsidRDefault="00783071" w:rsidP="004F621A">
      <w:pPr>
        <w:numPr>
          <w:ilvl w:val="0"/>
          <w:numId w:val="73"/>
        </w:numPr>
      </w:pPr>
      <w:proofErr w:type="spellStart"/>
      <w:r>
        <w:rPr>
          <w:b/>
          <w:bCs/>
        </w:rPr>
        <w:lastRenderedPageBreak/>
        <w:t>Turnini</w:t>
      </w:r>
      <w:proofErr w:type="spellEnd"/>
      <w:r>
        <w:rPr>
          <w:b/>
          <w:bCs/>
        </w:rPr>
        <w:t>(</w:t>
      </w:r>
      <w:proofErr w:type="spellStart"/>
      <w:proofErr w:type="gramStart"/>
      <w:r>
        <w:rPr>
          <w:b/>
          <w:bCs/>
        </w:rPr>
        <w:t>mn,mp</w:t>
      </w:r>
      <w:proofErr w:type="gramEnd"/>
      <w:r>
        <w:rPr>
          <w:b/>
          <w:bCs/>
        </w:rPr>
        <w:t>,aa,ao</w:t>
      </w:r>
      <w:proofErr w:type="spellEnd"/>
      <w:r>
        <w:rPr>
          <w:b/>
          <w:bCs/>
        </w:rPr>
        <w:t>)</w:t>
      </w:r>
    </w:p>
    <w:p w14:paraId="6011D1C0" w14:textId="77777777" w:rsidR="00783071" w:rsidRDefault="00783071" w:rsidP="00783071">
      <w:pPr>
        <w:ind w:left="720" w:firstLine="0"/>
      </w:pPr>
      <w:r>
        <w:t xml:space="preserve">Tal y como se explicó en el apartado 3.4.2.2, el procedimiento de la toma de decisiones en </w:t>
      </w:r>
      <w:proofErr w:type="spellStart"/>
      <w:r>
        <w:t>Flop</w:t>
      </w:r>
      <w:proofErr w:type="spellEnd"/>
      <w:r>
        <w:t xml:space="preserve"> y </w:t>
      </w:r>
      <w:proofErr w:type="spellStart"/>
      <w:r>
        <w:t>Turn</w:t>
      </w:r>
      <w:proofErr w:type="spellEnd"/>
      <w:r>
        <w:t xml:space="preserve"> era prácticamente idéntico, por lo que </w:t>
      </w:r>
      <w:proofErr w:type="spellStart"/>
      <w:r>
        <w:t>turnini</w:t>
      </w:r>
      <w:proofErr w:type="spellEnd"/>
      <w:r>
        <w:t xml:space="preserve"> tendrá un funcionamiento muy similar al de </w:t>
      </w:r>
      <w:proofErr w:type="spellStart"/>
      <w:r>
        <w:t>flopini</w:t>
      </w:r>
      <w:proofErr w:type="spellEnd"/>
      <w:r>
        <w:t>.</w:t>
      </w:r>
    </w:p>
    <w:p w14:paraId="26A891D6" w14:textId="77777777" w:rsidR="00783071" w:rsidRDefault="00783071" w:rsidP="00783071">
      <w:pPr>
        <w:ind w:left="720" w:firstLine="0"/>
      </w:pPr>
      <w:r>
        <w:t xml:space="preserve">Después de cargar los 5 </w:t>
      </w:r>
      <w:proofErr w:type="spellStart"/>
      <w:r>
        <w:t>dataframes</w:t>
      </w:r>
      <w:proofErr w:type="spellEnd"/>
      <w:r>
        <w:t xml:space="preserve"> (mano, </w:t>
      </w:r>
      <w:proofErr w:type="spellStart"/>
      <w:r>
        <w:t>deck</w:t>
      </w:r>
      <w:proofErr w:type="spellEnd"/>
      <w:r>
        <w:t>, mesa, pesos y triple), se fija la nueva mesa</w:t>
      </w:r>
      <w:r w:rsidR="003773CC">
        <w:t xml:space="preserve"> con </w:t>
      </w:r>
      <w:proofErr w:type="spellStart"/>
      <w:r w:rsidR="003773CC">
        <w:t>fijarMesaPostflop</w:t>
      </w:r>
      <w:proofErr w:type="spellEnd"/>
      <w:r w:rsidR="003773CC">
        <w:t xml:space="preserve">, se descartan las cartas de mazo, se descarta los valores de las tablas de la carta asociada con </w:t>
      </w:r>
      <w:proofErr w:type="spellStart"/>
      <w:r w:rsidR="003773CC">
        <w:t>descartePesosCarta</w:t>
      </w:r>
      <w:proofErr w:type="spellEnd"/>
      <w:r w:rsidR="003773CC">
        <w:t xml:space="preserve"> y </w:t>
      </w:r>
      <w:proofErr w:type="spellStart"/>
      <w:r w:rsidR="003773CC">
        <w:t>descarteTripleCarta</w:t>
      </w:r>
      <w:proofErr w:type="spellEnd"/>
      <w:r w:rsidR="003773CC">
        <w:t xml:space="preserve"> y se actualizan los pesos con </w:t>
      </w:r>
      <w:proofErr w:type="spellStart"/>
      <w:r w:rsidR="003773CC">
        <w:t>actualizaPesos</w:t>
      </w:r>
      <w:proofErr w:type="spellEnd"/>
      <w:r w:rsidR="003773CC">
        <w:t>.</w:t>
      </w:r>
    </w:p>
    <w:p w14:paraId="2BEF857A" w14:textId="77777777" w:rsidR="003773CC" w:rsidRDefault="003773CC" w:rsidP="00783071">
      <w:pPr>
        <w:ind w:left="720" w:firstLine="0"/>
      </w:pPr>
      <w:r>
        <w:t xml:space="preserve">Por último, se calcula la salida con </w:t>
      </w:r>
      <w:proofErr w:type="spellStart"/>
      <w:r>
        <w:t>calculaProbFlop</w:t>
      </w:r>
      <w:proofErr w:type="spellEnd"/>
      <w:r>
        <w:t xml:space="preserve">, se actualiza la tabla de triple probabilidad con </w:t>
      </w:r>
      <w:proofErr w:type="spellStart"/>
      <w:r>
        <w:t>calculoProbabilidadAccion</w:t>
      </w:r>
      <w:proofErr w:type="spellEnd"/>
      <w:r>
        <w:t xml:space="preserve"> y se guardan los 4 </w:t>
      </w:r>
      <w:proofErr w:type="spellStart"/>
      <w:r>
        <w:t>dataframes</w:t>
      </w:r>
      <w:proofErr w:type="spellEnd"/>
      <w:r>
        <w:t xml:space="preserve"> modificados (</w:t>
      </w:r>
      <w:proofErr w:type="spellStart"/>
      <w:r>
        <w:t>deck</w:t>
      </w:r>
      <w:proofErr w:type="spellEnd"/>
      <w:r>
        <w:t>, data, triple, mesa).</w:t>
      </w:r>
    </w:p>
    <w:p w14:paraId="1EE05EC8" w14:textId="77777777" w:rsidR="003773CC" w:rsidRPr="004F621A" w:rsidRDefault="003773CC" w:rsidP="003773CC">
      <w:pPr>
        <w:numPr>
          <w:ilvl w:val="0"/>
          <w:numId w:val="73"/>
        </w:numPr>
      </w:pPr>
      <w:proofErr w:type="spellStart"/>
      <w:r>
        <w:rPr>
          <w:b/>
          <w:bCs/>
        </w:rPr>
        <w:t>Turn</w:t>
      </w:r>
      <w:proofErr w:type="spellEnd"/>
      <w:r>
        <w:rPr>
          <w:b/>
          <w:bCs/>
        </w:rPr>
        <w:t>(</w:t>
      </w:r>
      <w:proofErr w:type="spellStart"/>
      <w:proofErr w:type="gramStart"/>
      <w:r>
        <w:rPr>
          <w:b/>
          <w:bCs/>
        </w:rPr>
        <w:t>mn,mp</w:t>
      </w:r>
      <w:proofErr w:type="gramEnd"/>
      <w:r>
        <w:rPr>
          <w:b/>
          <w:bCs/>
        </w:rPr>
        <w:t>,aa,ao,a</w:t>
      </w:r>
      <w:proofErr w:type="spellEnd"/>
      <w:r>
        <w:rPr>
          <w:b/>
          <w:bCs/>
        </w:rPr>
        <w:t>)</w:t>
      </w:r>
    </w:p>
    <w:p w14:paraId="20A0E0BF" w14:textId="77777777" w:rsidR="003773CC" w:rsidRDefault="003773CC" w:rsidP="003773CC">
      <w:pPr>
        <w:ind w:left="720" w:firstLine="0"/>
      </w:pPr>
      <w:r>
        <w:t xml:space="preserve">Esta función es la equivalente a </w:t>
      </w:r>
      <w:proofErr w:type="spellStart"/>
      <w:r>
        <w:t>turnini</w:t>
      </w:r>
      <w:proofErr w:type="spellEnd"/>
      <w:r>
        <w:t xml:space="preserve"> para obtener la primera acción del algoritmo durante la ronda </w:t>
      </w:r>
      <w:proofErr w:type="spellStart"/>
      <w:r>
        <w:t>Turn</w:t>
      </w:r>
      <w:proofErr w:type="spellEnd"/>
      <w:r>
        <w:t xml:space="preserve"> cuando no es el jugador inicial.</w:t>
      </w:r>
    </w:p>
    <w:p w14:paraId="56DABACE" w14:textId="77777777" w:rsidR="00835A6F" w:rsidRDefault="003773CC" w:rsidP="004F621A">
      <w:pPr>
        <w:ind w:left="720" w:firstLine="0"/>
      </w:pPr>
      <w:r>
        <w:t xml:space="preserve">Al igual que pasa con </w:t>
      </w:r>
      <w:proofErr w:type="spellStart"/>
      <w:r>
        <w:t>flop</w:t>
      </w:r>
      <w:proofErr w:type="spellEnd"/>
      <w:r>
        <w:t xml:space="preserve"> y </w:t>
      </w:r>
      <w:proofErr w:type="spellStart"/>
      <w:r>
        <w:t>flopini</w:t>
      </w:r>
      <w:proofErr w:type="spellEnd"/>
      <w:r>
        <w:t xml:space="preserve">, la única diferencia entre </w:t>
      </w:r>
      <w:proofErr w:type="spellStart"/>
      <w:r>
        <w:t>turn</w:t>
      </w:r>
      <w:proofErr w:type="spellEnd"/>
      <w:r>
        <w:t xml:space="preserve"> y </w:t>
      </w:r>
      <w:proofErr w:type="spellStart"/>
      <w:r>
        <w:t>turnini</w:t>
      </w:r>
      <w:proofErr w:type="spellEnd"/>
      <w:r>
        <w:t xml:space="preserve"> es el valor que se introduce en </w:t>
      </w:r>
      <w:proofErr w:type="spellStart"/>
      <w:r>
        <w:t>actualizaPesos</w:t>
      </w:r>
      <w:proofErr w:type="spellEnd"/>
      <w:r>
        <w:t xml:space="preserve"> y </w:t>
      </w:r>
      <w:proofErr w:type="spellStart"/>
      <w:r>
        <w:t>calculaProbFlop</w:t>
      </w:r>
      <w:proofErr w:type="spellEnd"/>
      <w:r>
        <w:t>, que en esta función es a.</w:t>
      </w:r>
    </w:p>
    <w:p w14:paraId="203D4C40" w14:textId="77777777" w:rsidR="003773CC" w:rsidRPr="007E282E" w:rsidRDefault="003773CC" w:rsidP="003773CC">
      <w:pPr>
        <w:numPr>
          <w:ilvl w:val="0"/>
          <w:numId w:val="73"/>
        </w:numPr>
      </w:pPr>
      <w:proofErr w:type="spellStart"/>
      <w:r>
        <w:rPr>
          <w:b/>
          <w:bCs/>
        </w:rPr>
        <w:t>riverini</w:t>
      </w:r>
      <w:proofErr w:type="spellEnd"/>
      <w:r>
        <w:rPr>
          <w:b/>
          <w:bCs/>
        </w:rPr>
        <w:t>(</w:t>
      </w:r>
      <w:proofErr w:type="spellStart"/>
      <w:proofErr w:type="gramStart"/>
      <w:r>
        <w:rPr>
          <w:b/>
          <w:bCs/>
        </w:rPr>
        <w:t>mn,mp</w:t>
      </w:r>
      <w:proofErr w:type="spellEnd"/>
      <w:proofErr w:type="gramEnd"/>
      <w:r>
        <w:rPr>
          <w:b/>
          <w:bCs/>
        </w:rPr>
        <w:t>)</w:t>
      </w:r>
    </w:p>
    <w:p w14:paraId="6AA2FDCD" w14:textId="77777777" w:rsidR="003773CC" w:rsidRDefault="003773CC" w:rsidP="00783071">
      <w:pPr>
        <w:ind w:left="720" w:firstLine="0"/>
      </w:pPr>
      <w:r>
        <w:t xml:space="preserve">Esta es la función para obtener la primera acción del algoritmo durante la fase de </w:t>
      </w:r>
      <w:proofErr w:type="spellStart"/>
      <w:r>
        <w:t>river</w:t>
      </w:r>
      <w:proofErr w:type="spellEnd"/>
      <w:r>
        <w:t xml:space="preserve"> cuando es el jugador inicial.</w:t>
      </w:r>
    </w:p>
    <w:p w14:paraId="09EF976A" w14:textId="77777777" w:rsidR="003773CC" w:rsidRDefault="003773CC" w:rsidP="00783071">
      <w:pPr>
        <w:ind w:left="720" w:firstLine="0"/>
      </w:pPr>
      <w:r>
        <w:t xml:space="preserve">Se cargan los </w:t>
      </w:r>
      <w:proofErr w:type="spellStart"/>
      <w:r>
        <w:t>dataframes</w:t>
      </w:r>
      <w:proofErr w:type="spellEnd"/>
      <w:r>
        <w:t xml:space="preserve"> necesarios, que son mano, </w:t>
      </w:r>
      <w:proofErr w:type="spellStart"/>
      <w:r>
        <w:t>deck</w:t>
      </w:r>
      <w:proofErr w:type="spellEnd"/>
      <w:r>
        <w:t xml:space="preserve">, mesa, pesos y triple; se fija la nueva mesa con </w:t>
      </w:r>
      <w:proofErr w:type="spellStart"/>
      <w:r>
        <w:t>fijarMesaPostflop</w:t>
      </w:r>
      <w:proofErr w:type="spellEnd"/>
      <w:r>
        <w:t xml:space="preserve">, se descartan las cartas de mazo, se descarta los valores de las tablas de la carta asociada con </w:t>
      </w:r>
      <w:proofErr w:type="spellStart"/>
      <w:r>
        <w:t>descartePesosCarta</w:t>
      </w:r>
      <w:proofErr w:type="spellEnd"/>
      <w:r>
        <w:t xml:space="preserve"> y </w:t>
      </w:r>
      <w:proofErr w:type="spellStart"/>
      <w:r>
        <w:t>descarteTripleCarta</w:t>
      </w:r>
      <w:proofErr w:type="spellEnd"/>
      <w:r>
        <w:t xml:space="preserve"> y se actualizan los pesos con </w:t>
      </w:r>
      <w:proofErr w:type="spellStart"/>
      <w:r>
        <w:t>actualizaPesos</w:t>
      </w:r>
      <w:proofErr w:type="spellEnd"/>
      <w:r>
        <w:t>.</w:t>
      </w:r>
    </w:p>
    <w:p w14:paraId="47906D3D" w14:textId="77777777" w:rsidR="003773CC" w:rsidRDefault="003773CC" w:rsidP="00783071">
      <w:pPr>
        <w:ind w:left="720" w:firstLine="0"/>
      </w:pPr>
      <w:r>
        <w:t xml:space="preserve">Después de eso, se calcula la salida con </w:t>
      </w:r>
      <w:proofErr w:type="spellStart"/>
      <w:r>
        <w:t>calculaProbRiver</w:t>
      </w:r>
      <w:proofErr w:type="spellEnd"/>
      <w:r>
        <w:t xml:space="preserve"> y se actualizan los valores de la tabla de triple probabilidad con </w:t>
      </w:r>
      <w:proofErr w:type="spellStart"/>
      <w:r>
        <w:t>calculoProbabilidadAccion</w:t>
      </w:r>
      <w:proofErr w:type="spellEnd"/>
      <w:r>
        <w:t>.</w:t>
      </w:r>
    </w:p>
    <w:p w14:paraId="0ABB8BB0" w14:textId="77777777" w:rsidR="003773CC" w:rsidRDefault="003773CC" w:rsidP="00783071">
      <w:pPr>
        <w:ind w:left="720" w:firstLine="0"/>
      </w:pPr>
      <w:r>
        <w:t xml:space="preserve">Por último, se sobrescriben los 4 </w:t>
      </w:r>
      <w:proofErr w:type="spellStart"/>
      <w:r>
        <w:t>dataframes</w:t>
      </w:r>
      <w:proofErr w:type="spellEnd"/>
      <w:r>
        <w:t xml:space="preserve"> modificados y se devuelve la salida.</w:t>
      </w:r>
    </w:p>
    <w:p w14:paraId="57EAA033" w14:textId="77777777" w:rsidR="003773CC" w:rsidRPr="007E282E" w:rsidRDefault="003773CC" w:rsidP="003773CC">
      <w:pPr>
        <w:numPr>
          <w:ilvl w:val="0"/>
          <w:numId w:val="73"/>
        </w:numPr>
      </w:pPr>
      <w:proofErr w:type="spellStart"/>
      <w:r>
        <w:rPr>
          <w:b/>
          <w:bCs/>
        </w:rPr>
        <w:t>river</w:t>
      </w:r>
      <w:proofErr w:type="spellEnd"/>
      <w:r>
        <w:rPr>
          <w:b/>
          <w:bCs/>
        </w:rPr>
        <w:t>(</w:t>
      </w:r>
      <w:proofErr w:type="spellStart"/>
      <w:proofErr w:type="gramStart"/>
      <w:r>
        <w:rPr>
          <w:b/>
          <w:bCs/>
        </w:rPr>
        <w:t>mn,mp</w:t>
      </w:r>
      <w:proofErr w:type="gramEnd"/>
      <w:r>
        <w:rPr>
          <w:b/>
          <w:bCs/>
        </w:rPr>
        <w:t>,a</w:t>
      </w:r>
      <w:proofErr w:type="spellEnd"/>
      <w:r>
        <w:rPr>
          <w:b/>
          <w:bCs/>
        </w:rPr>
        <w:t>)</w:t>
      </w:r>
    </w:p>
    <w:p w14:paraId="5F10A662" w14:textId="77777777" w:rsidR="003773CC" w:rsidRDefault="003773CC" w:rsidP="003773CC">
      <w:pPr>
        <w:ind w:left="720" w:firstLine="0"/>
      </w:pPr>
      <w:r>
        <w:t xml:space="preserve">De igual manera que ocurre en las otras rondas, esta es la función para obtener la primera acción del algoritmo durante la fase de </w:t>
      </w:r>
      <w:proofErr w:type="spellStart"/>
      <w:r>
        <w:t>river</w:t>
      </w:r>
      <w:proofErr w:type="spellEnd"/>
      <w:r>
        <w:t xml:space="preserve"> cuando no es el jugador inicial.</w:t>
      </w:r>
    </w:p>
    <w:p w14:paraId="1CCBDFFC" w14:textId="77777777" w:rsidR="003773CC" w:rsidRDefault="003773CC" w:rsidP="003773CC">
      <w:pPr>
        <w:ind w:left="720" w:firstLine="0"/>
      </w:pPr>
      <w:r>
        <w:t xml:space="preserve">Su funcionamiento es idéntico al de </w:t>
      </w:r>
      <w:proofErr w:type="spellStart"/>
      <w:r>
        <w:t>riverini</w:t>
      </w:r>
      <w:proofErr w:type="spellEnd"/>
      <w:r>
        <w:t xml:space="preserve">, cambiando el valor fijo de </w:t>
      </w:r>
      <w:proofErr w:type="spellStart"/>
      <w:r>
        <w:t>actualizaPesos</w:t>
      </w:r>
      <w:proofErr w:type="spellEnd"/>
      <w:r>
        <w:t xml:space="preserve"> y </w:t>
      </w:r>
      <w:proofErr w:type="spellStart"/>
      <w:r>
        <w:t>calculaProbRiver</w:t>
      </w:r>
      <w:proofErr w:type="spellEnd"/>
      <w:r>
        <w:t xml:space="preserve"> por el valor de entrada a.</w:t>
      </w:r>
    </w:p>
    <w:p w14:paraId="545C8CFB" w14:textId="77777777" w:rsidR="003773CC" w:rsidRPr="004F621A" w:rsidRDefault="003773CC" w:rsidP="003773CC">
      <w:pPr>
        <w:numPr>
          <w:ilvl w:val="0"/>
          <w:numId w:val="73"/>
        </w:numPr>
      </w:pPr>
      <w:proofErr w:type="spellStart"/>
      <w:r>
        <w:rPr>
          <w:b/>
          <w:bCs/>
        </w:rPr>
        <w:t>riveract</w:t>
      </w:r>
      <w:proofErr w:type="spellEnd"/>
      <w:r>
        <w:rPr>
          <w:b/>
          <w:bCs/>
        </w:rPr>
        <w:t>(a)</w:t>
      </w:r>
    </w:p>
    <w:p w14:paraId="7D994921" w14:textId="77777777" w:rsidR="00835A6F" w:rsidRDefault="003773CC" w:rsidP="004F621A">
      <w:pPr>
        <w:ind w:left="720" w:firstLine="0"/>
      </w:pPr>
      <w:r>
        <w:lastRenderedPageBreak/>
        <w:t>Esta función sirve para obtener la</w:t>
      </w:r>
      <w:r w:rsidR="00D2157E">
        <w:t xml:space="preserve">s posteriores acciones del algoritmo durante la ronda de </w:t>
      </w:r>
      <w:proofErr w:type="spellStart"/>
      <w:r w:rsidR="00D2157E">
        <w:t>River</w:t>
      </w:r>
      <w:proofErr w:type="spellEnd"/>
      <w:r w:rsidR="00D2157E">
        <w:t>.</w:t>
      </w:r>
    </w:p>
    <w:p w14:paraId="7C976FEB" w14:textId="77777777" w:rsidR="00D2157E" w:rsidRDefault="00D2157E" w:rsidP="003773CC">
      <w:r>
        <w:t xml:space="preserve">Primero se cargan los 5 </w:t>
      </w:r>
      <w:proofErr w:type="spellStart"/>
      <w:r>
        <w:t>dataframes</w:t>
      </w:r>
      <w:proofErr w:type="spellEnd"/>
      <w:r>
        <w:t xml:space="preserve">, se ejecuta la actualización de pesos con </w:t>
      </w:r>
      <w:proofErr w:type="spellStart"/>
      <w:r>
        <w:t>actualizaPesos</w:t>
      </w:r>
      <w:proofErr w:type="spellEnd"/>
      <w:r>
        <w:t xml:space="preserve"> y se calcula la salida con </w:t>
      </w:r>
      <w:proofErr w:type="spellStart"/>
      <w:r>
        <w:t>calculaProbRiver</w:t>
      </w:r>
      <w:proofErr w:type="spellEnd"/>
      <w:r>
        <w:t>.</w:t>
      </w:r>
    </w:p>
    <w:p w14:paraId="58AD912A" w14:textId="77777777" w:rsidR="00D2157E" w:rsidRDefault="00D2157E" w:rsidP="003773CC">
      <w:r>
        <w:t xml:space="preserve">Antes de devolver la salida con un </w:t>
      </w:r>
      <w:proofErr w:type="spellStart"/>
      <w:r>
        <w:t>return</w:t>
      </w:r>
      <w:proofErr w:type="spellEnd"/>
      <w:r>
        <w:t>, se sobrescribe la tabla de pesos con write.csv.</w:t>
      </w:r>
    </w:p>
    <w:p w14:paraId="15A6EFC5" w14:textId="77777777" w:rsidR="00D2157E" w:rsidRPr="004F621A" w:rsidRDefault="00D2157E" w:rsidP="00D2157E">
      <w:pPr>
        <w:numPr>
          <w:ilvl w:val="0"/>
          <w:numId w:val="73"/>
        </w:numPr>
      </w:pPr>
      <w:proofErr w:type="spellStart"/>
      <w:proofErr w:type="gramStart"/>
      <w:r>
        <w:rPr>
          <w:b/>
          <w:bCs/>
        </w:rPr>
        <w:t>reset</w:t>
      </w:r>
      <w:proofErr w:type="spellEnd"/>
      <w:r>
        <w:rPr>
          <w:b/>
          <w:bCs/>
        </w:rPr>
        <w:t>(</w:t>
      </w:r>
      <w:proofErr w:type="gramEnd"/>
      <w:r>
        <w:rPr>
          <w:b/>
          <w:bCs/>
        </w:rPr>
        <w:t>)</w:t>
      </w:r>
    </w:p>
    <w:p w14:paraId="4049278B" w14:textId="77777777" w:rsidR="00D2157E" w:rsidRDefault="00D2157E" w:rsidP="00D2157E">
      <w:pPr>
        <w:ind w:left="720" w:firstLine="0"/>
      </w:pPr>
      <w:r>
        <w:t xml:space="preserve">Esta función se utiliza para reiniciar los valores de los </w:t>
      </w:r>
      <w:proofErr w:type="spellStart"/>
      <w:r>
        <w:t>dataframes</w:t>
      </w:r>
      <w:proofErr w:type="spellEnd"/>
      <w:r>
        <w:t xml:space="preserve"> </w:t>
      </w:r>
      <w:proofErr w:type="spellStart"/>
      <w:r>
        <w:t>deck</w:t>
      </w:r>
      <w:proofErr w:type="spellEnd"/>
      <w:r>
        <w:t>, pesos y triple probabilidad.</w:t>
      </w:r>
    </w:p>
    <w:p w14:paraId="517EC434" w14:textId="77777777" w:rsidR="00D2157E" w:rsidRDefault="00D2157E" w:rsidP="00D2157E">
      <w:pPr>
        <w:ind w:left="720" w:firstLine="0"/>
      </w:pPr>
      <w:r>
        <w:t xml:space="preserve">Para restaurar los valores de </w:t>
      </w:r>
      <w:proofErr w:type="spellStart"/>
      <w:r>
        <w:t>deck</w:t>
      </w:r>
      <w:proofErr w:type="spellEnd"/>
      <w:r>
        <w:t xml:space="preserve">, se llama a la función </w:t>
      </w:r>
      <w:proofErr w:type="spellStart"/>
      <w:r>
        <w:t>crearMazo</w:t>
      </w:r>
      <w:proofErr w:type="spellEnd"/>
      <w:r>
        <w:t>.</w:t>
      </w:r>
    </w:p>
    <w:p w14:paraId="0739EE63" w14:textId="77777777" w:rsidR="00D2157E" w:rsidRDefault="00D2157E" w:rsidP="00D2157E">
      <w:pPr>
        <w:ind w:left="720" w:firstLine="0"/>
      </w:pPr>
      <w:r>
        <w:t xml:space="preserve">Para restaurar los valores de pesos y triple, se cargan los valores de los </w:t>
      </w:r>
      <w:proofErr w:type="spellStart"/>
      <w:r>
        <w:t>dataframes</w:t>
      </w:r>
      <w:proofErr w:type="spellEnd"/>
      <w:r>
        <w:t xml:space="preserve"> base, data_ini.csv y </w:t>
      </w:r>
      <w:proofErr w:type="spellStart"/>
      <w:r>
        <w:t>triple_csv</w:t>
      </w:r>
      <w:proofErr w:type="spellEnd"/>
      <w:r>
        <w:t xml:space="preserve"> respectivamente. Con estas tres matrices, se sobrescriben los </w:t>
      </w:r>
      <w:proofErr w:type="spellStart"/>
      <w:r>
        <w:t>dataframes</w:t>
      </w:r>
      <w:proofErr w:type="spellEnd"/>
      <w:r>
        <w:t xml:space="preserve"> de uso con write.csv.</w:t>
      </w:r>
    </w:p>
    <w:p w14:paraId="547B0A3B" w14:textId="77777777" w:rsidR="00D2157E" w:rsidRPr="004F621A" w:rsidRDefault="00D2157E" w:rsidP="00D2157E">
      <w:pPr>
        <w:numPr>
          <w:ilvl w:val="0"/>
          <w:numId w:val="73"/>
        </w:numPr>
      </w:pPr>
      <w:proofErr w:type="gramStart"/>
      <w:r>
        <w:rPr>
          <w:b/>
          <w:bCs/>
        </w:rPr>
        <w:t>error(</w:t>
      </w:r>
      <w:proofErr w:type="gramEnd"/>
      <w:r>
        <w:rPr>
          <w:b/>
          <w:bCs/>
        </w:rPr>
        <w:t>)</w:t>
      </w:r>
    </w:p>
    <w:p w14:paraId="0F44511A" w14:textId="77777777" w:rsidR="00D2157E" w:rsidRDefault="00D2157E" w:rsidP="00D2157E">
      <w:pPr>
        <w:ind w:left="720" w:firstLine="0"/>
      </w:pPr>
      <w:r>
        <w:t>Esta función tiene como única función el devolver un error en caso de que ocurra un error en la comunicación.</w:t>
      </w:r>
    </w:p>
    <w:p w14:paraId="4AE819DA" w14:textId="77777777" w:rsidR="00EC6A8B" w:rsidRDefault="00EC6A8B">
      <w:pPr>
        <w:pStyle w:val="Ttulo3"/>
      </w:pPr>
      <w:r>
        <w:t>Puesta en marcha del Servidor de API REST</w:t>
      </w:r>
    </w:p>
    <w:p w14:paraId="45349E01" w14:textId="77777777" w:rsidR="00EC6A8B" w:rsidRDefault="00EC6A8B" w:rsidP="00EC6A8B">
      <w:pPr>
        <w:ind w:left="720" w:firstLine="0"/>
      </w:pPr>
      <w:r>
        <w:t xml:space="preserve">La puesta en marcha del servidor, tal y como se ha programado, es bastante sencilla. </w:t>
      </w:r>
    </w:p>
    <w:p w14:paraId="0E9E7617" w14:textId="77777777" w:rsidR="00EB7661" w:rsidRDefault="00EB7661" w:rsidP="00EC6A8B">
      <w:pPr>
        <w:ind w:left="720" w:firstLine="0"/>
      </w:pPr>
      <w:r>
        <w:t>Estos comandos se tienen que utilizar desde la consola de R para poder mantener adecuadamente el servidor.</w:t>
      </w:r>
    </w:p>
    <w:p w14:paraId="70250F25" w14:textId="77777777" w:rsidR="00EC6A8B" w:rsidRDefault="00EC6A8B" w:rsidP="00EC6A8B">
      <w:pPr>
        <w:ind w:left="720" w:firstLine="0"/>
      </w:pPr>
      <w:r>
        <w:t xml:space="preserve">El primer paso, es inicializar todas las funciones y scripts del código. Ya que he creado la función </w:t>
      </w:r>
      <w:proofErr w:type="gramStart"/>
      <w:r>
        <w:t>inicializa(</w:t>
      </w:r>
      <w:proofErr w:type="gramEnd"/>
      <w:r>
        <w:t>) que inicializa todas las funciones, solo es necesario usar los siguientes comandos:</w:t>
      </w:r>
    </w:p>
    <w:p w14:paraId="58C2E085" w14:textId="77777777" w:rsidR="00EC6A8B" w:rsidRDefault="00EB7661" w:rsidP="00EC6A8B">
      <w:pPr>
        <w:ind w:left="720" w:firstLine="0"/>
      </w:pPr>
      <w:proofErr w:type="spellStart"/>
      <w:r>
        <w:t>source</w:t>
      </w:r>
      <w:proofErr w:type="spellEnd"/>
      <w:r>
        <w:t>(“</w:t>
      </w:r>
      <w:proofErr w:type="spellStart"/>
      <w:proofErr w:type="gramStart"/>
      <w:r>
        <w:t>inicializa.R</w:t>
      </w:r>
      <w:proofErr w:type="spellEnd"/>
      <w:proofErr w:type="gramEnd"/>
      <w:r>
        <w:t>”)</w:t>
      </w:r>
    </w:p>
    <w:p w14:paraId="472C45AD" w14:textId="77777777" w:rsidR="00EB7661" w:rsidRDefault="00EB7661" w:rsidP="00EC6A8B">
      <w:pPr>
        <w:ind w:left="720" w:firstLine="0"/>
      </w:pPr>
      <w:proofErr w:type="gramStart"/>
      <w:r>
        <w:t>inicializa(</w:t>
      </w:r>
      <w:proofErr w:type="gramEnd"/>
      <w:r>
        <w:t>)</w:t>
      </w:r>
    </w:p>
    <w:p w14:paraId="0879E541" w14:textId="77777777" w:rsidR="00EB7661" w:rsidRDefault="00EB7661" w:rsidP="00EC6A8B">
      <w:pPr>
        <w:ind w:left="720" w:firstLine="0"/>
      </w:pPr>
      <w:r>
        <w:t xml:space="preserve">Tras esto, se ejecutan los comandos de </w:t>
      </w:r>
      <w:proofErr w:type="spellStart"/>
      <w:r>
        <w:t>plumber</w:t>
      </w:r>
      <w:proofErr w:type="spellEnd"/>
      <w:r>
        <w:t xml:space="preserve">. Lo primero es inicializar la librería, para lo cual se utiliza el comando </w:t>
      </w:r>
      <w:proofErr w:type="spellStart"/>
      <w:r>
        <w:t>library</w:t>
      </w:r>
      <w:proofErr w:type="spellEnd"/>
      <w:r>
        <w:t>(</w:t>
      </w:r>
      <w:proofErr w:type="spellStart"/>
      <w:r>
        <w:t>plumber</w:t>
      </w:r>
      <w:proofErr w:type="spellEnd"/>
      <w:r>
        <w:t xml:space="preserve">), después es necesario cargar el archivo </w:t>
      </w:r>
      <w:proofErr w:type="spellStart"/>
      <w:proofErr w:type="gramStart"/>
      <w:r>
        <w:t>plumber.r</w:t>
      </w:r>
      <w:proofErr w:type="spellEnd"/>
      <w:proofErr w:type="gramEnd"/>
      <w:r>
        <w:t xml:space="preserve"> configurado como tubería. Para eso, se utiliza el comando r&lt;-</w:t>
      </w:r>
      <w:proofErr w:type="spellStart"/>
      <w:r>
        <w:t>plumb</w:t>
      </w:r>
      <w:proofErr w:type="spellEnd"/>
      <w:r>
        <w:t>(“</w:t>
      </w:r>
      <w:proofErr w:type="spellStart"/>
      <w:proofErr w:type="gramStart"/>
      <w:r>
        <w:t>plumber.R</w:t>
      </w:r>
      <w:proofErr w:type="spellEnd"/>
      <w:proofErr w:type="gramEnd"/>
      <w:r>
        <w:t>”).</w:t>
      </w:r>
    </w:p>
    <w:p w14:paraId="475C9534" w14:textId="77777777" w:rsidR="00EB7661" w:rsidRDefault="00EB7661" w:rsidP="00EC6A8B">
      <w:pPr>
        <w:ind w:left="720" w:firstLine="0"/>
      </w:pPr>
      <w:r>
        <w:lastRenderedPageBreak/>
        <w:t>Con esto, r será la variable que tiene toda la información del servidor API REST, así como las funciones para cargarlo.</w:t>
      </w:r>
    </w:p>
    <w:p w14:paraId="45D4B445" w14:textId="77777777" w:rsidR="00EB7661" w:rsidRDefault="00EB7661" w:rsidP="00EC6A8B">
      <w:pPr>
        <w:ind w:left="720" w:firstLine="0"/>
      </w:pPr>
      <w:r>
        <w:t xml:space="preserve">Por último, se ejecuta el comando </w:t>
      </w:r>
      <w:proofErr w:type="spellStart"/>
      <w:r>
        <w:t>r$run</w:t>
      </w:r>
      <w:proofErr w:type="spellEnd"/>
      <w:r>
        <w:t xml:space="preserve">(port:8000) para ejecutar el servidor en la </w:t>
      </w:r>
      <w:proofErr w:type="spellStart"/>
      <w:r>
        <w:t>url</w:t>
      </w:r>
      <w:proofErr w:type="spellEnd"/>
      <w:r>
        <w:t xml:space="preserve"> </w:t>
      </w:r>
      <w:hyperlink r:id="rId35" w:history="1">
        <w:r w:rsidRPr="00025B1A">
          <w:rPr>
            <w:rStyle w:val="Hipervnculo"/>
          </w:rPr>
          <w:t>http://localhost:8000/</w:t>
        </w:r>
      </w:hyperlink>
      <w:r>
        <w:t xml:space="preserve">. Se puede utilizar </w:t>
      </w:r>
      <w:proofErr w:type="spellStart"/>
      <w:r>
        <w:t>r$</w:t>
      </w:r>
      <w:proofErr w:type="gramStart"/>
      <w:r>
        <w:t>run</w:t>
      </w:r>
      <w:proofErr w:type="spellEnd"/>
      <w:r>
        <w:t>(</w:t>
      </w:r>
      <w:proofErr w:type="gramEnd"/>
      <w:r>
        <w:t>) sin asignar un puerto, entonces el programa te lo asigna a uno aleatorio, pero para poder llamarlo sin problemas desde el cliente, es necesario fijarlo a un puerto, por lo que utilizaré el puerto 8000.</w:t>
      </w:r>
    </w:p>
    <w:p w14:paraId="0C14A6BE" w14:textId="77777777" w:rsidR="00EB7661" w:rsidRDefault="00EB7661" w:rsidP="00EC6A8B">
      <w:pPr>
        <w:ind w:left="720" w:firstLine="0"/>
      </w:pPr>
      <w:r>
        <w:t xml:space="preserve">Con esto, el servidor estará en marcha y devolverá al cliente la respuesta acorde a la URL llamada de manera automática. </w:t>
      </w:r>
    </w:p>
    <w:p w14:paraId="0F4D7B2D" w14:textId="77777777" w:rsidR="00835A6F" w:rsidRDefault="00EB7661" w:rsidP="004F621A">
      <w:pPr>
        <w:ind w:left="720" w:firstLine="0"/>
      </w:pPr>
      <w:r>
        <w:t xml:space="preserve">Para salir o interrumpir el funcionamiento del servidor, se pulsa la tecla ESC en el teclado desde la consola de R, haciendo que el funcionamiento de </w:t>
      </w:r>
      <w:proofErr w:type="spellStart"/>
      <w:r>
        <w:t>r$run</w:t>
      </w:r>
      <w:proofErr w:type="spellEnd"/>
      <w:r>
        <w:t xml:space="preserve"> se detenga.</w:t>
      </w:r>
    </w:p>
    <w:p w14:paraId="2A7B3102" w14:textId="77777777" w:rsidR="00835A6F" w:rsidRPr="004F621A" w:rsidRDefault="00835A6F" w:rsidP="004F621A"/>
    <w:p w14:paraId="5313F464" w14:textId="77777777" w:rsidR="00835A6F" w:rsidRDefault="00D2157E">
      <w:pPr>
        <w:pStyle w:val="Ttulo3"/>
        <w:pPrChange w:id="2135" w:author="Álvaro Gonzalez" w:date="2020-06-16T19:56:00Z">
          <w:pPr>
            <w:pStyle w:val="Ttulo3"/>
            <w:numPr>
              <w:ilvl w:val="2"/>
            </w:numPr>
            <w:ind w:left="1224" w:hanging="504"/>
          </w:pPr>
        </w:pPrChange>
      </w:pPr>
      <w:r>
        <w:t xml:space="preserve">Cliente en C++: </w:t>
      </w:r>
      <w:proofErr w:type="spellStart"/>
      <w:r>
        <w:t>curl</w:t>
      </w:r>
      <w:proofErr w:type="spellEnd"/>
      <w:r>
        <w:t xml:space="preserve"> y </w:t>
      </w:r>
      <w:proofErr w:type="spellStart"/>
      <w:r>
        <w:t>rapidjson</w:t>
      </w:r>
      <w:proofErr w:type="spellEnd"/>
    </w:p>
    <w:p w14:paraId="3F9371ED" w14:textId="77777777" w:rsidR="003773CC" w:rsidRDefault="00D2157E" w:rsidP="00783071">
      <w:pPr>
        <w:ind w:left="720" w:firstLine="0"/>
      </w:pPr>
      <w:r>
        <w:t xml:space="preserve">Hay varias formas de comunicar un código de C++ y una API REST. </w:t>
      </w:r>
      <w:r w:rsidR="003F0436">
        <w:t xml:space="preserve">Una de las maneras más sencillas es el uso del paquete </w:t>
      </w:r>
      <w:proofErr w:type="spellStart"/>
      <w:r w:rsidR="003F0436">
        <w:t>Curl</w:t>
      </w:r>
      <w:proofErr w:type="spellEnd"/>
      <w:r w:rsidR="007F4928">
        <w:rPr>
          <w:rStyle w:val="Refdenotaalpie"/>
        </w:rPr>
        <w:footnoteReference w:id="16"/>
      </w:r>
      <w:r w:rsidR="003F0436">
        <w:t>, que permite utilizar los comandos que se utilizan en el paquete de MSDOS del mismo nombre para comunicarse con una API.</w:t>
      </w:r>
      <w:r w:rsidR="007F4928">
        <w:t xml:space="preserve"> </w:t>
      </w:r>
    </w:p>
    <w:p w14:paraId="16866386" w14:textId="77777777" w:rsidR="003F0436" w:rsidRDefault="003F0436" w:rsidP="00783071">
      <w:pPr>
        <w:ind w:left="720" w:firstLine="0"/>
      </w:pPr>
      <w:r>
        <w:t xml:space="preserve">Para poder traducir los vectores de números en formato </w:t>
      </w:r>
      <w:proofErr w:type="spellStart"/>
      <w:r>
        <w:t>json</w:t>
      </w:r>
      <w:proofErr w:type="spellEnd"/>
      <w:r>
        <w:t xml:space="preserve"> que devuelve la API REST programada, es necesario instalar otro paquete, que es el paquete </w:t>
      </w:r>
      <w:proofErr w:type="spellStart"/>
      <w:r>
        <w:t>Rapidjson</w:t>
      </w:r>
      <w:proofErr w:type="spellEnd"/>
      <w:r w:rsidR="007F4928">
        <w:rPr>
          <w:rStyle w:val="Refdenotaalpie"/>
        </w:rPr>
        <w:footnoteReference w:id="17"/>
      </w:r>
      <w:r>
        <w:t>.</w:t>
      </w:r>
    </w:p>
    <w:p w14:paraId="3CA4B7AA" w14:textId="77777777" w:rsidR="007F4928" w:rsidRDefault="007F4928" w:rsidP="00783071">
      <w:pPr>
        <w:ind w:left="720" w:firstLine="0"/>
      </w:pPr>
      <w:r>
        <w:t xml:space="preserve">He elegido estas opciones ya que no necesita una aplicación intermedia para traducir ni conectar con el API. Además, ya que ambos se pueden codificar en </w:t>
      </w:r>
      <w:proofErr w:type="spellStart"/>
      <w:r>
        <w:t>c++</w:t>
      </w:r>
      <w:proofErr w:type="spellEnd"/>
      <w:r>
        <w:t>, facilita mucho el trabajo y es mucho más cómodo trabajar con ellos.</w:t>
      </w:r>
    </w:p>
    <w:p w14:paraId="1626C023" w14:textId="77777777" w:rsidR="003F0436" w:rsidRDefault="003F0436" w:rsidP="00783071">
      <w:pPr>
        <w:ind w:left="720" w:firstLine="0"/>
      </w:pPr>
      <w:r>
        <w:t xml:space="preserve">Ambos paquetes se pueden instalar usando </w:t>
      </w:r>
      <w:proofErr w:type="spellStart"/>
      <w:r>
        <w:t>vcpkg</w:t>
      </w:r>
      <w:proofErr w:type="spellEnd"/>
      <w:r>
        <w:t xml:space="preserve">, utilizando el comando </w:t>
      </w:r>
      <w:proofErr w:type="spellStart"/>
      <w:r>
        <w:t>vcpkg</w:t>
      </w:r>
      <w:proofErr w:type="spellEnd"/>
      <w:r>
        <w:t xml:space="preserve"> </w:t>
      </w:r>
      <w:proofErr w:type="spellStart"/>
      <w:r>
        <w:t>install</w:t>
      </w:r>
      <w:proofErr w:type="spellEnd"/>
      <w:r>
        <w:t xml:space="preserve"> </w:t>
      </w:r>
      <w:proofErr w:type="spellStart"/>
      <w:r>
        <w:t>curl</w:t>
      </w:r>
      <w:proofErr w:type="spellEnd"/>
      <w:r>
        <w:t xml:space="preserve"> y </w:t>
      </w:r>
      <w:proofErr w:type="spellStart"/>
      <w:r>
        <w:t>vcpkg</w:t>
      </w:r>
      <w:proofErr w:type="spellEnd"/>
      <w:r>
        <w:t xml:space="preserve"> </w:t>
      </w:r>
      <w:proofErr w:type="spellStart"/>
      <w:r>
        <w:t>install</w:t>
      </w:r>
      <w:proofErr w:type="spellEnd"/>
      <w:r>
        <w:t xml:space="preserve"> </w:t>
      </w:r>
      <w:proofErr w:type="spellStart"/>
      <w:r>
        <w:t>rapidjson</w:t>
      </w:r>
      <w:proofErr w:type="spellEnd"/>
      <w:r>
        <w:t xml:space="preserve"> respectivamente.</w:t>
      </w:r>
    </w:p>
    <w:p w14:paraId="67A5CE36" w14:textId="77777777" w:rsidR="003F0436" w:rsidRDefault="007F4928" w:rsidP="00783071">
      <w:pPr>
        <w:ind w:left="720" w:firstLine="0"/>
      </w:pPr>
      <w:r>
        <w:t>Ahora procedo a explicar como he implementado estos paquetes en la clase Algoritmo.</w:t>
      </w:r>
    </w:p>
    <w:p w14:paraId="5EE4E31A" w14:textId="77777777" w:rsidR="007F4928" w:rsidRDefault="007F4928" w:rsidP="00783071">
      <w:pPr>
        <w:ind w:left="720" w:firstLine="0"/>
      </w:pPr>
      <w:r>
        <w:t>Lo primero es llamar a las librerías instaladas con #include &lt;</w:t>
      </w:r>
      <w:proofErr w:type="spellStart"/>
      <w:r>
        <w:t>curl</w:t>
      </w:r>
      <w:proofErr w:type="spellEnd"/>
      <w:r>
        <w:t>/</w:t>
      </w:r>
      <w:proofErr w:type="spellStart"/>
      <w:r>
        <w:t>curl.h</w:t>
      </w:r>
      <w:proofErr w:type="spellEnd"/>
      <w:r>
        <w:t>&gt; y #include &lt;</w:t>
      </w:r>
      <w:proofErr w:type="spellStart"/>
      <w:r>
        <w:t>rapidjson</w:t>
      </w:r>
      <w:proofErr w:type="spellEnd"/>
      <w:r>
        <w:t>/</w:t>
      </w:r>
      <w:proofErr w:type="spellStart"/>
      <w:r>
        <w:t>document.h</w:t>
      </w:r>
      <w:proofErr w:type="spellEnd"/>
      <w:r>
        <w:t>&gt; dentro del código de Algoritmo.cpp.</w:t>
      </w:r>
    </w:p>
    <w:p w14:paraId="0DE95575" w14:textId="77777777" w:rsidR="007F4928" w:rsidRDefault="007F4928" w:rsidP="00783071">
      <w:pPr>
        <w:ind w:left="720" w:firstLine="0"/>
      </w:pPr>
      <w:r>
        <w:t xml:space="preserve">Tras esto, se crea una estructura llamada </w:t>
      </w:r>
      <w:proofErr w:type="spellStart"/>
      <w:r>
        <w:t>MemoryStruct</w:t>
      </w:r>
      <w:proofErr w:type="spellEnd"/>
      <w:r>
        <w:t xml:space="preserve">, donde se almacenará el </w:t>
      </w:r>
      <w:proofErr w:type="spellStart"/>
      <w:r>
        <w:t>json</w:t>
      </w:r>
      <w:proofErr w:type="spellEnd"/>
      <w:r>
        <w:t xml:space="preserve"> después de ser analizado.</w:t>
      </w:r>
    </w:p>
    <w:p w14:paraId="4B802A64" w14:textId="77777777" w:rsidR="00835A6F" w:rsidRDefault="00CA5C4A" w:rsidP="004F621A">
      <w:pPr>
        <w:autoSpaceDE w:val="0"/>
        <w:autoSpaceDN w:val="0"/>
        <w:adjustRightInd w:val="0"/>
        <w:spacing w:after="0" w:line="240" w:lineRule="auto"/>
        <w:ind w:left="436" w:firstLine="284"/>
        <w:jc w:val="left"/>
        <w:rPr>
          <w:rFonts w:ascii="Consolas" w:hAnsi="Consolas" w:cs="Consolas"/>
          <w:color w:val="000000"/>
          <w:sz w:val="19"/>
          <w:szCs w:val="19"/>
        </w:rPr>
      </w:pPr>
      <w:proofErr w:type="spellStart"/>
      <w:r>
        <w:rPr>
          <w:rFonts w:ascii="Consolas" w:hAnsi="Consolas" w:cs="Consolas"/>
          <w:color w:val="0000FF"/>
          <w:sz w:val="19"/>
          <w:szCs w:val="19"/>
        </w:rPr>
        <w:t>struct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MemoryStruct</w:t>
      </w:r>
      <w:proofErr w:type="spellEnd"/>
      <w:r>
        <w:rPr>
          <w:rFonts w:ascii="Consolas" w:hAnsi="Consolas" w:cs="Consolas"/>
          <w:color w:val="000000"/>
          <w:sz w:val="19"/>
          <w:szCs w:val="19"/>
        </w:rPr>
        <w:t xml:space="preserve"> {</w:t>
      </w:r>
    </w:p>
    <w:p w14:paraId="0EE723B6" w14:textId="77777777" w:rsidR="00CA5C4A" w:rsidRDefault="00CA5C4A" w:rsidP="00CA5C4A">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memory</w:t>
      </w:r>
      <w:proofErr w:type="spellEnd"/>
      <w:r>
        <w:rPr>
          <w:rFonts w:ascii="Consolas" w:hAnsi="Consolas" w:cs="Consolas"/>
          <w:color w:val="000000"/>
          <w:sz w:val="19"/>
          <w:szCs w:val="19"/>
        </w:rPr>
        <w:t>;</w:t>
      </w:r>
    </w:p>
    <w:p w14:paraId="5451A760" w14:textId="77777777" w:rsidR="00CA5C4A" w:rsidRDefault="00CA5C4A" w:rsidP="00CA5C4A">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size_t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size</w:t>
      </w:r>
      <w:proofErr w:type="spellEnd"/>
      <w:r>
        <w:rPr>
          <w:rFonts w:ascii="Consolas" w:hAnsi="Consolas" w:cs="Consolas"/>
          <w:color w:val="000000"/>
          <w:sz w:val="19"/>
          <w:szCs w:val="19"/>
        </w:rPr>
        <w:t>;</w:t>
      </w:r>
    </w:p>
    <w:p w14:paraId="5B8EF8CC" w14:textId="77777777" w:rsidR="00835A6F" w:rsidRDefault="00CA5C4A" w:rsidP="004F621A">
      <w:pPr>
        <w:ind w:left="720" w:firstLine="132"/>
      </w:pPr>
      <w:r>
        <w:rPr>
          <w:rFonts w:ascii="Consolas" w:hAnsi="Consolas" w:cs="Consolas"/>
          <w:color w:val="000000"/>
          <w:sz w:val="19"/>
          <w:szCs w:val="19"/>
        </w:rPr>
        <w:t>};</w:t>
      </w:r>
    </w:p>
    <w:p w14:paraId="16EB8BAB" w14:textId="77777777" w:rsidR="003773CC" w:rsidRDefault="00CA5C4A" w:rsidP="00783071">
      <w:pPr>
        <w:ind w:left="720" w:firstLine="0"/>
      </w:pPr>
      <w:r>
        <w:lastRenderedPageBreak/>
        <w:t xml:space="preserve">El tipo </w:t>
      </w:r>
      <w:proofErr w:type="spellStart"/>
      <w:r>
        <w:t>size_t</w:t>
      </w:r>
      <w:proofErr w:type="spellEnd"/>
      <w:r>
        <w:t xml:space="preserve"> se define como un valor </w:t>
      </w:r>
      <w:proofErr w:type="spellStart"/>
      <w:r>
        <w:t>static</w:t>
      </w:r>
      <w:proofErr w:type="spellEnd"/>
      <w:r>
        <w:t xml:space="preserve">. Tras esto, se crea la función que va a ser utilizada para almacenar en la memoria el </w:t>
      </w:r>
      <w:proofErr w:type="spellStart"/>
      <w:r>
        <w:t>json</w:t>
      </w:r>
      <w:proofErr w:type="spellEnd"/>
      <w:r>
        <w:t xml:space="preserve">: </w:t>
      </w:r>
      <w:proofErr w:type="spellStart"/>
      <w:proofErr w:type="gramStart"/>
      <w:r w:rsidRPr="00CA5C4A">
        <w:t>WriteMemoryCallback</w:t>
      </w:r>
      <w:proofErr w:type="spellEnd"/>
      <w:r w:rsidRPr="00CA5C4A">
        <w:t>(</w:t>
      </w:r>
      <w:proofErr w:type="spellStart"/>
      <w:proofErr w:type="gramEnd"/>
      <w:r w:rsidRPr="00CA5C4A">
        <w:t>void</w:t>
      </w:r>
      <w:proofErr w:type="spellEnd"/>
      <w:r w:rsidRPr="00CA5C4A">
        <w:t xml:space="preserve">* </w:t>
      </w:r>
      <w:proofErr w:type="spellStart"/>
      <w:r w:rsidRPr="00CA5C4A">
        <w:t>contents</w:t>
      </w:r>
      <w:proofErr w:type="spellEnd"/>
      <w:r w:rsidRPr="00CA5C4A">
        <w:t xml:space="preserve">, </w:t>
      </w:r>
      <w:proofErr w:type="spellStart"/>
      <w:r w:rsidRPr="00CA5C4A">
        <w:t>size_t</w:t>
      </w:r>
      <w:proofErr w:type="spellEnd"/>
      <w:r w:rsidRPr="00CA5C4A">
        <w:t xml:space="preserve"> </w:t>
      </w:r>
      <w:proofErr w:type="spellStart"/>
      <w:r w:rsidRPr="00CA5C4A">
        <w:t>size</w:t>
      </w:r>
      <w:proofErr w:type="spellEnd"/>
      <w:r w:rsidRPr="00CA5C4A">
        <w:t xml:space="preserve">, </w:t>
      </w:r>
      <w:proofErr w:type="spellStart"/>
      <w:r w:rsidRPr="00CA5C4A">
        <w:t>size_t</w:t>
      </w:r>
      <w:proofErr w:type="spellEnd"/>
      <w:r w:rsidRPr="00CA5C4A">
        <w:t xml:space="preserve"> </w:t>
      </w:r>
      <w:proofErr w:type="spellStart"/>
      <w:r w:rsidRPr="00CA5C4A">
        <w:t>nmemb</w:t>
      </w:r>
      <w:proofErr w:type="spellEnd"/>
      <w:r w:rsidRPr="00CA5C4A">
        <w:t xml:space="preserve">, </w:t>
      </w:r>
      <w:proofErr w:type="spellStart"/>
      <w:r w:rsidRPr="00CA5C4A">
        <w:t>void</w:t>
      </w:r>
      <w:proofErr w:type="spellEnd"/>
      <w:r w:rsidRPr="00CA5C4A">
        <w:t xml:space="preserve">* </w:t>
      </w:r>
      <w:proofErr w:type="spellStart"/>
      <w:r w:rsidRPr="00CA5C4A">
        <w:t>userp</w:t>
      </w:r>
      <w:proofErr w:type="spellEnd"/>
      <w:r w:rsidRPr="00CA5C4A">
        <w:t>)</w:t>
      </w:r>
    </w:p>
    <w:p w14:paraId="6559E5A0" w14:textId="77777777" w:rsidR="00CA5C4A" w:rsidRDefault="00CA5C4A" w:rsidP="00783071">
      <w:pPr>
        <w:ind w:left="720" w:firstLine="0"/>
      </w:pPr>
      <w:r>
        <w:t xml:space="preserve">Esta función crea un elemento de </w:t>
      </w:r>
      <w:proofErr w:type="spellStart"/>
      <w:r>
        <w:t>MemoryStruct</w:t>
      </w:r>
      <w:proofErr w:type="spellEnd"/>
      <w:r>
        <w:t xml:space="preserve"> usando el contenido de </w:t>
      </w:r>
      <w:proofErr w:type="spellStart"/>
      <w:r>
        <w:t>userp</w:t>
      </w:r>
      <w:proofErr w:type="spellEnd"/>
      <w:r>
        <w:t xml:space="preserve">, y una variable </w:t>
      </w:r>
      <w:proofErr w:type="spellStart"/>
      <w:r>
        <w:t>size_T</w:t>
      </w:r>
      <w:proofErr w:type="spellEnd"/>
      <w:r>
        <w:t xml:space="preserve"> que es el valor de </w:t>
      </w:r>
      <w:proofErr w:type="spellStart"/>
      <w:r>
        <w:t>nmemb</w:t>
      </w:r>
      <w:proofErr w:type="spellEnd"/>
      <w:r>
        <w:t xml:space="preserve">. Reasigna el contenido de la memoria a un </w:t>
      </w:r>
      <w:proofErr w:type="spellStart"/>
      <w:r>
        <w:t>char</w:t>
      </w:r>
      <w:proofErr w:type="spellEnd"/>
      <w:r>
        <w:t xml:space="preserve">* usando </w:t>
      </w:r>
      <w:proofErr w:type="spellStart"/>
      <w:r>
        <w:t>realloc</w:t>
      </w:r>
      <w:proofErr w:type="spellEnd"/>
      <w:r>
        <w:t xml:space="preserve"> y, si hay suficiente espacio en memoria, copia el valor de </w:t>
      </w:r>
      <w:proofErr w:type="spellStart"/>
      <w:r>
        <w:t>contents</w:t>
      </w:r>
      <w:proofErr w:type="spellEnd"/>
      <w:r>
        <w:t xml:space="preserve"> a la estructura de memoria, actualizando el </w:t>
      </w:r>
      <w:proofErr w:type="spellStart"/>
      <w:r>
        <w:t>size_t</w:t>
      </w:r>
      <w:proofErr w:type="spellEnd"/>
      <w:r>
        <w:t xml:space="preserve"> creado.</w:t>
      </w:r>
    </w:p>
    <w:p w14:paraId="44CB2868" w14:textId="77777777" w:rsidR="00CA5C4A" w:rsidRDefault="00CA5C4A" w:rsidP="00783071">
      <w:pPr>
        <w:ind w:left="720" w:firstLine="0"/>
      </w:pPr>
      <w:r>
        <w:t xml:space="preserve">Una vez creados estos dos elementos auxiliares, vamos a la implementación directa. Esta implementación se realiza en las funciones </w:t>
      </w:r>
      <w:proofErr w:type="spellStart"/>
      <w:r>
        <w:t>obtenerTriple</w:t>
      </w:r>
      <w:proofErr w:type="spellEnd"/>
      <w:r>
        <w:t xml:space="preserve"> de la clase (</w:t>
      </w:r>
      <w:proofErr w:type="spellStart"/>
      <w:r>
        <w:t>obtenerTriple</w:t>
      </w:r>
      <w:proofErr w:type="spellEnd"/>
      <w:r>
        <w:t xml:space="preserve">, </w:t>
      </w:r>
      <w:proofErr w:type="spellStart"/>
      <w:r>
        <w:t>obtenerTripleAccion</w:t>
      </w:r>
      <w:proofErr w:type="spellEnd"/>
      <w:r>
        <w:t xml:space="preserve"> y </w:t>
      </w:r>
      <w:proofErr w:type="spellStart"/>
      <w:r>
        <w:t>ObtenerTripleAct</w:t>
      </w:r>
      <w:proofErr w:type="spellEnd"/>
      <w:r>
        <w:t xml:space="preserve">) se realizará la implementación de la misma manera, cambiando las </w:t>
      </w:r>
      <w:proofErr w:type="spellStart"/>
      <w:r>
        <w:t>urls</w:t>
      </w:r>
      <w:proofErr w:type="spellEnd"/>
      <w:r>
        <w:t xml:space="preserve"> a las que llamar según corresponda.</w:t>
      </w:r>
    </w:p>
    <w:p w14:paraId="40D9EC3B" w14:textId="77777777" w:rsidR="00CA5C4A" w:rsidRDefault="00CA5C4A" w:rsidP="00783071">
      <w:pPr>
        <w:ind w:left="720" w:firstLine="0"/>
      </w:pPr>
      <w:r>
        <w:t xml:space="preserve">Primero se crea un objeto estructura </w:t>
      </w:r>
      <w:proofErr w:type="spellStart"/>
      <w:r>
        <w:t>MemoryStruct</w:t>
      </w:r>
      <w:proofErr w:type="spellEnd"/>
      <w:r>
        <w:t xml:space="preserve"> y se definen los valores de </w:t>
      </w:r>
      <w:proofErr w:type="spellStart"/>
      <w:r>
        <w:t>memory</w:t>
      </w:r>
      <w:proofErr w:type="spellEnd"/>
      <w:r>
        <w:t xml:space="preserve"> (usando (</w:t>
      </w:r>
      <w:proofErr w:type="spellStart"/>
      <w:r>
        <w:t>char</w:t>
      </w:r>
      <w:proofErr w:type="spellEnd"/>
      <w:proofErr w:type="gramStart"/>
      <w:r>
        <w:t>*)</w:t>
      </w:r>
      <w:proofErr w:type="spellStart"/>
      <w:r>
        <w:t>malloc</w:t>
      </w:r>
      <w:proofErr w:type="spellEnd"/>
      <w:proofErr w:type="gramEnd"/>
      <w:r>
        <w:t xml:space="preserve">(1)) y </w:t>
      </w:r>
      <w:proofErr w:type="spellStart"/>
      <w:r>
        <w:t>size</w:t>
      </w:r>
      <w:proofErr w:type="spellEnd"/>
      <w:r>
        <w:t>(0).</w:t>
      </w:r>
    </w:p>
    <w:p w14:paraId="03487418" w14:textId="77777777" w:rsidR="0065714C" w:rsidRDefault="0065714C" w:rsidP="00783071">
      <w:pPr>
        <w:ind w:left="720" w:firstLine="0"/>
      </w:pPr>
      <w:r>
        <w:t xml:space="preserve">Tras esto, se hacen las inicializaciones de </w:t>
      </w:r>
      <w:proofErr w:type="spellStart"/>
      <w:r>
        <w:t>curl</w:t>
      </w:r>
      <w:proofErr w:type="spellEnd"/>
      <w:r>
        <w:t xml:space="preserve">. Primero se ejecuta </w:t>
      </w:r>
      <w:proofErr w:type="spellStart"/>
      <w:r>
        <w:t>curl_global_</w:t>
      </w:r>
      <w:proofErr w:type="gramStart"/>
      <w:r>
        <w:t>init</w:t>
      </w:r>
      <w:proofErr w:type="spellEnd"/>
      <w:r>
        <w:t>(</w:t>
      </w:r>
      <w:proofErr w:type="gramEnd"/>
      <w:r>
        <w:t xml:space="preserve">CURL_GLOBAL_ALL) para iniciar la conexión general, tras eso se crea un elemento del tipo CURL* llamado </w:t>
      </w:r>
      <w:proofErr w:type="spellStart"/>
      <w:r>
        <w:t>curl</w:t>
      </w:r>
      <w:proofErr w:type="spellEnd"/>
      <w:r>
        <w:t xml:space="preserve"> que es el resultado de </w:t>
      </w:r>
      <w:proofErr w:type="spellStart"/>
      <w:r>
        <w:t>curl_easy_init</w:t>
      </w:r>
      <w:proofErr w:type="spellEnd"/>
      <w:r>
        <w:t xml:space="preserve">() y un objeto del tipo </w:t>
      </w:r>
      <w:proofErr w:type="spellStart"/>
      <w:r>
        <w:t>CURLcode</w:t>
      </w:r>
      <w:proofErr w:type="spellEnd"/>
      <w:r>
        <w:t xml:space="preserve"> llamado res.</w:t>
      </w:r>
    </w:p>
    <w:p w14:paraId="0D9A7C56" w14:textId="77777777" w:rsidR="0065714C" w:rsidRDefault="0065714C" w:rsidP="00783071">
      <w:pPr>
        <w:ind w:left="720" w:firstLine="0"/>
      </w:pPr>
      <w:r>
        <w:t xml:space="preserve">El siguiente paso es inicializar la parte de </w:t>
      </w:r>
      <w:proofErr w:type="spellStart"/>
      <w:r>
        <w:t>rapidjson</w:t>
      </w:r>
      <w:proofErr w:type="spellEnd"/>
      <w:r>
        <w:t xml:space="preserve">, que consiste en crear un objeto del tipo </w:t>
      </w:r>
      <w:proofErr w:type="spellStart"/>
      <w:proofErr w:type="gramStart"/>
      <w:r>
        <w:t>rapidjson</w:t>
      </w:r>
      <w:proofErr w:type="spellEnd"/>
      <w:r>
        <w:t>::</w:t>
      </w:r>
      <w:proofErr w:type="spellStart"/>
      <w:proofErr w:type="gramEnd"/>
      <w:r>
        <w:t>Document</w:t>
      </w:r>
      <w:proofErr w:type="spellEnd"/>
      <w:r>
        <w:t xml:space="preserve">, llamado </w:t>
      </w:r>
      <w:proofErr w:type="spellStart"/>
      <w:r>
        <w:t>document</w:t>
      </w:r>
      <w:proofErr w:type="spellEnd"/>
      <w:r>
        <w:t>.</w:t>
      </w:r>
    </w:p>
    <w:p w14:paraId="7AA0AAE2" w14:textId="77777777" w:rsidR="0065714C" w:rsidRDefault="0065714C" w:rsidP="00783071">
      <w:pPr>
        <w:ind w:left="720" w:firstLine="0"/>
      </w:pPr>
      <w:r>
        <w:t xml:space="preserve">Después de las inicializaciones, se crea la </w:t>
      </w:r>
      <w:proofErr w:type="spellStart"/>
      <w:r>
        <w:t>url</w:t>
      </w:r>
      <w:proofErr w:type="spellEnd"/>
      <w:r>
        <w:t xml:space="preserve"> a llamar, en función de la ronda, la mano del algoritmo, las cartas de la mesa, las apuestas y la acción según convenga. Para poder concatenar los valores en un valor </w:t>
      </w:r>
      <w:proofErr w:type="spellStart"/>
      <w:r>
        <w:t>char</w:t>
      </w:r>
      <w:proofErr w:type="spellEnd"/>
      <w:r>
        <w:t xml:space="preserve">* se utilizan tanto </w:t>
      </w:r>
      <w:proofErr w:type="spellStart"/>
      <w:r>
        <w:t>strcpy</w:t>
      </w:r>
      <w:proofErr w:type="spellEnd"/>
      <w:r>
        <w:t xml:space="preserve"> como </w:t>
      </w:r>
      <w:proofErr w:type="spellStart"/>
      <w:r>
        <w:t>strcat</w:t>
      </w:r>
      <w:proofErr w:type="spellEnd"/>
      <w:r>
        <w:t xml:space="preserve"> para generar la </w:t>
      </w:r>
      <w:proofErr w:type="spellStart"/>
      <w:r>
        <w:t>url</w:t>
      </w:r>
      <w:proofErr w:type="spellEnd"/>
      <w:r>
        <w:t xml:space="preserve"> correspondiente.</w:t>
      </w:r>
    </w:p>
    <w:p w14:paraId="00C8A76D" w14:textId="77777777" w:rsidR="0065714C" w:rsidRDefault="0065714C" w:rsidP="00783071">
      <w:pPr>
        <w:ind w:left="720" w:firstLine="0"/>
      </w:pPr>
      <w:r>
        <w:t xml:space="preserve">Una vez obtenida la </w:t>
      </w:r>
      <w:proofErr w:type="spellStart"/>
      <w:r>
        <w:t>url</w:t>
      </w:r>
      <w:proofErr w:type="spellEnd"/>
      <w:r>
        <w:t xml:space="preserve">, podemos realizar la petición al servidor. Para esto, se llamará a la función </w:t>
      </w:r>
      <w:proofErr w:type="spellStart"/>
      <w:r>
        <w:t>curl_easy_setopt</w:t>
      </w:r>
      <w:proofErr w:type="spellEnd"/>
      <w:r>
        <w:t xml:space="preserve"> 3 veces, cada una con una inicialización distinta con el objetivo de almacenar en la variable </w:t>
      </w:r>
      <w:proofErr w:type="spellStart"/>
      <w:r>
        <w:t>curl</w:t>
      </w:r>
      <w:proofErr w:type="spellEnd"/>
      <w:r>
        <w:t xml:space="preserve"> los comandos a ejecutar:</w:t>
      </w:r>
    </w:p>
    <w:p w14:paraId="2CCBB5E0" w14:textId="77777777" w:rsidR="00835A6F" w:rsidRPr="004F621A" w:rsidRDefault="0043057B" w:rsidP="004F621A">
      <w:pPr>
        <w:numPr>
          <w:ilvl w:val="0"/>
          <w:numId w:val="73"/>
        </w:numPr>
      </w:pPr>
      <w:proofErr w:type="spellStart"/>
      <w:r w:rsidRPr="004F621A">
        <w:t>curl_easy_</w:t>
      </w:r>
      <w:proofErr w:type="gramStart"/>
      <w:r w:rsidRPr="004F621A">
        <w:t>setopt</w:t>
      </w:r>
      <w:proofErr w:type="spellEnd"/>
      <w:r w:rsidRPr="004F621A">
        <w:t>(</w:t>
      </w:r>
      <w:proofErr w:type="spellStart"/>
      <w:proofErr w:type="gramEnd"/>
      <w:r w:rsidRPr="004F621A">
        <w:t>curl</w:t>
      </w:r>
      <w:proofErr w:type="spellEnd"/>
      <w:r w:rsidRPr="004F621A">
        <w:t xml:space="preserve">, CURLOPT_URL, </w:t>
      </w:r>
      <w:proofErr w:type="spellStart"/>
      <w:r w:rsidRPr="004F621A">
        <w:t>url</w:t>
      </w:r>
      <w:proofErr w:type="spellEnd"/>
      <w:r w:rsidRPr="004F621A">
        <w:t>)</w:t>
      </w:r>
      <w:r w:rsidR="0065714C">
        <w:t xml:space="preserve">: sirve para establecer la conexión en el valor de </w:t>
      </w:r>
      <w:proofErr w:type="spellStart"/>
      <w:r w:rsidR="0065714C">
        <w:t>url</w:t>
      </w:r>
      <w:proofErr w:type="spellEnd"/>
      <w:r w:rsidR="0065714C">
        <w:t>.</w:t>
      </w:r>
    </w:p>
    <w:p w14:paraId="1E0D0B79" w14:textId="77777777" w:rsidR="00835A6F" w:rsidRPr="004F621A" w:rsidRDefault="0043057B" w:rsidP="004F621A">
      <w:pPr>
        <w:numPr>
          <w:ilvl w:val="0"/>
          <w:numId w:val="73"/>
        </w:numPr>
      </w:pPr>
      <w:proofErr w:type="spellStart"/>
      <w:r w:rsidRPr="004F621A">
        <w:t>curl_easy_</w:t>
      </w:r>
      <w:proofErr w:type="gramStart"/>
      <w:r w:rsidRPr="004F621A">
        <w:t>setopt</w:t>
      </w:r>
      <w:proofErr w:type="spellEnd"/>
      <w:r w:rsidRPr="004F621A">
        <w:t>(</w:t>
      </w:r>
      <w:proofErr w:type="spellStart"/>
      <w:proofErr w:type="gramEnd"/>
      <w:r w:rsidRPr="004F621A">
        <w:t>curl</w:t>
      </w:r>
      <w:proofErr w:type="spellEnd"/>
      <w:r w:rsidRPr="004F621A">
        <w:t xml:space="preserve">, CURLOPT_WRITEFUNCTION, </w:t>
      </w:r>
      <w:proofErr w:type="spellStart"/>
      <w:r w:rsidRPr="004F621A">
        <w:t>WriteMemoryCallback</w:t>
      </w:r>
      <w:proofErr w:type="spellEnd"/>
      <w:r w:rsidRPr="004F621A">
        <w:t>)</w:t>
      </w:r>
      <w:r w:rsidR="0065714C">
        <w:t xml:space="preserve"> se utiliza para determinar que se va a utilizar una función de escritura de memoria, llamando a la</w:t>
      </w:r>
      <w:r w:rsidR="00EC6A8B">
        <w:t xml:space="preserve"> función </w:t>
      </w:r>
      <w:proofErr w:type="spellStart"/>
      <w:r w:rsidR="00EC6A8B">
        <w:t>WriteMemoryCallback</w:t>
      </w:r>
      <w:proofErr w:type="spellEnd"/>
      <w:r w:rsidR="00EC6A8B">
        <w:t>.</w:t>
      </w:r>
    </w:p>
    <w:p w14:paraId="757DEFAB" w14:textId="77777777" w:rsidR="0065714C" w:rsidRDefault="0043057B" w:rsidP="00EC6A8B">
      <w:pPr>
        <w:numPr>
          <w:ilvl w:val="0"/>
          <w:numId w:val="73"/>
        </w:numPr>
      </w:pPr>
      <w:proofErr w:type="spellStart"/>
      <w:r w:rsidRPr="004F621A">
        <w:lastRenderedPageBreak/>
        <w:t>curl_easy_</w:t>
      </w:r>
      <w:proofErr w:type="gramStart"/>
      <w:r w:rsidRPr="004F621A">
        <w:t>setopt</w:t>
      </w:r>
      <w:proofErr w:type="spellEnd"/>
      <w:r w:rsidRPr="004F621A">
        <w:t>(</w:t>
      </w:r>
      <w:proofErr w:type="spellStart"/>
      <w:proofErr w:type="gramEnd"/>
      <w:r w:rsidRPr="004F621A">
        <w:t>curl</w:t>
      </w:r>
      <w:proofErr w:type="spellEnd"/>
      <w:r w:rsidRPr="004F621A">
        <w:t>, CURLOPT_WRITEDATA, (</w:t>
      </w:r>
      <w:proofErr w:type="spellStart"/>
      <w:r w:rsidRPr="004F621A">
        <w:t>void</w:t>
      </w:r>
      <w:proofErr w:type="spellEnd"/>
      <w:r w:rsidRPr="004F621A">
        <w:t>*)&amp;</w:t>
      </w:r>
      <w:proofErr w:type="spellStart"/>
      <w:r w:rsidRPr="004F621A">
        <w:t>chunk</w:t>
      </w:r>
      <w:proofErr w:type="spellEnd"/>
      <w:r w:rsidRPr="004F621A">
        <w:t>)</w:t>
      </w:r>
      <w:r w:rsidR="00EC6A8B">
        <w:t xml:space="preserve">: sirve para definir dónde se va a almacenar los datos del comando WRITEFUNCTION, es decir, donde se almacenará el resultado de </w:t>
      </w:r>
      <w:proofErr w:type="spellStart"/>
      <w:r w:rsidR="00EC6A8B">
        <w:t>WriteMemoryCallback</w:t>
      </w:r>
      <w:proofErr w:type="spellEnd"/>
      <w:r w:rsidR="00EC6A8B">
        <w:t>.</w:t>
      </w:r>
    </w:p>
    <w:p w14:paraId="7B6058FC" w14:textId="77777777" w:rsidR="00EC6A8B" w:rsidRDefault="00EC6A8B" w:rsidP="00EC6A8B">
      <w:pPr>
        <w:ind w:left="720" w:firstLine="0"/>
      </w:pPr>
      <w:r>
        <w:t xml:space="preserve">Una vez definidos los comandos, se ejecuta </w:t>
      </w:r>
      <w:proofErr w:type="spellStart"/>
      <w:r>
        <w:t>curl</w:t>
      </w:r>
      <w:proofErr w:type="spellEnd"/>
      <w:r>
        <w:t xml:space="preserve"> usando la función </w:t>
      </w:r>
      <w:proofErr w:type="spellStart"/>
      <w:r>
        <w:t>curl_easy_perform</w:t>
      </w:r>
      <w:proofErr w:type="spellEnd"/>
      <w:r>
        <w:t>, cuya salida se almacenará en la variable res.</w:t>
      </w:r>
    </w:p>
    <w:p w14:paraId="3A42A652" w14:textId="77777777" w:rsidR="00EC6A8B" w:rsidRDefault="00EC6A8B" w:rsidP="00EC6A8B">
      <w:pPr>
        <w:ind w:left="720" w:firstLine="0"/>
      </w:pPr>
      <w:r>
        <w:t xml:space="preserve">Ahora que ya hemos establecido la conexión y recibido el </w:t>
      </w:r>
      <w:proofErr w:type="spellStart"/>
      <w:r>
        <w:t>json</w:t>
      </w:r>
      <w:proofErr w:type="spellEnd"/>
      <w:r>
        <w:t>, es necesario analizarlo y traducirlo.</w:t>
      </w:r>
    </w:p>
    <w:p w14:paraId="29F36B7C" w14:textId="77777777" w:rsidR="00EC6A8B" w:rsidRDefault="00EC6A8B" w:rsidP="00EC6A8B">
      <w:pPr>
        <w:ind w:left="720" w:firstLine="0"/>
      </w:pPr>
      <w:r>
        <w:t xml:space="preserve">Para esto, se utiliza </w:t>
      </w:r>
      <w:proofErr w:type="spellStart"/>
      <w:proofErr w:type="gramStart"/>
      <w:r>
        <w:t>document.Parse</w:t>
      </w:r>
      <w:proofErr w:type="spellEnd"/>
      <w:proofErr w:type="gramEnd"/>
      <w:r>
        <w:t xml:space="preserve"> con entrada el valor </w:t>
      </w:r>
      <w:proofErr w:type="spellStart"/>
      <w:r>
        <w:t>memory</w:t>
      </w:r>
      <w:proofErr w:type="spellEnd"/>
      <w:r>
        <w:t xml:space="preserve"> de la estructura creada. Tras esto, se comprueba que </w:t>
      </w:r>
      <w:proofErr w:type="spellStart"/>
      <w:r>
        <w:t>document</w:t>
      </w:r>
      <w:proofErr w:type="spellEnd"/>
      <w:r>
        <w:t xml:space="preserve"> incluye un array de números usando </w:t>
      </w:r>
      <w:proofErr w:type="spellStart"/>
      <w:r>
        <w:t>assert</w:t>
      </w:r>
      <w:proofErr w:type="spellEnd"/>
      <w:r>
        <w:t>(</w:t>
      </w:r>
      <w:proofErr w:type="spellStart"/>
      <w:proofErr w:type="gramStart"/>
      <w:r>
        <w:t>document.IsArray</w:t>
      </w:r>
      <w:proofErr w:type="spellEnd"/>
      <w:proofErr w:type="gramEnd"/>
      <w:r>
        <w:t>()), que devolverá un error si, tras la traducción, es un array.</w:t>
      </w:r>
    </w:p>
    <w:p w14:paraId="7A6F49C3" w14:textId="77777777" w:rsidR="00EC6A8B" w:rsidRDefault="00EC6A8B" w:rsidP="00EC6A8B">
      <w:pPr>
        <w:ind w:left="720" w:firstLine="0"/>
      </w:pPr>
      <w:r>
        <w:t>Ahora que tenemos el array traducido, se asocian los resultados a la variable triple de la clase algoritmo.</w:t>
      </w:r>
    </w:p>
    <w:p w14:paraId="1A6DB641" w14:textId="77777777" w:rsidR="00EC6A8B" w:rsidRDefault="00EC6A8B" w:rsidP="00EC6A8B">
      <w:pPr>
        <w:ind w:left="720" w:firstLine="0"/>
      </w:pPr>
      <w:r>
        <w:t>Por último, se implementan las limpiezas de memoria y los cierres de conexiones.</w:t>
      </w:r>
    </w:p>
    <w:p w14:paraId="7DF58B30" w14:textId="77777777" w:rsidR="00EC6A8B" w:rsidRDefault="00EC6A8B" w:rsidP="00EC6A8B">
      <w:pPr>
        <w:ind w:left="720" w:firstLine="0"/>
      </w:pPr>
      <w:r>
        <w:t xml:space="preserve">Para la limpieza de memoria, es necesario llamar a la función free(memoria), que </w:t>
      </w:r>
      <w:proofErr w:type="spellStart"/>
      <w:r>
        <w:t>vacia</w:t>
      </w:r>
      <w:proofErr w:type="spellEnd"/>
      <w:r>
        <w:t xml:space="preserve"> la variable memoria de la estructura creada.</w:t>
      </w:r>
    </w:p>
    <w:p w14:paraId="4FE9BDC0" w14:textId="77777777" w:rsidR="00EC6A8B" w:rsidRDefault="00EC6A8B" w:rsidP="00EC6A8B">
      <w:pPr>
        <w:ind w:left="720" w:firstLine="0"/>
      </w:pPr>
      <w:r>
        <w:t xml:space="preserve">Para limpiar las conexiones, es necesario llamar un </w:t>
      </w:r>
      <w:proofErr w:type="spellStart"/>
      <w:r>
        <w:t>cleanup</w:t>
      </w:r>
      <w:proofErr w:type="spellEnd"/>
      <w:r>
        <w:t xml:space="preserve"> por cada conexión hecha. Es decir, es necesario llamar a </w:t>
      </w:r>
      <w:proofErr w:type="spellStart"/>
      <w:r>
        <w:t>curl_easy_cleanup</w:t>
      </w:r>
      <w:proofErr w:type="spellEnd"/>
      <w:r>
        <w:t>(</w:t>
      </w:r>
      <w:proofErr w:type="spellStart"/>
      <w:r>
        <w:t>curl</w:t>
      </w:r>
      <w:proofErr w:type="spellEnd"/>
      <w:r>
        <w:t xml:space="preserve">) para cerrar </w:t>
      </w:r>
      <w:proofErr w:type="spellStart"/>
      <w:r>
        <w:t>curl_easy_</w:t>
      </w:r>
      <w:proofErr w:type="gramStart"/>
      <w:r>
        <w:t>init</w:t>
      </w:r>
      <w:proofErr w:type="spellEnd"/>
      <w:r>
        <w:t>(</w:t>
      </w:r>
      <w:proofErr w:type="gramEnd"/>
      <w:r>
        <w:t xml:space="preserve">) y </w:t>
      </w:r>
      <w:proofErr w:type="spellStart"/>
      <w:r>
        <w:t>curl_global_cleanup</w:t>
      </w:r>
      <w:proofErr w:type="spellEnd"/>
      <w:r>
        <w:t xml:space="preserve">() como cierre de </w:t>
      </w:r>
      <w:proofErr w:type="spellStart"/>
      <w:r>
        <w:t>curl_global_init</w:t>
      </w:r>
      <w:proofErr w:type="spellEnd"/>
      <w:r>
        <w:t>(CURL_GLOBAL_ALL).</w:t>
      </w:r>
    </w:p>
    <w:p w14:paraId="55215EC4" w14:textId="77777777" w:rsidR="0065714C" w:rsidRDefault="0065714C" w:rsidP="00783071">
      <w:pPr>
        <w:ind w:left="720" w:firstLine="0"/>
      </w:pPr>
    </w:p>
    <w:p w14:paraId="7C3D743E" w14:textId="77777777" w:rsidR="00CA5C4A" w:rsidRDefault="00CA5C4A" w:rsidP="00783071">
      <w:pPr>
        <w:ind w:left="720" w:firstLine="0"/>
      </w:pPr>
    </w:p>
    <w:p w14:paraId="5CA17611" w14:textId="77777777" w:rsidR="00D2157E" w:rsidRDefault="00D2157E" w:rsidP="00783071">
      <w:pPr>
        <w:ind w:left="720" w:firstLine="0"/>
      </w:pPr>
    </w:p>
    <w:p w14:paraId="393B5AA5" w14:textId="77777777" w:rsidR="003773CC" w:rsidRDefault="003773CC" w:rsidP="00783071">
      <w:pPr>
        <w:ind w:left="720" w:firstLine="0"/>
      </w:pPr>
    </w:p>
    <w:p w14:paraId="35113812" w14:textId="77777777" w:rsidR="003773CC" w:rsidRDefault="003773CC" w:rsidP="00783071">
      <w:pPr>
        <w:ind w:left="720" w:firstLine="0"/>
      </w:pPr>
    </w:p>
    <w:p w14:paraId="70A0D2FE" w14:textId="77777777" w:rsidR="003773CC" w:rsidRDefault="003773CC" w:rsidP="00783071">
      <w:pPr>
        <w:ind w:left="720" w:firstLine="0"/>
      </w:pPr>
    </w:p>
    <w:p w14:paraId="64CB4CE9" w14:textId="77777777" w:rsidR="003773CC" w:rsidRDefault="003773CC" w:rsidP="00783071">
      <w:pPr>
        <w:ind w:left="720" w:firstLine="0"/>
      </w:pPr>
    </w:p>
    <w:p w14:paraId="6652838C" w14:textId="77777777" w:rsidR="003773CC" w:rsidRDefault="003773CC" w:rsidP="00783071">
      <w:pPr>
        <w:ind w:left="720" w:firstLine="0"/>
      </w:pPr>
    </w:p>
    <w:p w14:paraId="068D8A33" w14:textId="77777777" w:rsidR="003773CC" w:rsidRDefault="003773CC" w:rsidP="00783071">
      <w:pPr>
        <w:ind w:left="720" w:firstLine="0"/>
      </w:pPr>
    </w:p>
    <w:p w14:paraId="7EFB6F0F" w14:textId="77777777" w:rsidR="003773CC" w:rsidRDefault="003773CC" w:rsidP="00783071">
      <w:pPr>
        <w:ind w:left="720" w:firstLine="0"/>
      </w:pPr>
    </w:p>
    <w:p w14:paraId="0EE09CEC" w14:textId="77777777" w:rsidR="003773CC" w:rsidRDefault="003773CC" w:rsidP="00783071">
      <w:pPr>
        <w:ind w:left="720" w:firstLine="0"/>
      </w:pPr>
    </w:p>
    <w:p w14:paraId="59F0B09F" w14:textId="77777777" w:rsidR="003773CC" w:rsidRDefault="003773CC" w:rsidP="00783071">
      <w:pPr>
        <w:ind w:left="720" w:firstLine="0"/>
      </w:pPr>
    </w:p>
    <w:p w14:paraId="01B4A805" w14:textId="77777777" w:rsidR="003773CC" w:rsidRDefault="003773CC" w:rsidP="00783071">
      <w:pPr>
        <w:ind w:left="720" w:firstLine="0"/>
      </w:pPr>
    </w:p>
    <w:p w14:paraId="0A9E7CA5" w14:textId="77777777" w:rsidR="003773CC" w:rsidRDefault="003773CC" w:rsidP="00783071">
      <w:pPr>
        <w:ind w:left="720" w:firstLine="0"/>
      </w:pPr>
    </w:p>
    <w:p w14:paraId="7D207B97" w14:textId="77777777" w:rsidR="00707605" w:rsidRDefault="00707605" w:rsidP="00707605">
      <w:pPr>
        <w:pStyle w:val="Ttulo1"/>
      </w:pPr>
      <w:r>
        <w:t>Resultados</w:t>
      </w:r>
    </w:p>
    <w:p w14:paraId="623242C9" w14:textId="77777777" w:rsidR="00707605" w:rsidRPr="00FF5496" w:rsidRDefault="00707605" w:rsidP="00707605">
      <w:pPr>
        <w:pStyle w:val="Ttulo2"/>
        <w:rPr>
          <w:highlight w:val="yellow"/>
        </w:rPr>
      </w:pPr>
      <w:r w:rsidRPr="00FF5496">
        <w:rPr>
          <w:highlight w:val="yellow"/>
        </w:rPr>
        <w:t>Resultados</w:t>
      </w:r>
    </w:p>
    <w:p w14:paraId="3D38FC26" w14:textId="77777777" w:rsidR="00707605" w:rsidRPr="00FF5496" w:rsidRDefault="00707605" w:rsidP="00707605">
      <w:pPr>
        <w:pStyle w:val="EstiloPrimeralnea0cm"/>
        <w:rPr>
          <w:highlight w:val="yellow"/>
        </w:rPr>
      </w:pPr>
      <w:r w:rsidRPr="00FF5496">
        <w:rPr>
          <w:highlight w:val="yellow"/>
        </w:rPr>
        <w:t>TBC</w:t>
      </w:r>
    </w:p>
    <w:p w14:paraId="4E2E238F" w14:textId="77777777" w:rsidR="00707605" w:rsidRPr="00FF5496" w:rsidRDefault="00707605" w:rsidP="00707605">
      <w:pPr>
        <w:pStyle w:val="Ttulo2"/>
        <w:rPr>
          <w:highlight w:val="yellow"/>
        </w:rPr>
      </w:pPr>
      <w:r w:rsidRPr="00FF5496">
        <w:rPr>
          <w:highlight w:val="yellow"/>
        </w:rPr>
        <w:t>Discusión</w:t>
      </w:r>
    </w:p>
    <w:p w14:paraId="5B16F20D" w14:textId="77777777" w:rsidR="00707605" w:rsidRPr="00FF5496" w:rsidRDefault="00707605" w:rsidP="00707605">
      <w:pPr>
        <w:pStyle w:val="EstiloPrimeralnea0cm"/>
        <w:rPr>
          <w:highlight w:val="yellow"/>
        </w:rPr>
      </w:pPr>
    </w:p>
    <w:p w14:paraId="1A50B30B" w14:textId="77777777" w:rsidR="00707605" w:rsidRPr="006C676E" w:rsidRDefault="00707605" w:rsidP="00707605">
      <w:pPr>
        <w:sectPr w:rsidR="00707605" w:rsidRPr="006C676E" w:rsidSect="00A80188">
          <w:headerReference w:type="first" r:id="rId36"/>
          <w:type w:val="oddPage"/>
          <w:pgSz w:w="11906" w:h="16838"/>
          <w:pgMar w:top="1417" w:right="1701" w:bottom="1417" w:left="1701" w:header="624" w:footer="397" w:gutter="0"/>
          <w:cols w:space="708"/>
          <w:titlePg/>
          <w:docGrid w:linePitch="360"/>
        </w:sectPr>
      </w:pPr>
      <w:r w:rsidRPr="00FF5496">
        <w:rPr>
          <w:highlight w:val="yellow"/>
        </w:rPr>
        <w:t>TBC</w:t>
      </w:r>
    </w:p>
    <w:p w14:paraId="24F16A11" w14:textId="77777777" w:rsidR="00707605" w:rsidRDefault="00707605" w:rsidP="00707605">
      <w:pPr>
        <w:pStyle w:val="Ttulo1"/>
      </w:pPr>
      <w:r>
        <w:lastRenderedPageBreak/>
        <w:t>Conclusiones</w:t>
      </w:r>
    </w:p>
    <w:p w14:paraId="5C7EC313" w14:textId="77777777" w:rsidR="00707605" w:rsidRPr="00FF5496" w:rsidRDefault="00707605" w:rsidP="00707605">
      <w:pPr>
        <w:pStyle w:val="Ttulo2"/>
        <w:rPr>
          <w:highlight w:val="yellow"/>
        </w:rPr>
      </w:pPr>
      <w:r w:rsidRPr="00FF5496">
        <w:rPr>
          <w:highlight w:val="yellow"/>
        </w:rPr>
        <w:t>Conclusiones</w:t>
      </w:r>
    </w:p>
    <w:p w14:paraId="060E92E3" w14:textId="77777777" w:rsidR="00707605" w:rsidRPr="00FF5496" w:rsidRDefault="00707605" w:rsidP="00707605">
      <w:pPr>
        <w:pStyle w:val="EstiloPrimeralnea0cm"/>
        <w:rPr>
          <w:highlight w:val="yellow"/>
        </w:rPr>
      </w:pPr>
      <w:r w:rsidRPr="00FF5496">
        <w:rPr>
          <w:highlight w:val="yellow"/>
        </w:rPr>
        <w:t>TBC</w:t>
      </w:r>
    </w:p>
    <w:p w14:paraId="7825BFEA" w14:textId="77777777" w:rsidR="00707605" w:rsidRPr="00FF5496" w:rsidRDefault="00707605" w:rsidP="00707605">
      <w:pPr>
        <w:pStyle w:val="Ttulo2"/>
        <w:rPr>
          <w:highlight w:val="yellow"/>
        </w:rPr>
      </w:pPr>
      <w:r w:rsidRPr="00FF5496">
        <w:rPr>
          <w:highlight w:val="yellow"/>
        </w:rPr>
        <w:t>Perspectivas futuras</w:t>
      </w:r>
    </w:p>
    <w:p w14:paraId="5B406FB7" w14:textId="77777777" w:rsidR="00707605" w:rsidRPr="00FF5496" w:rsidRDefault="00707605" w:rsidP="00707605">
      <w:pPr>
        <w:pStyle w:val="EstiloPrimeralnea0cm"/>
        <w:rPr>
          <w:highlight w:val="yellow"/>
        </w:rPr>
      </w:pPr>
    </w:p>
    <w:p w14:paraId="520A951F" w14:textId="77777777" w:rsidR="00707605" w:rsidRPr="006C676E" w:rsidRDefault="00707605" w:rsidP="00707605">
      <w:pPr>
        <w:sectPr w:rsidR="00707605" w:rsidRPr="006C676E" w:rsidSect="00A80188">
          <w:headerReference w:type="first" r:id="rId37"/>
          <w:type w:val="oddPage"/>
          <w:pgSz w:w="11906" w:h="16838"/>
          <w:pgMar w:top="1417" w:right="1701" w:bottom="1417" w:left="1701" w:header="624" w:footer="397" w:gutter="0"/>
          <w:cols w:space="708"/>
          <w:titlePg/>
          <w:docGrid w:linePitch="360"/>
        </w:sectPr>
      </w:pPr>
      <w:r w:rsidRPr="00FF5496">
        <w:rPr>
          <w:highlight w:val="yellow"/>
        </w:rPr>
        <w:t>TBC</w:t>
      </w:r>
    </w:p>
    <w:p w14:paraId="7B07B7B3" w14:textId="77777777" w:rsidR="00707605" w:rsidRDefault="00707605" w:rsidP="00707605">
      <w:pPr>
        <w:pStyle w:val="Ttulo1"/>
        <w:numPr>
          <w:ilvl w:val="0"/>
          <w:numId w:val="0"/>
        </w:numPr>
      </w:pPr>
      <w:r>
        <w:lastRenderedPageBreak/>
        <w:t>Bibliografía</w:t>
      </w:r>
    </w:p>
    <w:p w14:paraId="721F4E60" w14:textId="676B4F32" w:rsidR="00707605" w:rsidRPr="00776F56" w:rsidRDefault="00707605" w:rsidP="00707605">
      <w:pPr>
        <w:numPr>
          <w:ilvl w:val="0"/>
          <w:numId w:val="16"/>
        </w:numPr>
        <w:rPr>
          <w:lang w:val="en-GB"/>
        </w:rPr>
      </w:pPr>
      <w:proofErr w:type="spellStart"/>
      <w:r w:rsidRPr="00776F56">
        <w:rPr>
          <w:lang w:val="en-GB"/>
        </w:rPr>
        <w:t>Hold’em</w:t>
      </w:r>
      <w:proofErr w:type="spellEnd"/>
      <w:r w:rsidRPr="00776F56">
        <w:rPr>
          <w:lang w:val="en-GB"/>
        </w:rPr>
        <w:t xml:space="preserve"> </w:t>
      </w:r>
      <w:del w:id="2136" w:author="Álvaro Gonzalez" w:date="2020-06-16T22:12:00Z">
        <w:r w:rsidRPr="00776F56" w:rsidDel="000B0FB3">
          <w:rPr>
            <w:lang w:val="en-GB"/>
          </w:rPr>
          <w:delText>Poker</w:delText>
        </w:r>
      </w:del>
      <w:proofErr w:type="spellStart"/>
      <w:ins w:id="2137" w:author="Álvaro Gonzalez" w:date="2020-06-16T22:12:00Z">
        <w:r w:rsidR="000B0FB3">
          <w:rPr>
            <w:lang w:val="en-GB"/>
          </w:rPr>
          <w:t>Póker</w:t>
        </w:r>
      </w:ins>
      <w:proofErr w:type="spellEnd"/>
      <w:r w:rsidRPr="00776F56">
        <w:rPr>
          <w:lang w:val="en-GB"/>
        </w:rPr>
        <w:t xml:space="preserve"> for Advanced Players (</w:t>
      </w:r>
      <w:proofErr w:type="spellStart"/>
      <w:r w:rsidRPr="00776F56">
        <w:rPr>
          <w:lang w:val="en-GB"/>
        </w:rPr>
        <w:t>Sklansky</w:t>
      </w:r>
      <w:proofErr w:type="spellEnd"/>
      <w:r w:rsidRPr="00776F56">
        <w:rPr>
          <w:lang w:val="en-GB"/>
        </w:rPr>
        <w:t xml:space="preserve">, D. &amp; </w:t>
      </w:r>
      <w:proofErr w:type="spellStart"/>
      <w:r w:rsidRPr="00776F56">
        <w:rPr>
          <w:lang w:val="en-GB"/>
        </w:rPr>
        <w:t>Malmuth</w:t>
      </w:r>
      <w:proofErr w:type="spellEnd"/>
      <w:r w:rsidRPr="00776F56">
        <w:rPr>
          <w:lang w:val="en-GB"/>
        </w:rPr>
        <w:t>, M.;1999)</w:t>
      </w:r>
    </w:p>
    <w:p w14:paraId="360EBEEC" w14:textId="1ACA1FFC" w:rsidR="00707605" w:rsidRPr="00776F56" w:rsidRDefault="00707605" w:rsidP="00707605">
      <w:pPr>
        <w:numPr>
          <w:ilvl w:val="0"/>
          <w:numId w:val="16"/>
        </w:numPr>
        <w:rPr>
          <w:lang w:val="en-GB"/>
        </w:rPr>
      </w:pPr>
      <w:r w:rsidRPr="00776F56">
        <w:rPr>
          <w:lang w:val="en-GB"/>
        </w:rPr>
        <w:t xml:space="preserve">The Mathematics of </w:t>
      </w:r>
      <w:del w:id="2138" w:author="Álvaro Gonzalez" w:date="2020-06-16T22:12:00Z">
        <w:r w:rsidRPr="00776F56" w:rsidDel="000B0FB3">
          <w:rPr>
            <w:lang w:val="en-GB"/>
          </w:rPr>
          <w:delText>Poker</w:delText>
        </w:r>
      </w:del>
      <w:proofErr w:type="spellStart"/>
      <w:ins w:id="2139" w:author="Álvaro Gonzalez" w:date="2020-06-16T22:12:00Z">
        <w:r w:rsidR="000B0FB3">
          <w:rPr>
            <w:lang w:val="en-GB"/>
          </w:rPr>
          <w:t>Póker</w:t>
        </w:r>
      </w:ins>
      <w:proofErr w:type="spellEnd"/>
      <w:r w:rsidRPr="00776F56">
        <w:rPr>
          <w:lang w:val="en-GB"/>
        </w:rPr>
        <w:t xml:space="preserve"> (Chen, B. &amp; </w:t>
      </w:r>
      <w:proofErr w:type="spellStart"/>
      <w:r w:rsidRPr="00776F56">
        <w:rPr>
          <w:lang w:val="en-GB"/>
        </w:rPr>
        <w:t>Ankenman</w:t>
      </w:r>
      <w:proofErr w:type="spellEnd"/>
      <w:r w:rsidRPr="00776F56">
        <w:rPr>
          <w:lang w:val="en-GB"/>
        </w:rPr>
        <w:t>, J. ;2006)</w:t>
      </w:r>
    </w:p>
    <w:p w14:paraId="6EBF3BEC" w14:textId="5739D2D3" w:rsidR="00707605" w:rsidRPr="00776F56" w:rsidRDefault="00707605" w:rsidP="00707605">
      <w:pPr>
        <w:numPr>
          <w:ilvl w:val="0"/>
          <w:numId w:val="16"/>
        </w:numPr>
        <w:rPr>
          <w:lang w:val="en-GB"/>
        </w:rPr>
      </w:pPr>
      <w:r w:rsidRPr="00776F56">
        <w:rPr>
          <w:lang w:val="en-GB"/>
        </w:rPr>
        <w:t xml:space="preserve">The Theory of </w:t>
      </w:r>
      <w:del w:id="2140" w:author="Álvaro Gonzalez" w:date="2020-06-16T22:12:00Z">
        <w:r w:rsidRPr="00776F56" w:rsidDel="000B0FB3">
          <w:rPr>
            <w:lang w:val="en-GB"/>
          </w:rPr>
          <w:delText>Poker</w:delText>
        </w:r>
      </w:del>
      <w:proofErr w:type="spellStart"/>
      <w:ins w:id="2141" w:author="Álvaro Gonzalez" w:date="2020-06-16T22:12:00Z">
        <w:r w:rsidR="000B0FB3">
          <w:rPr>
            <w:lang w:val="en-GB"/>
          </w:rPr>
          <w:t>Póker</w:t>
        </w:r>
      </w:ins>
      <w:proofErr w:type="spellEnd"/>
      <w:r w:rsidRPr="00776F56">
        <w:rPr>
          <w:lang w:val="en-GB"/>
        </w:rPr>
        <w:t xml:space="preserve"> (</w:t>
      </w:r>
      <w:proofErr w:type="spellStart"/>
      <w:r w:rsidRPr="00776F56">
        <w:rPr>
          <w:lang w:val="en-GB"/>
        </w:rPr>
        <w:t>Sklansky</w:t>
      </w:r>
      <w:proofErr w:type="spellEnd"/>
      <w:r w:rsidRPr="00776F56">
        <w:rPr>
          <w:lang w:val="en-GB"/>
        </w:rPr>
        <w:t>, D.; 2005)</w:t>
      </w:r>
    </w:p>
    <w:p w14:paraId="396AC4EC" w14:textId="77777777" w:rsidR="00707605" w:rsidRPr="00776F56" w:rsidRDefault="00707605" w:rsidP="00707605">
      <w:pPr>
        <w:numPr>
          <w:ilvl w:val="0"/>
          <w:numId w:val="16"/>
        </w:numPr>
        <w:rPr>
          <w:lang w:val="en-GB"/>
        </w:rPr>
      </w:pPr>
      <w:r w:rsidRPr="00776F56">
        <w:rPr>
          <w:lang w:val="en-GB"/>
        </w:rPr>
        <w:t>Little Green Book (Gordon, P.; 2005)</w:t>
      </w:r>
    </w:p>
    <w:p w14:paraId="501152B2" w14:textId="77777777" w:rsidR="00707605" w:rsidRPr="00776F56" w:rsidRDefault="00707605" w:rsidP="00707605">
      <w:pPr>
        <w:numPr>
          <w:ilvl w:val="0"/>
          <w:numId w:val="16"/>
        </w:numPr>
        <w:rPr>
          <w:lang w:val="en-GB"/>
        </w:rPr>
      </w:pPr>
      <w:proofErr w:type="spellStart"/>
      <w:r w:rsidRPr="00776F56">
        <w:rPr>
          <w:lang w:val="en-GB"/>
        </w:rPr>
        <w:t>Hold’em</w:t>
      </w:r>
      <w:proofErr w:type="spellEnd"/>
      <w:r w:rsidRPr="00776F56">
        <w:rPr>
          <w:lang w:val="en-GB"/>
        </w:rPr>
        <w:t xml:space="preserve"> Excellence: From Beginner to Winner (Krieger, L.; 2000)</w:t>
      </w:r>
    </w:p>
    <w:p w14:paraId="439E6303" w14:textId="6E02F364" w:rsidR="00707605" w:rsidRPr="00776F56" w:rsidRDefault="00707605" w:rsidP="00707605">
      <w:pPr>
        <w:numPr>
          <w:ilvl w:val="0"/>
          <w:numId w:val="16"/>
        </w:numPr>
        <w:rPr>
          <w:lang w:val="en-GB"/>
        </w:rPr>
      </w:pPr>
      <w:r w:rsidRPr="00776F56">
        <w:rPr>
          <w:lang w:val="en-GB"/>
        </w:rPr>
        <w:t>888</w:t>
      </w:r>
      <w:del w:id="2142" w:author="Álvaro Gonzalez" w:date="2020-06-16T22:12:00Z">
        <w:r w:rsidRPr="00776F56" w:rsidDel="000B0FB3">
          <w:rPr>
            <w:lang w:val="en-GB"/>
          </w:rPr>
          <w:delText>poker</w:delText>
        </w:r>
      </w:del>
      <w:ins w:id="2143" w:author="Álvaro Gonzalez" w:date="2020-06-16T22:12:00Z">
        <w:r w:rsidR="000B0FB3">
          <w:rPr>
            <w:lang w:val="en-GB"/>
          </w:rPr>
          <w:t>póker</w:t>
        </w:r>
      </w:ins>
      <w:r w:rsidRPr="00776F56">
        <w:rPr>
          <w:lang w:val="en-GB"/>
        </w:rPr>
        <w:t>.com/</w:t>
      </w:r>
      <w:proofErr w:type="spellStart"/>
      <w:r w:rsidRPr="00776F56">
        <w:rPr>
          <w:lang w:val="en-GB"/>
        </w:rPr>
        <w:t>en</w:t>
      </w:r>
      <w:proofErr w:type="spellEnd"/>
      <w:r w:rsidRPr="00776F56">
        <w:rPr>
          <w:lang w:val="en-GB"/>
        </w:rPr>
        <w:t>/Texas-holdem-</w:t>
      </w:r>
      <w:del w:id="2144" w:author="Álvaro Gonzalez" w:date="2020-06-16T22:12:00Z">
        <w:r w:rsidRPr="00776F56" w:rsidDel="000B0FB3">
          <w:rPr>
            <w:lang w:val="en-GB"/>
          </w:rPr>
          <w:delText>poker</w:delText>
        </w:r>
      </w:del>
      <w:ins w:id="2145" w:author="Álvaro Gonzalez" w:date="2020-06-16T22:12:00Z">
        <w:r w:rsidR="000B0FB3">
          <w:rPr>
            <w:lang w:val="en-GB"/>
          </w:rPr>
          <w:t>póker</w:t>
        </w:r>
      </w:ins>
      <w:r w:rsidRPr="00776F56">
        <w:rPr>
          <w:lang w:val="en-GB"/>
        </w:rPr>
        <w:t>-rules.pdf</w:t>
      </w:r>
    </w:p>
    <w:p w14:paraId="2E493698" w14:textId="024040D6" w:rsidR="00707605" w:rsidRPr="00776F56" w:rsidRDefault="00917BE6" w:rsidP="00707605">
      <w:pPr>
        <w:numPr>
          <w:ilvl w:val="0"/>
          <w:numId w:val="16"/>
        </w:numPr>
        <w:rPr>
          <w:lang w:val="en-GB"/>
        </w:rPr>
      </w:pPr>
      <w:r>
        <w:fldChar w:fldCharType="begin"/>
      </w:r>
      <w:r>
        <w:instrText xml:space="preserve"> HYPERLINK "https://en.wikipedia.org/wiki/Texas_hold_%27em" \l "/media/File:Texas_Hold'em_Poker_Table_with_Blinds.svg" </w:instrText>
      </w:r>
      <w:r>
        <w:fldChar w:fldCharType="separate"/>
      </w:r>
      <w:r w:rsidR="00707605" w:rsidRPr="00776F56">
        <w:rPr>
          <w:rStyle w:val="Hipervnculo"/>
          <w:lang w:val="en-GB"/>
        </w:rPr>
        <w:t>https://en.wikipedia.org/wiki/Texas_hold_%27em#/media/File:Texas_Hold'em_</w:t>
      </w:r>
      <w:del w:id="2146" w:author="Álvaro Gonzalez" w:date="2020-06-16T22:12:00Z">
        <w:r w:rsidR="00707605" w:rsidRPr="00776F56" w:rsidDel="000B0FB3">
          <w:rPr>
            <w:rStyle w:val="Hipervnculo"/>
            <w:lang w:val="en-GB"/>
          </w:rPr>
          <w:delText>Poker</w:delText>
        </w:r>
      </w:del>
      <w:ins w:id="2147" w:author="Álvaro Gonzalez" w:date="2020-06-16T22:12:00Z">
        <w:r w:rsidR="000B0FB3">
          <w:rPr>
            <w:rStyle w:val="Hipervnculo"/>
            <w:lang w:val="en-GB"/>
          </w:rPr>
          <w:t>Póker</w:t>
        </w:r>
      </w:ins>
      <w:r w:rsidR="00707605" w:rsidRPr="00776F56">
        <w:rPr>
          <w:rStyle w:val="Hipervnculo"/>
          <w:lang w:val="en-GB"/>
        </w:rPr>
        <w:t>_Table_with_Blinds.svg</w:t>
      </w:r>
      <w:r>
        <w:rPr>
          <w:rStyle w:val="Hipervnculo"/>
          <w:lang w:val="en-GB"/>
        </w:rPr>
        <w:fldChar w:fldCharType="end"/>
      </w:r>
    </w:p>
    <w:p w14:paraId="49C02A27" w14:textId="76040ECE" w:rsidR="00707605" w:rsidRPr="00F71FD2" w:rsidRDefault="00917BE6" w:rsidP="00707605">
      <w:pPr>
        <w:numPr>
          <w:ilvl w:val="0"/>
          <w:numId w:val="16"/>
        </w:numPr>
        <w:rPr>
          <w:lang w:val="en-GB"/>
        </w:rPr>
      </w:pPr>
      <w:r>
        <w:fldChar w:fldCharType="begin"/>
      </w:r>
      <w:r>
        <w:instrText xml:space="preserve"> HYPERLINK "https://en.wikipedia.org/wiki/Poker_probability" </w:instrText>
      </w:r>
      <w:r>
        <w:fldChar w:fldCharType="separate"/>
      </w:r>
      <w:r w:rsidR="00707605" w:rsidRPr="00776F56">
        <w:rPr>
          <w:rStyle w:val="Hipervnculo"/>
          <w:lang w:val="en-GB"/>
        </w:rPr>
        <w:t>https://en.wikipedia.org/wiki/</w:t>
      </w:r>
      <w:del w:id="2148" w:author="Álvaro Gonzalez" w:date="2020-06-16T22:12:00Z">
        <w:r w:rsidR="00707605" w:rsidRPr="00776F56" w:rsidDel="000B0FB3">
          <w:rPr>
            <w:rStyle w:val="Hipervnculo"/>
            <w:lang w:val="en-GB"/>
          </w:rPr>
          <w:delText>Poker</w:delText>
        </w:r>
      </w:del>
      <w:ins w:id="2149" w:author="Álvaro Gonzalez" w:date="2020-06-16T22:12:00Z">
        <w:r w:rsidR="000B0FB3">
          <w:rPr>
            <w:rStyle w:val="Hipervnculo"/>
            <w:lang w:val="en-GB"/>
          </w:rPr>
          <w:t>Póker</w:t>
        </w:r>
      </w:ins>
      <w:r w:rsidR="00707605" w:rsidRPr="00776F56">
        <w:rPr>
          <w:rStyle w:val="Hipervnculo"/>
          <w:lang w:val="en-GB"/>
        </w:rPr>
        <w:t>_probability</w:t>
      </w:r>
      <w:r>
        <w:rPr>
          <w:rStyle w:val="Hipervnculo"/>
          <w:lang w:val="en-GB"/>
        </w:rPr>
        <w:fldChar w:fldCharType="end"/>
      </w:r>
    </w:p>
    <w:p w14:paraId="6C1DF833" w14:textId="77777777" w:rsidR="00707605" w:rsidRPr="00F71FD2" w:rsidRDefault="0096131B" w:rsidP="00707605">
      <w:pPr>
        <w:numPr>
          <w:ilvl w:val="0"/>
          <w:numId w:val="16"/>
        </w:numPr>
        <w:rPr>
          <w:lang w:val="en-GB"/>
        </w:rPr>
      </w:pPr>
      <w:hyperlink r:id="rId38" w:history="1">
        <w:r w:rsidR="00707605">
          <w:rPr>
            <w:rStyle w:val="Hipervnculo"/>
          </w:rPr>
          <w:t>https://www.thecodingforums.com/threads/64-bit-kiss-rngs.673657/</w:t>
        </w:r>
      </w:hyperlink>
    </w:p>
    <w:p w14:paraId="54C7BB28" w14:textId="77777777" w:rsidR="00707605" w:rsidRPr="00F71FD2" w:rsidRDefault="0096131B" w:rsidP="00707605">
      <w:pPr>
        <w:numPr>
          <w:ilvl w:val="0"/>
          <w:numId w:val="16"/>
        </w:numPr>
        <w:rPr>
          <w:lang w:val="en-GB"/>
        </w:rPr>
      </w:pPr>
      <w:hyperlink r:id="rId39" w:history="1">
        <w:r w:rsidR="00707605">
          <w:rPr>
            <w:rStyle w:val="Hipervnculo"/>
          </w:rPr>
          <w:t>https://en.wikipedia.org/wiki/KISS_(algorithm)</w:t>
        </w:r>
      </w:hyperlink>
    </w:p>
    <w:p w14:paraId="0D63C679" w14:textId="77777777" w:rsidR="00707605" w:rsidRPr="00776F56" w:rsidRDefault="00707605" w:rsidP="00707605">
      <w:pPr>
        <w:numPr>
          <w:ilvl w:val="0"/>
          <w:numId w:val="16"/>
        </w:numPr>
        <w:rPr>
          <w:lang w:val="en-GB"/>
        </w:rPr>
      </w:pPr>
    </w:p>
    <w:p w14:paraId="47C1DABC" w14:textId="77777777" w:rsidR="00707605" w:rsidRPr="00776F56" w:rsidRDefault="00707605" w:rsidP="00707605">
      <w:pPr>
        <w:rPr>
          <w:lang w:val="en-GB"/>
        </w:rPr>
      </w:pPr>
    </w:p>
    <w:p w14:paraId="72F142C6" w14:textId="77777777" w:rsidR="00707605" w:rsidRPr="00251F77" w:rsidRDefault="00707605" w:rsidP="00707605">
      <w:r w:rsidRPr="00251F77">
        <w:t>Fuentes bibliográficas generales. Puede usarse un formato como el descrito en la norma UNE- ISO 6</w:t>
      </w:r>
      <w:r>
        <w:tab/>
      </w:r>
      <w:r w:rsidRPr="00251F77">
        <w:t xml:space="preserve">90:2013, el recomendado por el IEEE (muy típico en documentos de ingeniería eléctrica y electrónica) o cualquier otro tipo de formato que proporcione datos bibliográficos suficientes de cada entrada como para que un lector pueda localizar dicha fuente con facilidad. </w:t>
      </w:r>
      <w:r w:rsidRPr="00251F77">
        <w:lastRenderedPageBreak/>
        <w:t xml:space="preserve">Es importante que dicho formato se mantenga de forma consistente a lo largo de toda la relación de fuentes. </w:t>
      </w:r>
    </w:p>
    <w:p w14:paraId="2C9B9606" w14:textId="77777777" w:rsidR="00707605" w:rsidRPr="00251F77" w:rsidRDefault="00707605" w:rsidP="00707605">
      <w:r w:rsidRPr="00251F77">
        <w:t>Pueden seguirse recomendaciones parecidas a las de los siguientes enlaces:</w:t>
      </w:r>
    </w:p>
    <w:p w14:paraId="67D733D4" w14:textId="77777777" w:rsidR="00707605" w:rsidRPr="000576CD" w:rsidRDefault="00707605" w:rsidP="00707605">
      <w:pPr>
        <w:numPr>
          <w:ilvl w:val="0"/>
          <w:numId w:val="14"/>
        </w:numPr>
        <w:rPr>
          <w:color w:val="000000"/>
          <w:u w:val="single"/>
          <w:lang w:val="fr-FR"/>
        </w:rPr>
      </w:pPr>
      <w:r w:rsidRPr="000576CD">
        <w:rPr>
          <w:color w:val="000000"/>
          <w:lang w:val="fr-FR"/>
        </w:rPr>
        <w:t>(UNE)</w:t>
      </w:r>
      <w:r w:rsidRPr="000576CD">
        <w:rPr>
          <w:color w:val="000000"/>
          <w:u w:val="single"/>
          <w:lang w:val="fr-FR"/>
        </w:rPr>
        <w:t xml:space="preserve"> https://biblioguias.uam.es/citar/estilo_une</w:t>
      </w:r>
    </w:p>
    <w:p w14:paraId="45EC2914" w14:textId="77777777" w:rsidR="00707605" w:rsidRPr="002F73BF" w:rsidRDefault="00707605" w:rsidP="00707605">
      <w:pPr>
        <w:numPr>
          <w:ilvl w:val="0"/>
          <w:numId w:val="14"/>
        </w:numPr>
        <w:rPr>
          <w:lang w:val="en-US"/>
        </w:rPr>
      </w:pPr>
      <w:r w:rsidRPr="000576CD">
        <w:rPr>
          <w:lang w:val="en-US"/>
        </w:rPr>
        <w:t xml:space="preserve">(IEEE) </w:t>
      </w:r>
      <w:hyperlink r:id="rId40" w:history="1">
        <w:r w:rsidRPr="005A0441">
          <w:rPr>
            <w:rStyle w:val="Hipervnculo"/>
            <w:lang w:val="en-US"/>
          </w:rPr>
          <w:t>https://pitt.libguides.com/citationhelp/ieee</w:t>
        </w:r>
      </w:hyperlink>
    </w:p>
    <w:p w14:paraId="0FF0AEAC" w14:textId="77777777" w:rsidR="00707605" w:rsidRPr="002F73BF" w:rsidRDefault="00707605" w:rsidP="00707605">
      <w:pPr>
        <w:ind w:firstLine="0"/>
        <w:rPr>
          <w:lang w:val="en-US"/>
        </w:rPr>
        <w:sectPr w:rsidR="00707605" w:rsidRPr="002F73BF" w:rsidSect="00A80188">
          <w:headerReference w:type="first" r:id="rId41"/>
          <w:type w:val="oddPage"/>
          <w:pgSz w:w="11906" w:h="16838"/>
          <w:pgMar w:top="1417" w:right="1701" w:bottom="1417" w:left="1701" w:header="624" w:footer="397" w:gutter="0"/>
          <w:cols w:space="708"/>
          <w:titlePg/>
          <w:docGrid w:linePitch="360"/>
        </w:sectPr>
      </w:pPr>
    </w:p>
    <w:p w14:paraId="1F69BE20" w14:textId="77777777" w:rsidR="00707605" w:rsidRDefault="00707605" w:rsidP="00707605">
      <w:pPr>
        <w:pStyle w:val="Anexos"/>
      </w:pPr>
      <w:proofErr w:type="gramStart"/>
      <w:r>
        <w:lastRenderedPageBreak/>
        <w:t>Fundamentos  de</w:t>
      </w:r>
      <w:proofErr w:type="gramEnd"/>
      <w:r>
        <w:t xml:space="preserve"> probabilidad</w:t>
      </w:r>
    </w:p>
    <w:p w14:paraId="36AF8999" w14:textId="77777777" w:rsidR="00707605" w:rsidRDefault="00707605" w:rsidP="00707605">
      <w:pPr>
        <w:pStyle w:val="Ttulo2"/>
        <w:numPr>
          <w:ilvl w:val="0"/>
          <w:numId w:val="0"/>
        </w:numPr>
        <w:ind w:left="792" w:hanging="432"/>
      </w:pPr>
      <w:r>
        <w:t>A.1. Eventos y Probabilidad</w:t>
      </w:r>
    </w:p>
    <w:p w14:paraId="073E805D" w14:textId="77777777" w:rsidR="00707605" w:rsidRDefault="00707605" w:rsidP="00707605">
      <w:pPr>
        <w:pStyle w:val="EstiloPrimeralnea0cm"/>
      </w:pPr>
      <w:r>
        <w:t xml:space="preserve">En el apartado 2.2.1.1 se ha mencionado la probabilidad de que un evento ocurra, que es el número de casos posibles dividido entre el número de casos posibles. Una de las cosas importantes </w:t>
      </w:r>
      <w:proofErr w:type="gramStart"/>
      <w:r>
        <w:t>a</w:t>
      </w:r>
      <w:proofErr w:type="gramEnd"/>
      <w:r>
        <w:t xml:space="preserve"> tener en cuenta son los eventos cuando aparecen varios simultáneamente.</w:t>
      </w:r>
    </w:p>
    <w:p w14:paraId="03CF11BB" w14:textId="77777777" w:rsidR="00707605" w:rsidRDefault="00707605" w:rsidP="00707605">
      <w:pPr>
        <w:ind w:firstLine="0"/>
      </w:pPr>
      <w:r>
        <w:t>Hay que distinguir entre:</w:t>
      </w:r>
    </w:p>
    <w:p w14:paraId="39E7F146" w14:textId="77777777" w:rsidR="00707605" w:rsidRDefault="00707605" w:rsidP="00707605">
      <w:pPr>
        <w:numPr>
          <w:ilvl w:val="0"/>
          <w:numId w:val="19"/>
        </w:numPr>
      </w:pPr>
      <w:r>
        <w:rPr>
          <w:b/>
        </w:rPr>
        <w:t>Eventos excluyentes</w:t>
      </w:r>
      <w:r>
        <w:t>: son eventos que no pueden ocurrir simultáneamente. Por ejemplo, “La carta es de Picas” (P=1/4) y “La carta es de Corazones” (P=1/4) son eventos que no pueden ocurrir simultáneamente.</w:t>
      </w:r>
    </w:p>
    <w:p w14:paraId="121FE911" w14:textId="77777777" w:rsidR="00707605" w:rsidRDefault="00707605" w:rsidP="00707605">
      <w:pPr>
        <w:numPr>
          <w:ilvl w:val="0"/>
          <w:numId w:val="19"/>
        </w:numPr>
      </w:pPr>
      <w:r>
        <w:rPr>
          <w:b/>
        </w:rPr>
        <w:t>Eventos no excluyentes</w:t>
      </w:r>
      <w:r w:rsidRPr="007457D8">
        <w:t>:</w:t>
      </w:r>
      <w:r>
        <w:t xml:space="preserve"> son eventos que pueden ocurrir simultáneamente. Aquí tenemos que clasificar estos eventos por la relación que tienen entre ellos.</w:t>
      </w:r>
    </w:p>
    <w:p w14:paraId="6D3CF475" w14:textId="77777777" w:rsidR="00707605" w:rsidRDefault="00707605" w:rsidP="00707605">
      <w:pPr>
        <w:numPr>
          <w:ilvl w:val="1"/>
          <w:numId w:val="19"/>
        </w:numPr>
      </w:pPr>
      <w:r>
        <w:rPr>
          <w:b/>
        </w:rPr>
        <w:t>Eventos independientes</w:t>
      </w:r>
      <w:r w:rsidRPr="007034FF">
        <w:t>:</w:t>
      </w:r>
      <w:r>
        <w:rPr>
          <w:b/>
        </w:rPr>
        <w:t xml:space="preserve"> </w:t>
      </w:r>
      <w:r>
        <w:t xml:space="preserve">Son eventos que no tienen efecto uno en el otro. Por ejemplo, “Una carta es del palo de diamantes” (P=1/4) y “una carta es un nueve” (P=1/13) son dos eventos que pueden ocurrir simultáneamente. </w:t>
      </w:r>
    </w:p>
    <w:p w14:paraId="567B310D" w14:textId="77777777" w:rsidR="00707605" w:rsidRDefault="00707605" w:rsidP="00707605">
      <w:pPr>
        <w:numPr>
          <w:ilvl w:val="1"/>
          <w:numId w:val="19"/>
        </w:numPr>
      </w:pPr>
      <w:r>
        <w:rPr>
          <w:b/>
        </w:rPr>
        <w:t xml:space="preserve">Eventos dependientes: </w:t>
      </w:r>
      <w:r>
        <w:t xml:space="preserve">Son eventos que si influyen uno en el otro. Aquí también podemos considerar la probabilidad condicional de A teniendo B, que es la probabilidad de que, si ocurre B, A también ocurriera. </w:t>
      </w:r>
    </w:p>
    <w:p w14:paraId="4F15A600" w14:textId="77777777" w:rsidR="00707605" w:rsidRDefault="00707605" w:rsidP="00707605">
      <w:pPr>
        <w:ind w:firstLine="0"/>
      </w:pPr>
      <w:r>
        <w:lastRenderedPageBreak/>
        <w:t>La probabilidad de que ocurran ambos eventos dependientes es igual a la probabilidad de A multiplicado por la probabilidad condicional de B teniendo A, mientras que si los eventos son independientes si la probabilidad condicional de A teniendo B es igual a la probabilidad de A.</w:t>
      </w:r>
    </w:p>
    <w:p w14:paraId="0C8E2585" w14:textId="77777777" w:rsidR="00707605" w:rsidRDefault="00707605" w:rsidP="00707605">
      <w:pPr>
        <w:ind w:firstLine="0"/>
      </w:pPr>
      <w:proofErr w:type="gramStart"/>
      <w:r>
        <w:t>La nomenclatura a usar</w:t>
      </w:r>
      <w:proofErr w:type="gramEnd"/>
      <w:r>
        <w:t xml:space="preserve"> es la siguiente:</w:t>
      </w:r>
    </w:p>
    <w:p w14:paraId="444218C9" w14:textId="77777777" w:rsidR="00707605" w:rsidRDefault="00707605" w:rsidP="00707605">
      <w:pPr>
        <w:ind w:firstLine="0"/>
      </w:pPr>
      <w:proofErr w:type="gramStart"/>
      <w:r>
        <w:t>p(</w:t>
      </w:r>
      <w:proofErr w:type="gramEnd"/>
      <w:r>
        <w:t xml:space="preserve">A </w:t>
      </w:r>
      <w:r w:rsidR="00586521">
        <w:rPr>
          <w:rFonts w:ascii="Times New Roman" w:hAnsi="Times New Roman"/>
        </w:rPr>
        <w:t xml:space="preserve">∩ </w:t>
      </w:r>
      <w:r>
        <w:t xml:space="preserve">B) </w:t>
      </w:r>
      <w:r>
        <w:rPr>
          <w:rFonts w:ascii="Times New Roman" w:hAnsi="Times New Roman"/>
        </w:rPr>
        <w:t>≡</w:t>
      </w:r>
      <w:r>
        <w:t xml:space="preserve"> Probabilidad de que ocurran A y B. Es decir, probabilidad de A y B.</w:t>
      </w:r>
    </w:p>
    <w:p w14:paraId="36BDBD13" w14:textId="77777777" w:rsidR="00707605" w:rsidRDefault="00707605" w:rsidP="00707605">
      <w:pPr>
        <w:ind w:firstLine="0"/>
      </w:pPr>
      <w:proofErr w:type="gramStart"/>
      <w:r>
        <w:t>p(</w:t>
      </w:r>
      <w:proofErr w:type="gramEnd"/>
      <w:r>
        <w:t xml:space="preserve">A U B) </w:t>
      </w:r>
      <w:r>
        <w:rPr>
          <w:rFonts w:ascii="Times New Roman" w:hAnsi="Times New Roman"/>
        </w:rPr>
        <w:t>≡</w:t>
      </w:r>
      <w:r>
        <w:t xml:space="preserve"> Probabilidad de que ocurran A o B. Es decir, probabilidad de A o B. </w:t>
      </w:r>
    </w:p>
    <w:p w14:paraId="280B4484" w14:textId="77777777" w:rsidR="00707605" w:rsidRDefault="00707605" w:rsidP="00707605">
      <w:pPr>
        <w:ind w:firstLine="0"/>
      </w:pPr>
      <w:proofErr w:type="gramStart"/>
      <w:r>
        <w:t>p(</w:t>
      </w:r>
      <w:proofErr w:type="gramEnd"/>
      <w:r>
        <w:t xml:space="preserve">A | B) </w:t>
      </w:r>
      <w:r>
        <w:rPr>
          <w:rFonts w:ascii="Times New Roman" w:hAnsi="Times New Roman"/>
        </w:rPr>
        <w:t>≡</w:t>
      </w:r>
      <w:r>
        <w:t xml:space="preserve"> Probabilidad condicional de que ocurra A habiendo ocurrido B. Es decir, probabilidad de A teniendo B.</w:t>
      </w:r>
    </w:p>
    <w:p w14:paraId="535041C9" w14:textId="77777777" w:rsidR="00707605" w:rsidRDefault="00707605" w:rsidP="00707605">
      <w:pPr>
        <w:ind w:firstLine="0"/>
      </w:pPr>
      <w:r>
        <w:t>Y aquí tenemos algunas fórmulas sobre estas probabilidades:</w:t>
      </w:r>
    </w:p>
    <w:p w14:paraId="48F8A0F3" w14:textId="77777777" w:rsidR="00707605" w:rsidRDefault="00707605" w:rsidP="00707605">
      <w:pPr>
        <w:ind w:firstLine="0"/>
      </w:pPr>
      <w:proofErr w:type="gramStart"/>
      <w:r>
        <w:t>p(</w:t>
      </w:r>
      <w:proofErr w:type="gramEnd"/>
      <w:r>
        <w:t xml:space="preserve">A U B) = p(A) + p(B) – p(A </w:t>
      </w:r>
      <w:r>
        <w:rPr>
          <w:rFonts w:ascii="Times New Roman" w:hAnsi="Times New Roman"/>
        </w:rPr>
        <w:t>∩</w:t>
      </w:r>
      <w:r>
        <w:t xml:space="preserve"> B)</w:t>
      </w:r>
    </w:p>
    <w:p w14:paraId="05435775" w14:textId="77777777" w:rsidR="00707605" w:rsidRDefault="00707605" w:rsidP="00707605">
      <w:pPr>
        <w:ind w:firstLine="0"/>
      </w:pPr>
      <w:proofErr w:type="gramStart"/>
      <w:r>
        <w:t>p(</w:t>
      </w:r>
      <w:proofErr w:type="gramEnd"/>
      <w:r>
        <w:t xml:space="preserve">A </w:t>
      </w:r>
      <w:r>
        <w:rPr>
          <w:rFonts w:ascii="Times New Roman" w:hAnsi="Times New Roman"/>
        </w:rPr>
        <w:t>∩</w:t>
      </w:r>
      <w:r>
        <w:t xml:space="preserve"> B)</w:t>
      </w:r>
      <w:r>
        <w:rPr>
          <w:vertAlign w:val="subscript"/>
        </w:rPr>
        <w:t xml:space="preserve"> </w:t>
      </w:r>
      <w:r>
        <w:t>= p(A)*p(B | A)</w:t>
      </w:r>
    </w:p>
    <w:p w14:paraId="037EDA6E" w14:textId="77777777" w:rsidR="00707605" w:rsidRDefault="00707605" w:rsidP="00707605">
      <w:pPr>
        <w:ind w:firstLine="0"/>
      </w:pPr>
      <w:r>
        <w:t>Teniendo en cuenta que los eventos excluyentes no pueden ocurrir simultáneamente (</w:t>
      </w:r>
      <w:proofErr w:type="gramStart"/>
      <w:r>
        <w:t>p(</w:t>
      </w:r>
      <w:proofErr w:type="gramEnd"/>
      <w:r>
        <w:t xml:space="preserve">A </w:t>
      </w:r>
      <w:r>
        <w:rPr>
          <w:rFonts w:ascii="Times New Roman" w:hAnsi="Times New Roman"/>
        </w:rPr>
        <w:t>∩</w:t>
      </w:r>
      <w:r>
        <w:t xml:space="preserve"> B)</w:t>
      </w:r>
      <w:r>
        <w:rPr>
          <w:vertAlign w:val="subscript"/>
        </w:rPr>
        <w:t>excluyentes</w:t>
      </w:r>
      <w:r>
        <w:t xml:space="preserve"> = 0), podemos simplificar la primera fórmula para los eventos excluyentes:</w:t>
      </w:r>
    </w:p>
    <w:p w14:paraId="348E66E8" w14:textId="77777777" w:rsidR="00707605" w:rsidRDefault="00707605" w:rsidP="00707605">
      <w:pPr>
        <w:ind w:firstLine="0"/>
      </w:pPr>
      <w:proofErr w:type="gramStart"/>
      <w:r>
        <w:t>p(</w:t>
      </w:r>
      <w:proofErr w:type="gramEnd"/>
      <w:r>
        <w:t>A U B)</w:t>
      </w:r>
      <w:r>
        <w:rPr>
          <w:vertAlign w:val="subscript"/>
        </w:rPr>
        <w:t>excluyentes</w:t>
      </w:r>
      <w:r>
        <w:t xml:space="preserve"> = p(A) + p(B)</w:t>
      </w:r>
    </w:p>
    <w:p w14:paraId="560EADEB" w14:textId="77777777" w:rsidR="00707605" w:rsidRDefault="00707605" w:rsidP="00707605">
      <w:pPr>
        <w:ind w:firstLine="0"/>
      </w:pPr>
      <w:r>
        <w:t>Tal y como hemos comentado antes, para eventos independientes, la probabilidad del evento B teniendo A es igual a la probabilidad de B, por lo que podemos simplificar la segunda ecuación:</w:t>
      </w:r>
    </w:p>
    <w:p w14:paraId="0C32EFD5" w14:textId="77777777" w:rsidR="00707605" w:rsidRDefault="00707605" w:rsidP="00707605">
      <w:pPr>
        <w:ind w:firstLine="0"/>
      </w:pPr>
      <w:proofErr w:type="gramStart"/>
      <w:r>
        <w:t>p(</w:t>
      </w:r>
      <w:proofErr w:type="gramEnd"/>
      <w:r>
        <w:t xml:space="preserve">A </w:t>
      </w:r>
      <w:r>
        <w:rPr>
          <w:rFonts w:ascii="Times New Roman" w:hAnsi="Times New Roman"/>
        </w:rPr>
        <w:t>∩</w:t>
      </w:r>
      <w:r>
        <w:t xml:space="preserve"> B)</w:t>
      </w:r>
      <w:r>
        <w:rPr>
          <w:vertAlign w:val="subscript"/>
        </w:rPr>
        <w:t>independientes</w:t>
      </w:r>
      <w:r>
        <w:t xml:space="preserve"> = p(A)*p(B)</w:t>
      </w:r>
    </w:p>
    <w:p w14:paraId="19278198" w14:textId="77777777" w:rsidR="00707605" w:rsidRDefault="00707605" w:rsidP="00707605">
      <w:pPr>
        <w:ind w:firstLine="0"/>
      </w:pPr>
      <w:r>
        <w:t>Mientras que para eventos dependientes es:</w:t>
      </w:r>
    </w:p>
    <w:p w14:paraId="1BA35513" w14:textId="77777777" w:rsidR="00707605" w:rsidRDefault="00707605" w:rsidP="00707605">
      <w:pPr>
        <w:ind w:firstLine="0"/>
      </w:pPr>
      <w:r>
        <w:t>Además de estas fórmulas, podemos utilizar las siguientes propiedades de los eventos:</w:t>
      </w:r>
    </w:p>
    <w:p w14:paraId="64037DDC" w14:textId="77777777" w:rsidR="00707605" w:rsidRDefault="00707605" w:rsidP="00707605">
      <w:pPr>
        <w:ind w:firstLine="0"/>
      </w:pPr>
      <w:r>
        <w:t>0 ≤ p(A) ≤ 1 (para cualquier A)</w:t>
      </w:r>
    </w:p>
    <w:p w14:paraId="75005775" w14:textId="77777777" w:rsidR="00707605" w:rsidRPr="00776F56" w:rsidRDefault="00707605" w:rsidP="00707605">
      <w:pPr>
        <w:ind w:firstLine="0"/>
        <w:rPr>
          <w:lang w:val="en-GB"/>
        </w:rPr>
      </w:pPr>
      <w:r w:rsidRPr="00776F56">
        <w:rPr>
          <w:lang w:val="en-GB"/>
        </w:rPr>
        <w:t>p(C) = 1</w:t>
      </w:r>
    </w:p>
    <w:p w14:paraId="29280AFB" w14:textId="77777777" w:rsidR="00707605" w:rsidRPr="00776F56" w:rsidRDefault="00707605" w:rsidP="00707605">
      <w:pPr>
        <w:ind w:firstLine="0"/>
        <w:rPr>
          <w:lang w:val="en-GB"/>
        </w:rPr>
      </w:pPr>
      <w:r w:rsidRPr="00776F56">
        <w:rPr>
          <w:lang w:val="en-GB"/>
        </w:rPr>
        <w:t>p(I) = 0</w:t>
      </w:r>
    </w:p>
    <w:p w14:paraId="003A132F" w14:textId="77777777" w:rsidR="00707605" w:rsidRPr="00776F56" w:rsidRDefault="00707605" w:rsidP="00707605">
      <w:pPr>
        <w:ind w:firstLine="0"/>
        <w:rPr>
          <w:lang w:val="en-GB"/>
        </w:rPr>
      </w:pPr>
      <w:r w:rsidRPr="00776F56">
        <w:rPr>
          <w:lang w:val="en-GB"/>
        </w:rPr>
        <w:t>p(A) + p (Ā) = 1 -&gt; p (Ā) = 1 - p(A)</w:t>
      </w:r>
    </w:p>
    <w:p w14:paraId="4EFE96F0" w14:textId="77777777" w:rsidR="00707605" w:rsidRDefault="00707605" w:rsidP="00707605">
      <w:pPr>
        <w:ind w:firstLine="0"/>
      </w:pPr>
      <w:r>
        <w:t>Siendo:</w:t>
      </w:r>
    </w:p>
    <w:p w14:paraId="17F15D1E" w14:textId="77777777" w:rsidR="00707605" w:rsidRDefault="00707605" w:rsidP="00707605">
      <w:pPr>
        <w:ind w:firstLine="0"/>
      </w:pPr>
      <w:r>
        <w:t>p(Ā)</w:t>
      </w:r>
      <w:r w:rsidRPr="0036112F">
        <w:t xml:space="preserve"> </w:t>
      </w:r>
      <w:r w:rsidRPr="0036112F">
        <w:rPr>
          <w:rFonts w:ascii="Times New Roman" w:hAnsi="Times New Roman"/>
        </w:rPr>
        <w:t>≡</w:t>
      </w:r>
      <w:r w:rsidRPr="0036112F">
        <w:t xml:space="preserve"> Probabilidad de que A no ocurra.</w:t>
      </w:r>
    </w:p>
    <w:p w14:paraId="218E074A" w14:textId="77777777" w:rsidR="00707605" w:rsidRPr="0059540E" w:rsidRDefault="00707605" w:rsidP="00707605">
      <w:pPr>
        <w:ind w:firstLine="0"/>
      </w:pPr>
      <w:r>
        <w:t xml:space="preserve">C </w:t>
      </w:r>
      <w:r w:rsidRPr="0059540E">
        <w:rPr>
          <w:rFonts w:ascii="Times New Roman" w:hAnsi="Times New Roman"/>
        </w:rPr>
        <w:t>≡</w:t>
      </w:r>
      <w:r w:rsidRPr="0059540E">
        <w:t xml:space="preserve"> Evento verdadero</w:t>
      </w:r>
    </w:p>
    <w:p w14:paraId="60BA6EFB" w14:textId="77777777" w:rsidR="00707605" w:rsidRDefault="00707605" w:rsidP="00707605">
      <w:pPr>
        <w:ind w:firstLine="0"/>
      </w:pPr>
      <w:r w:rsidRPr="0059540E">
        <w:t xml:space="preserve">I </w:t>
      </w:r>
      <w:r w:rsidRPr="0059540E">
        <w:rPr>
          <w:rFonts w:ascii="Times New Roman" w:hAnsi="Times New Roman"/>
        </w:rPr>
        <w:t>≡</w:t>
      </w:r>
      <w:r w:rsidRPr="0059540E">
        <w:t xml:space="preserve"> Evento imposible</w:t>
      </w:r>
    </w:p>
    <w:p w14:paraId="6B408FDD" w14:textId="77777777" w:rsidR="00707605" w:rsidRDefault="00707605" w:rsidP="00707605">
      <w:pPr>
        <w:pStyle w:val="Ttulo2"/>
        <w:numPr>
          <w:ilvl w:val="0"/>
          <w:numId w:val="0"/>
        </w:numPr>
        <w:ind w:left="792" w:hanging="432"/>
      </w:pPr>
      <w:r>
        <w:lastRenderedPageBreak/>
        <w:t>A.2. Distribuciones y Varianza</w:t>
      </w:r>
    </w:p>
    <w:p w14:paraId="26DBF4B8" w14:textId="77777777" w:rsidR="00707605" w:rsidRDefault="00707605" w:rsidP="00707605">
      <w:pPr>
        <w:pStyle w:val="EstiloPrimeralnea0cm"/>
      </w:pPr>
      <w:r>
        <w:t>Una vez tenemos las bases de la probabilidad de un evento o de eventos controlados, es necesario ampliar esta información para considerar diferentes probabilidades simultáneamente, pudiendo englobar los posibles resultados y sus respectivas probabilidades de un evento como una distribución de probabilidad.</w:t>
      </w:r>
    </w:p>
    <w:p w14:paraId="5F47EBD1" w14:textId="77777777" w:rsidR="00707605" w:rsidRDefault="00707605" w:rsidP="00707605">
      <w:pPr>
        <w:ind w:firstLine="0"/>
      </w:pPr>
      <w:r>
        <w:t xml:space="preserve">Para el estudio del Texas </w:t>
      </w:r>
      <w:proofErr w:type="spellStart"/>
      <w:r>
        <w:t>Hold’em</w:t>
      </w:r>
      <w:proofErr w:type="spellEnd"/>
      <w:r>
        <w:t xml:space="preserve">, esta distribución es un elemento que nos ayuda a intentar estimar las posibles manos que puedan tener los oponentes. Si bien al comienzo de la partida, la distribución de probabilidades de cada jugador es idéntica, a medida que avanzan las fases, se van incluyendo nuevos factores </w:t>
      </w:r>
      <w:proofErr w:type="gramStart"/>
      <w:r>
        <w:t>a</w:t>
      </w:r>
      <w:proofErr w:type="gramEnd"/>
      <w:r>
        <w:t xml:space="preserve"> tener en cuenta que permite estimar esa probabilidad de otra manera (tales como las cartas en la mesa, las cartas en nuestra mano, las apuestas…).</w:t>
      </w:r>
    </w:p>
    <w:p w14:paraId="652E9ADF" w14:textId="77777777" w:rsidR="00707605" w:rsidRDefault="00707605" w:rsidP="00707605">
      <w:pPr>
        <w:ind w:firstLine="0"/>
      </w:pPr>
      <w:r>
        <w:t>Cuando una distribución de probabilidad X tiene valores numéricos asociados a cada uno de los posibles resultados, dichas distribuciones de probabilidad tienen dos valores característicos que, en conjunto, describen la mayor parte de las distribuciones: valor esperado (&lt;X&gt;) y varianza (V</w:t>
      </w:r>
      <w:r>
        <w:rPr>
          <w:vertAlign w:val="subscript"/>
        </w:rPr>
        <w:t>X</w:t>
      </w:r>
      <w:r>
        <w:t>).</w:t>
      </w:r>
    </w:p>
    <w:p w14:paraId="47F85712" w14:textId="77777777" w:rsidR="00707605" w:rsidRDefault="00707605" w:rsidP="00707605">
      <w:pPr>
        <w:ind w:firstLine="0"/>
      </w:pPr>
      <w:r>
        <w:t>Para una distribución de probabilidad X, con n posibles resultados de valor x</w:t>
      </w:r>
      <w:r>
        <w:rPr>
          <w:vertAlign w:val="subscript"/>
        </w:rPr>
        <w:t>i</w:t>
      </w:r>
      <w:r>
        <w:t xml:space="preserve"> y cada uno con una probabilidad p</w:t>
      </w:r>
      <w:r>
        <w:rPr>
          <w:vertAlign w:val="subscript"/>
        </w:rPr>
        <w:t>i</w:t>
      </w:r>
      <w:r>
        <w:t xml:space="preserve">, el valor esperado &lt;X&gt; es: </w:t>
      </w:r>
    </w:p>
    <w:p w14:paraId="1D312342" w14:textId="77777777" w:rsidR="00707605" w:rsidRDefault="00707605" w:rsidP="00707605">
      <w:pPr>
        <w:ind w:firstLine="0"/>
        <w:rPr>
          <w:vertAlign w:val="subscript"/>
        </w:rPr>
      </w:pPr>
      <w:r>
        <w:t xml:space="preserve">&lt;X&gt; = </w:t>
      </w:r>
      <w:r>
        <w:rPr>
          <w:vertAlign w:val="superscript"/>
        </w:rPr>
        <w:t>n</w:t>
      </w:r>
      <w:r>
        <w:t>∑</w:t>
      </w:r>
      <w:r w:rsidRPr="00D353A6">
        <w:rPr>
          <w:vertAlign w:val="subscript"/>
        </w:rPr>
        <w:t xml:space="preserve"> </w:t>
      </w:r>
      <w:r>
        <w:rPr>
          <w:vertAlign w:val="subscript"/>
        </w:rPr>
        <w:t xml:space="preserve">i=1 </w:t>
      </w:r>
      <w:proofErr w:type="spellStart"/>
      <w:r>
        <w:t>p</w:t>
      </w:r>
      <w:r>
        <w:rPr>
          <w:vertAlign w:val="subscript"/>
        </w:rPr>
        <w:t>i</w:t>
      </w:r>
      <w:r>
        <w:t>x</w:t>
      </w:r>
      <w:r>
        <w:rPr>
          <w:vertAlign w:val="subscript"/>
        </w:rPr>
        <w:t>i</w:t>
      </w:r>
      <w:proofErr w:type="spellEnd"/>
    </w:p>
    <w:p w14:paraId="01226D07" w14:textId="77777777" w:rsidR="00707605" w:rsidRDefault="00707605" w:rsidP="00707605">
      <w:pPr>
        <w:ind w:firstLine="0"/>
      </w:pPr>
      <w:r>
        <w:t>La varianza, por su parte, es una medida de la desviación de los resultados de lo esperado en una distribución. Este valor siempre es positivo</w:t>
      </w:r>
    </w:p>
    <w:p w14:paraId="20BD550D" w14:textId="77777777" w:rsidR="00707605" w:rsidRDefault="00707605" w:rsidP="00707605">
      <w:pPr>
        <w:ind w:firstLine="0"/>
      </w:pPr>
    </w:p>
    <w:p w14:paraId="1A748D59" w14:textId="77777777" w:rsidR="00707605" w:rsidRDefault="00707605" w:rsidP="00707605">
      <w:pPr>
        <w:ind w:firstLine="0"/>
      </w:pPr>
    </w:p>
    <w:p w14:paraId="045F421A" w14:textId="77777777" w:rsidR="00707605" w:rsidRDefault="00707605" w:rsidP="00707605">
      <w:pPr>
        <w:ind w:firstLine="0"/>
      </w:pPr>
      <w:r>
        <w:t>Para una distribución de probabilidad X, con n posibles resultados de valor x</w:t>
      </w:r>
      <w:r>
        <w:rPr>
          <w:vertAlign w:val="subscript"/>
        </w:rPr>
        <w:t>i</w:t>
      </w:r>
      <w:r>
        <w:t xml:space="preserve"> y cada uno con una probabilidad p</w:t>
      </w:r>
      <w:r>
        <w:rPr>
          <w:vertAlign w:val="subscript"/>
        </w:rPr>
        <w:t>i</w:t>
      </w:r>
      <w:r>
        <w:t xml:space="preserve">, la varianza </w:t>
      </w:r>
      <w:proofErr w:type="spellStart"/>
      <w:r>
        <w:t>V</w:t>
      </w:r>
      <w:r>
        <w:rPr>
          <w:vertAlign w:val="subscript"/>
        </w:rPr>
        <w:t>x</w:t>
      </w:r>
      <w:proofErr w:type="spellEnd"/>
      <w:r>
        <w:t xml:space="preserve"> es: </w:t>
      </w:r>
    </w:p>
    <w:p w14:paraId="55778219" w14:textId="77777777" w:rsidR="00707605" w:rsidRPr="001A336A" w:rsidRDefault="00707605" w:rsidP="00707605">
      <w:pPr>
        <w:ind w:firstLine="0"/>
      </w:pPr>
      <w:proofErr w:type="spellStart"/>
      <w:r>
        <w:t>V</w:t>
      </w:r>
      <w:r>
        <w:rPr>
          <w:vertAlign w:val="subscript"/>
        </w:rPr>
        <w:t>x</w:t>
      </w:r>
      <w:proofErr w:type="spellEnd"/>
      <w:r>
        <w:t xml:space="preserve">= </w:t>
      </w:r>
      <w:r>
        <w:rPr>
          <w:vertAlign w:val="superscript"/>
        </w:rPr>
        <w:t>n</w:t>
      </w:r>
      <w:r>
        <w:t>∑</w:t>
      </w:r>
      <w:r w:rsidRPr="00D353A6">
        <w:rPr>
          <w:vertAlign w:val="subscript"/>
        </w:rPr>
        <w:t xml:space="preserve"> </w:t>
      </w:r>
      <w:r>
        <w:rPr>
          <w:vertAlign w:val="subscript"/>
        </w:rPr>
        <w:t xml:space="preserve">i=1 </w:t>
      </w:r>
      <w:proofErr w:type="gramStart"/>
      <w:r>
        <w:t>p</w:t>
      </w:r>
      <w:r>
        <w:rPr>
          <w:vertAlign w:val="subscript"/>
        </w:rPr>
        <w:t>i</w:t>
      </w:r>
      <w:r w:rsidRPr="001A336A">
        <w:t>(</w:t>
      </w:r>
      <w:proofErr w:type="gramEnd"/>
      <w:r>
        <w:t>x</w:t>
      </w:r>
      <w:r>
        <w:rPr>
          <w:vertAlign w:val="subscript"/>
        </w:rPr>
        <w:t>i</w:t>
      </w:r>
      <w:r>
        <w:t xml:space="preserve"> - &lt;X&gt;)</w:t>
      </w:r>
      <w:r>
        <w:rPr>
          <w:vertAlign w:val="superscript"/>
        </w:rPr>
        <w:t>2</w:t>
      </w:r>
    </w:p>
    <w:p w14:paraId="64C6E670" w14:textId="77777777" w:rsidR="00707605" w:rsidRDefault="00707605" w:rsidP="00707605">
      <w:pPr>
        <w:ind w:firstLine="0"/>
      </w:pPr>
      <w:r>
        <w:t xml:space="preserve">La varianza nos ayuda para poder valorar las ganancias, pues una estrategia arriesgada y agresiva tendrá una varianza mucho mayor a una estrategia segura y pasiva, ya que los resultados de las apuestas estarán mucho más alejados de la media (ya que las ganancias serán mayores, pero las cantidades apostadas perdidas también lo serán). </w:t>
      </w:r>
    </w:p>
    <w:p w14:paraId="3D8347AE" w14:textId="77777777" w:rsidR="00707605" w:rsidRDefault="00707605" w:rsidP="00707605">
      <w:pPr>
        <w:ind w:firstLine="0"/>
      </w:pPr>
      <w:r>
        <w:t>Teniendo en cuenta que el valor de la varianza es un valor resultado de un cuadrado, no siempre es fácil comparar dos eventos (y, mucho menos, valor esperado con varianza). Para eso existe la desviación (σ), que es la raíz cuadrada de la varianza.</w:t>
      </w:r>
    </w:p>
    <w:p w14:paraId="7061B4C0" w14:textId="77777777" w:rsidR="00707605" w:rsidRDefault="00707605" w:rsidP="00707605">
      <w:pPr>
        <w:ind w:firstLine="0"/>
      </w:pPr>
      <w:r>
        <w:t>σ =√</w:t>
      </w:r>
      <w:proofErr w:type="gramStart"/>
      <w:r>
        <w:t>V  -</w:t>
      </w:r>
      <w:proofErr w:type="gramEnd"/>
      <w:r>
        <w:t>&gt; σ</w:t>
      </w:r>
      <w:r>
        <w:rPr>
          <w:vertAlign w:val="superscript"/>
        </w:rPr>
        <w:t>2</w:t>
      </w:r>
      <w:r>
        <w:t>= V</w:t>
      </w:r>
    </w:p>
    <w:p w14:paraId="6F602215" w14:textId="77777777" w:rsidR="00707605" w:rsidDel="00AB793F" w:rsidRDefault="00707605" w:rsidP="00707605">
      <w:pPr>
        <w:ind w:firstLine="0"/>
        <w:rPr>
          <w:del w:id="2150" w:author="Álvaro Gonzalez" w:date="2020-06-16T15:51:00Z"/>
        </w:rPr>
      </w:pPr>
      <w:r>
        <w:lastRenderedPageBreak/>
        <w:t xml:space="preserve">A pesar de esto, la varianza y la desviación solo sirven como valor decisivo en caso de tener que estudiar el riesgo de apostar, para el resto de </w:t>
      </w:r>
      <w:proofErr w:type="gramStart"/>
      <w:r>
        <w:t>casos</w:t>
      </w:r>
      <w:proofErr w:type="gramEnd"/>
      <w:r>
        <w:t xml:space="preserve"> serán un valor meramente descriptivo.</w:t>
      </w:r>
    </w:p>
    <w:p w14:paraId="5608750A" w14:textId="67D46652" w:rsidR="00707605" w:rsidRPr="00D353A6" w:rsidRDefault="00707605" w:rsidP="00707605">
      <w:pPr>
        <w:ind w:firstLine="0"/>
      </w:pPr>
      <w:del w:id="2151" w:author="Álvaro Gonzalez" w:date="2020-06-16T15:51:00Z">
        <w:r w:rsidDel="00AB793F">
          <w:delText>(INTRODUCIR EN LATEX TEORÍA SOBRE DISTRIBUCIONES, TEOREMA DEL LIMITE CENTRAL Y DISTRIBUCIONES NORMALES, CAPITULOS 2 Y COMIENZO DE CAPITULO 3 DE MATHEMATICS OF POKER)</w:delText>
        </w:r>
      </w:del>
    </w:p>
    <w:p w14:paraId="1D7EF2C0" w14:textId="77777777" w:rsidR="00707605" w:rsidRPr="00FB400F" w:rsidRDefault="00707605" w:rsidP="00707605">
      <w:pPr>
        <w:pStyle w:val="EstiloPrimeralnea0cm"/>
      </w:pPr>
    </w:p>
    <w:p w14:paraId="2A337BBB" w14:textId="77777777" w:rsidR="00707605" w:rsidRPr="00A11F2B" w:rsidRDefault="00707605" w:rsidP="00707605">
      <w:pPr>
        <w:pStyle w:val="EstiloPrimeralnea0cm"/>
      </w:pPr>
    </w:p>
    <w:p w14:paraId="141E6F75" w14:textId="5A6643C2" w:rsidR="00A11F2B" w:rsidRDefault="00A11F2B" w:rsidP="00A11F2B">
      <w:pPr>
        <w:pStyle w:val="EstiloPrimeralnea0cm"/>
        <w:rPr>
          <w:ins w:id="2152" w:author="Álvaro Gonzalez" w:date="2020-06-16T15:51:00Z"/>
        </w:rPr>
      </w:pPr>
    </w:p>
    <w:p w14:paraId="20425FDE" w14:textId="2D647AD3" w:rsidR="00AB793F" w:rsidRDefault="00AB793F" w:rsidP="00AB793F">
      <w:pPr>
        <w:rPr>
          <w:ins w:id="2153" w:author="Álvaro Gonzalez" w:date="2020-06-16T15:51:00Z"/>
        </w:rPr>
      </w:pPr>
    </w:p>
    <w:p w14:paraId="02C8CCD1" w14:textId="6C66316F" w:rsidR="00AB793F" w:rsidRDefault="00AB793F" w:rsidP="00AB793F">
      <w:pPr>
        <w:rPr>
          <w:ins w:id="2154" w:author="Álvaro Gonzalez" w:date="2020-06-16T15:51:00Z"/>
        </w:rPr>
      </w:pPr>
    </w:p>
    <w:p w14:paraId="2783626B" w14:textId="76636D6C" w:rsidR="00AB793F" w:rsidRDefault="00AB793F" w:rsidP="00AB793F">
      <w:pPr>
        <w:rPr>
          <w:ins w:id="2155" w:author="Álvaro Gonzalez" w:date="2020-06-16T15:51:00Z"/>
        </w:rPr>
      </w:pPr>
    </w:p>
    <w:p w14:paraId="5F69BE2C" w14:textId="76B17439" w:rsidR="00AB793F" w:rsidRDefault="00AB793F" w:rsidP="00AB793F">
      <w:pPr>
        <w:rPr>
          <w:ins w:id="2156" w:author="Álvaro Gonzalez" w:date="2020-06-16T15:51:00Z"/>
        </w:rPr>
      </w:pPr>
    </w:p>
    <w:p w14:paraId="10C4B189" w14:textId="64DB8DF0" w:rsidR="00AB793F" w:rsidRDefault="00AB793F" w:rsidP="00AB793F">
      <w:pPr>
        <w:rPr>
          <w:ins w:id="2157" w:author="Álvaro Gonzalez" w:date="2020-06-16T15:51:00Z"/>
        </w:rPr>
      </w:pPr>
    </w:p>
    <w:p w14:paraId="55E120BB" w14:textId="38B17908" w:rsidR="00AB793F" w:rsidRDefault="00AB793F" w:rsidP="00AB793F">
      <w:pPr>
        <w:rPr>
          <w:ins w:id="2158" w:author="Álvaro Gonzalez" w:date="2020-06-16T15:51:00Z"/>
        </w:rPr>
      </w:pPr>
    </w:p>
    <w:p w14:paraId="0B7CEC3F" w14:textId="527FD32D" w:rsidR="00AB793F" w:rsidRDefault="00AB793F" w:rsidP="00AB793F">
      <w:pPr>
        <w:rPr>
          <w:ins w:id="2159" w:author="Álvaro Gonzalez" w:date="2020-06-16T15:51:00Z"/>
        </w:rPr>
      </w:pPr>
    </w:p>
    <w:p w14:paraId="0CD53839" w14:textId="6ADA9222" w:rsidR="00AB793F" w:rsidRDefault="00AB793F" w:rsidP="00AB793F">
      <w:pPr>
        <w:rPr>
          <w:ins w:id="2160" w:author="Álvaro Gonzalez" w:date="2020-06-16T15:51:00Z"/>
        </w:rPr>
      </w:pPr>
    </w:p>
    <w:p w14:paraId="5E2521BA" w14:textId="518BD4AE" w:rsidR="00AB793F" w:rsidRDefault="00AB793F" w:rsidP="00AB793F">
      <w:pPr>
        <w:rPr>
          <w:ins w:id="2161" w:author="Álvaro Gonzalez" w:date="2020-06-16T15:51:00Z"/>
        </w:rPr>
      </w:pPr>
    </w:p>
    <w:p w14:paraId="7C6AF791" w14:textId="2EA86625" w:rsidR="00AB793F" w:rsidRDefault="00AB793F" w:rsidP="00AB793F">
      <w:pPr>
        <w:rPr>
          <w:ins w:id="2162" w:author="Álvaro Gonzalez" w:date="2020-06-16T15:51:00Z"/>
        </w:rPr>
      </w:pPr>
    </w:p>
    <w:p w14:paraId="0D6365A6" w14:textId="393F3A5E" w:rsidR="00AB793F" w:rsidRDefault="00AB793F" w:rsidP="00AB793F">
      <w:pPr>
        <w:rPr>
          <w:ins w:id="2163" w:author="Álvaro Gonzalez" w:date="2020-06-16T15:51:00Z"/>
        </w:rPr>
      </w:pPr>
    </w:p>
    <w:p w14:paraId="49AEF04E" w14:textId="5745B71A" w:rsidR="00AB793F" w:rsidRDefault="00AB793F" w:rsidP="00AB793F">
      <w:pPr>
        <w:rPr>
          <w:ins w:id="2164" w:author="Álvaro Gonzalez" w:date="2020-06-16T15:51:00Z"/>
        </w:rPr>
      </w:pPr>
    </w:p>
    <w:p w14:paraId="288E4753" w14:textId="7552FDB0" w:rsidR="00AB793F" w:rsidRDefault="00AB793F" w:rsidP="00AB793F">
      <w:pPr>
        <w:rPr>
          <w:ins w:id="2165" w:author="Álvaro Gonzalez" w:date="2020-06-16T15:51:00Z"/>
        </w:rPr>
      </w:pPr>
    </w:p>
    <w:p w14:paraId="0BDB2E2B" w14:textId="7286EA61" w:rsidR="00AB793F" w:rsidRDefault="00AB793F" w:rsidP="00AB793F">
      <w:pPr>
        <w:rPr>
          <w:ins w:id="2166" w:author="Álvaro Gonzalez" w:date="2020-06-16T15:51:00Z"/>
        </w:rPr>
      </w:pPr>
    </w:p>
    <w:p w14:paraId="3CDA855F" w14:textId="263B6A5A" w:rsidR="00AB793F" w:rsidRDefault="00AB793F" w:rsidP="00AB793F">
      <w:pPr>
        <w:rPr>
          <w:ins w:id="2167" w:author="Álvaro Gonzalez" w:date="2020-06-16T15:51:00Z"/>
        </w:rPr>
      </w:pPr>
    </w:p>
    <w:p w14:paraId="506BB432" w14:textId="4EECB02A" w:rsidR="00AB793F" w:rsidRDefault="00AB793F" w:rsidP="00AB793F">
      <w:pPr>
        <w:rPr>
          <w:ins w:id="2168" w:author="Álvaro Gonzalez" w:date="2020-06-16T15:51:00Z"/>
        </w:rPr>
      </w:pPr>
    </w:p>
    <w:p w14:paraId="692F1877" w14:textId="4ECA8BEF" w:rsidR="00AB793F" w:rsidRDefault="00AB793F" w:rsidP="00AB793F">
      <w:pPr>
        <w:rPr>
          <w:ins w:id="2169" w:author="Álvaro Gonzalez" w:date="2020-06-16T15:51:00Z"/>
        </w:rPr>
      </w:pPr>
    </w:p>
    <w:p w14:paraId="4B672F95" w14:textId="50994636" w:rsidR="00AB793F" w:rsidRDefault="00AB793F" w:rsidP="00AB793F">
      <w:pPr>
        <w:rPr>
          <w:ins w:id="2170" w:author="Álvaro Gonzalez" w:date="2020-06-16T15:51:00Z"/>
        </w:rPr>
      </w:pPr>
    </w:p>
    <w:p w14:paraId="232772B7" w14:textId="3B689BF1" w:rsidR="00AB793F" w:rsidRDefault="00AB793F" w:rsidP="00AB793F">
      <w:pPr>
        <w:rPr>
          <w:ins w:id="2171" w:author="Álvaro Gonzalez" w:date="2020-06-16T15:51:00Z"/>
        </w:rPr>
      </w:pPr>
    </w:p>
    <w:p w14:paraId="37332EA3" w14:textId="419104FF" w:rsidR="00AB793F" w:rsidRDefault="00AB793F" w:rsidP="00AB793F">
      <w:pPr>
        <w:rPr>
          <w:ins w:id="2172" w:author="Álvaro Gonzalez" w:date="2020-06-16T15:51:00Z"/>
        </w:rPr>
      </w:pPr>
    </w:p>
    <w:p w14:paraId="7379860C" w14:textId="18186B47" w:rsidR="00AB793F" w:rsidRDefault="00AB793F" w:rsidP="00AB793F">
      <w:pPr>
        <w:rPr>
          <w:ins w:id="2173" w:author="Álvaro Gonzalez" w:date="2020-06-16T15:51:00Z"/>
        </w:rPr>
      </w:pPr>
    </w:p>
    <w:p w14:paraId="7BD85270" w14:textId="34DF961D" w:rsidR="00AB793F" w:rsidRDefault="00AB793F" w:rsidP="00AB793F">
      <w:pPr>
        <w:rPr>
          <w:ins w:id="2174" w:author="Álvaro Gonzalez" w:date="2020-06-16T15:51:00Z"/>
        </w:rPr>
      </w:pPr>
    </w:p>
    <w:p w14:paraId="735AD9C0" w14:textId="3D76A52D" w:rsidR="00AB793F" w:rsidRDefault="00AB793F" w:rsidP="00AB793F">
      <w:pPr>
        <w:pStyle w:val="Anexos"/>
        <w:rPr>
          <w:ins w:id="2175" w:author="Álvaro Gonzalez" w:date="2020-06-16T15:51:00Z"/>
        </w:rPr>
      </w:pPr>
      <w:ins w:id="2176" w:author="Álvaro Gonzalez" w:date="2020-06-16T15:52:00Z">
        <w:r>
          <w:lastRenderedPageBreak/>
          <w:t>Optimización de los tiempos de ejecución del algoritmo</w:t>
        </w:r>
      </w:ins>
    </w:p>
    <w:p w14:paraId="3597868E" w14:textId="4FCEBBB2" w:rsidR="00AB793F" w:rsidRDefault="00AB793F" w:rsidP="00AB793F">
      <w:pPr>
        <w:rPr>
          <w:ins w:id="2177" w:author="Álvaro Gonzalez" w:date="2020-06-16T15:55:00Z"/>
        </w:rPr>
      </w:pPr>
    </w:p>
    <w:p w14:paraId="49036911" w14:textId="22E27D01" w:rsidR="00AB793F" w:rsidRDefault="00AB793F" w:rsidP="00AB793F">
      <w:pPr>
        <w:rPr>
          <w:ins w:id="2178" w:author="Álvaro Gonzalez" w:date="2020-06-16T15:55:00Z"/>
        </w:rPr>
      </w:pPr>
    </w:p>
    <w:p w14:paraId="65E2624F" w14:textId="38E24D76" w:rsidR="00AB793F" w:rsidRDefault="00AB793F" w:rsidP="00AB793F">
      <w:pPr>
        <w:rPr>
          <w:ins w:id="2179" w:author="Álvaro Gonzalez" w:date="2020-06-16T15:55:00Z"/>
        </w:rPr>
      </w:pPr>
    </w:p>
    <w:p w14:paraId="5CC27CC2" w14:textId="2C3916F6" w:rsidR="00AB793F" w:rsidRDefault="00AB793F" w:rsidP="00AB793F">
      <w:pPr>
        <w:rPr>
          <w:ins w:id="2180" w:author="Álvaro Gonzalez" w:date="2020-06-16T15:55:00Z"/>
        </w:rPr>
      </w:pPr>
    </w:p>
    <w:p w14:paraId="2532B835" w14:textId="25D17EC1" w:rsidR="00AB793F" w:rsidRDefault="00AB793F" w:rsidP="00AB793F">
      <w:pPr>
        <w:rPr>
          <w:ins w:id="2181" w:author="Álvaro Gonzalez" w:date="2020-06-16T15:55:00Z"/>
        </w:rPr>
      </w:pPr>
    </w:p>
    <w:p w14:paraId="70F8801C" w14:textId="0857B5C0" w:rsidR="00AB793F" w:rsidRDefault="00AB793F" w:rsidP="00AB793F">
      <w:pPr>
        <w:rPr>
          <w:ins w:id="2182" w:author="Álvaro Gonzalez" w:date="2020-06-16T15:55:00Z"/>
        </w:rPr>
      </w:pPr>
    </w:p>
    <w:p w14:paraId="27E438BB" w14:textId="79611753" w:rsidR="00AB793F" w:rsidRDefault="00AB793F" w:rsidP="00AB793F">
      <w:pPr>
        <w:rPr>
          <w:ins w:id="2183" w:author="Álvaro Gonzalez" w:date="2020-06-16T15:55:00Z"/>
        </w:rPr>
      </w:pPr>
    </w:p>
    <w:p w14:paraId="1CC8D09A" w14:textId="5EF76AC0" w:rsidR="00AB793F" w:rsidRDefault="00AB793F" w:rsidP="00AB793F">
      <w:pPr>
        <w:rPr>
          <w:ins w:id="2184" w:author="Álvaro Gonzalez" w:date="2020-06-16T15:55:00Z"/>
        </w:rPr>
      </w:pPr>
    </w:p>
    <w:p w14:paraId="54C73A8A" w14:textId="7A1DA475" w:rsidR="00AB793F" w:rsidRDefault="00AB793F" w:rsidP="00AB793F">
      <w:pPr>
        <w:rPr>
          <w:ins w:id="2185" w:author="Álvaro Gonzalez" w:date="2020-06-16T15:55:00Z"/>
        </w:rPr>
      </w:pPr>
    </w:p>
    <w:p w14:paraId="5E3B2506" w14:textId="1E082F39" w:rsidR="00AB793F" w:rsidRDefault="00AB793F" w:rsidP="00AB793F">
      <w:pPr>
        <w:rPr>
          <w:ins w:id="2186" w:author="Álvaro Gonzalez" w:date="2020-06-16T15:55:00Z"/>
        </w:rPr>
      </w:pPr>
    </w:p>
    <w:p w14:paraId="3B086198" w14:textId="4B94CD6C" w:rsidR="00AB793F" w:rsidRDefault="00AB793F" w:rsidP="00AB793F">
      <w:pPr>
        <w:rPr>
          <w:ins w:id="2187" w:author="Álvaro Gonzalez" w:date="2020-06-16T15:55:00Z"/>
        </w:rPr>
      </w:pPr>
    </w:p>
    <w:p w14:paraId="269993D5" w14:textId="6CC925EC" w:rsidR="00AB793F" w:rsidRDefault="00AB793F" w:rsidP="00AB793F">
      <w:pPr>
        <w:rPr>
          <w:ins w:id="2188" w:author="Álvaro Gonzalez" w:date="2020-06-16T15:55:00Z"/>
        </w:rPr>
      </w:pPr>
    </w:p>
    <w:p w14:paraId="7BC0BCE0" w14:textId="2C1ADE2E" w:rsidR="00AB793F" w:rsidRDefault="00AB793F" w:rsidP="00AB793F">
      <w:pPr>
        <w:rPr>
          <w:ins w:id="2189" w:author="Álvaro Gonzalez" w:date="2020-06-16T15:55:00Z"/>
        </w:rPr>
      </w:pPr>
    </w:p>
    <w:p w14:paraId="1DCA477B" w14:textId="7424F912" w:rsidR="00AB793F" w:rsidRDefault="00AB793F" w:rsidP="00AB793F">
      <w:pPr>
        <w:rPr>
          <w:ins w:id="2190" w:author="Álvaro Gonzalez" w:date="2020-06-16T15:55:00Z"/>
        </w:rPr>
      </w:pPr>
    </w:p>
    <w:p w14:paraId="49741B01" w14:textId="063CCBC2" w:rsidR="00AB793F" w:rsidRDefault="00AB793F" w:rsidP="00AB793F">
      <w:pPr>
        <w:rPr>
          <w:ins w:id="2191" w:author="Álvaro Gonzalez" w:date="2020-06-16T15:55:00Z"/>
        </w:rPr>
      </w:pPr>
    </w:p>
    <w:p w14:paraId="65619582" w14:textId="6BB199BB" w:rsidR="00AB793F" w:rsidRDefault="00AB793F" w:rsidP="00AB793F">
      <w:pPr>
        <w:rPr>
          <w:ins w:id="2192" w:author="Álvaro Gonzalez" w:date="2020-06-16T15:55:00Z"/>
        </w:rPr>
      </w:pPr>
    </w:p>
    <w:p w14:paraId="5EF0B153" w14:textId="3A6189E6" w:rsidR="00AB793F" w:rsidRDefault="00AB793F" w:rsidP="00AB793F">
      <w:pPr>
        <w:pStyle w:val="Anexos"/>
        <w:rPr>
          <w:ins w:id="2193" w:author="Álvaro Gonzalez" w:date="2020-06-16T15:55:00Z"/>
        </w:rPr>
      </w:pPr>
      <w:ins w:id="2194" w:author="Álvaro Gonzalez" w:date="2020-06-16T15:55:00Z">
        <w:r>
          <w:lastRenderedPageBreak/>
          <w:t xml:space="preserve">Manual de funcionamiento del modo Jugador </w:t>
        </w:r>
        <w:proofErr w:type="gramStart"/>
        <w:r>
          <w:t>vs  algoritmo</w:t>
        </w:r>
        <w:proofErr w:type="gramEnd"/>
      </w:ins>
    </w:p>
    <w:p w14:paraId="17637E4B" w14:textId="77777777" w:rsidR="00AB793F" w:rsidRPr="00AB793F" w:rsidRDefault="00AB793F">
      <w:pPr>
        <w:pPrChange w:id="2195" w:author="Álvaro Gonzalez" w:date="2020-06-16T15:51:00Z">
          <w:pPr>
            <w:pStyle w:val="EstiloPrimeralnea0cm"/>
          </w:pPr>
        </w:pPrChange>
      </w:pPr>
    </w:p>
    <w:sectPr w:rsidR="00AB793F" w:rsidRPr="00AB793F" w:rsidSect="00A80188">
      <w:headerReference w:type="first" r:id="rId42"/>
      <w:type w:val="oddPage"/>
      <w:pgSz w:w="11906" w:h="16838"/>
      <w:pgMar w:top="1417" w:right="1701" w:bottom="1417" w:left="1701" w:header="624" w:footer="39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 w:author="dan" w:date="2020-01-21T16:04:00Z" w:initials="d">
    <w:p w14:paraId="25C36E3E" w14:textId="77777777" w:rsidR="0096131B" w:rsidRDefault="0096131B" w:rsidP="00707605">
      <w:pPr>
        <w:pStyle w:val="Textocomentario"/>
      </w:pPr>
      <w:r>
        <w:rPr>
          <w:rStyle w:val="Refdecomentario"/>
        </w:rPr>
        <w:annotationRef/>
      </w:r>
      <w:r>
        <w:t xml:space="preserve">Que </w:t>
      </w:r>
      <w:proofErr w:type="spellStart"/>
      <w:r>
        <w:t>quiere</w:t>
      </w:r>
      <w:proofErr w:type="spellEnd"/>
      <w:r>
        <w:t xml:space="preserve"> </w:t>
      </w:r>
      <w:proofErr w:type="spellStart"/>
      <w:r>
        <w:t>decir</w:t>
      </w:r>
      <w:proofErr w:type="spellEnd"/>
      <w:r>
        <w:t xml:space="preserve"> “el </w:t>
      </w:r>
      <w:proofErr w:type="spellStart"/>
      <w:r>
        <w:t>mundo</w:t>
      </w:r>
      <w:proofErr w:type="spellEnd"/>
      <w:r>
        <w:t xml:space="preserve"> real”? Es un </w:t>
      </w:r>
      <w:proofErr w:type="spellStart"/>
      <w:r>
        <w:t>concepto</w:t>
      </w:r>
      <w:proofErr w:type="spellEnd"/>
      <w:r>
        <w:t xml:space="preserve"> </w:t>
      </w:r>
      <w:proofErr w:type="spellStart"/>
      <w:r>
        <w:t>muy</w:t>
      </w:r>
      <w:proofErr w:type="spellEnd"/>
      <w:r>
        <w:t xml:space="preserve"> </w:t>
      </w:r>
      <w:proofErr w:type="spellStart"/>
      <w:r>
        <w:t>abstracto</w:t>
      </w:r>
      <w:proofErr w:type="spellEnd"/>
      <w:r>
        <w:t xml:space="preserve"> … </w:t>
      </w:r>
    </w:p>
  </w:comment>
  <w:comment w:id="20" w:author="Álvaro Gonzalez" w:date="2020-05-15T13:54:00Z" w:initials="ÁG">
    <w:p w14:paraId="5569011C" w14:textId="77777777" w:rsidR="0096131B" w:rsidRDefault="0096131B" w:rsidP="00707605">
      <w:pPr>
        <w:pStyle w:val="Textocomentario"/>
      </w:pPr>
      <w:r>
        <w:rPr>
          <w:rStyle w:val="Refdecomentario"/>
        </w:rPr>
        <w:annotationRef/>
      </w:r>
      <w:r>
        <w:t xml:space="preserve">Lo </w:t>
      </w:r>
      <w:proofErr w:type="spellStart"/>
      <w:r>
        <w:t>reescribo</w:t>
      </w:r>
      <w:proofErr w:type="spellEnd"/>
      <w:r>
        <w:t xml:space="preserve"> para que </w:t>
      </w:r>
      <w:proofErr w:type="spellStart"/>
      <w:r>
        <w:t>sea</w:t>
      </w:r>
      <w:proofErr w:type="spellEnd"/>
      <w:r>
        <w:t xml:space="preserve"> </w:t>
      </w:r>
      <w:proofErr w:type="spellStart"/>
      <w:r>
        <w:t>más</w:t>
      </w:r>
      <w:proofErr w:type="spellEnd"/>
      <w:r>
        <w:t xml:space="preserve"> claro</w:t>
      </w:r>
    </w:p>
  </w:comment>
  <w:comment w:id="22" w:author="Álvaro Gonzalez" w:date="2020-05-19T04:06:00Z" w:initials="ÁG">
    <w:p w14:paraId="385C7F0A" w14:textId="77777777" w:rsidR="0096131B" w:rsidRDefault="0096131B" w:rsidP="00707605">
      <w:pPr>
        <w:pStyle w:val="Textocomentario"/>
      </w:pPr>
      <w:r>
        <w:rPr>
          <w:rStyle w:val="Refdecomentario"/>
        </w:rPr>
        <w:annotationRef/>
      </w:r>
      <w:proofErr w:type="spellStart"/>
      <w:r>
        <w:t>Corregido</w:t>
      </w:r>
      <w:proofErr w:type="spellEnd"/>
    </w:p>
  </w:comment>
  <w:comment w:id="23" w:author="D" w:date="2020-06-09T10:23:00Z" w:initials="D">
    <w:p w14:paraId="4F8283BD" w14:textId="77777777" w:rsidR="0096131B" w:rsidRDefault="0096131B">
      <w:pPr>
        <w:pStyle w:val="Textocomentario"/>
      </w:pPr>
      <w:r>
        <w:rPr>
          <w:rStyle w:val="Refdecomentario"/>
        </w:rPr>
        <w:annotationRef/>
      </w:r>
      <w:r>
        <w:t>Es "analogia" o "</w:t>
      </w:r>
      <w:proofErr w:type="spellStart"/>
      <w:r>
        <w:t>ejemplo</w:t>
      </w:r>
      <w:proofErr w:type="spellEnd"/>
      <w:r>
        <w:t>"?</w:t>
      </w:r>
    </w:p>
  </w:comment>
  <w:comment w:id="24" w:author="Álvaro Gonzalez" w:date="2020-06-15T23:45:00Z" w:initials="ÁG">
    <w:p w14:paraId="3E4A30F0" w14:textId="1DDC4E76" w:rsidR="0096131B" w:rsidRDefault="0096131B" w:rsidP="000B0FB3">
      <w:pPr>
        <w:pStyle w:val="Textocomentario"/>
        <w:ind w:firstLine="0"/>
      </w:pPr>
      <w:r>
        <w:rPr>
          <w:rStyle w:val="Refdecomentario"/>
        </w:rPr>
        <w:annotationRef/>
      </w:r>
    </w:p>
  </w:comment>
  <w:comment w:id="29" w:author="D" w:date="2020-06-09T10:35:00Z" w:initials="D">
    <w:p w14:paraId="5D04D315" w14:textId="01EBDC54" w:rsidR="0096131B" w:rsidRDefault="0096131B">
      <w:pPr>
        <w:pStyle w:val="Textocomentario"/>
      </w:pPr>
      <w:r>
        <w:rPr>
          <w:rStyle w:val="Refdecomentario"/>
        </w:rPr>
        <w:annotationRef/>
      </w:r>
      <w:proofErr w:type="spellStart"/>
      <w:r>
        <w:t>Organización</w:t>
      </w:r>
      <w:proofErr w:type="spellEnd"/>
      <w:r>
        <w:t xml:space="preserve">: La </w:t>
      </w:r>
      <w:proofErr w:type="spellStart"/>
      <w:r>
        <w:t>mayoria</w:t>
      </w:r>
      <w:proofErr w:type="spellEnd"/>
      <w:r>
        <w:t xml:space="preserve"> de </w:t>
      </w:r>
      <w:proofErr w:type="spellStart"/>
      <w:r>
        <w:t>esta</w:t>
      </w:r>
      <w:proofErr w:type="spellEnd"/>
      <w:r>
        <w:t xml:space="preserve"> </w:t>
      </w:r>
      <w:proofErr w:type="spellStart"/>
      <w:r>
        <w:t>sección</w:t>
      </w:r>
      <w:proofErr w:type="spellEnd"/>
      <w:r>
        <w:t xml:space="preserve"> </w:t>
      </w:r>
      <w:proofErr w:type="spellStart"/>
      <w:r>
        <w:t>está</w:t>
      </w:r>
      <w:proofErr w:type="spellEnd"/>
      <w:r>
        <w:t xml:space="preserve"> </w:t>
      </w:r>
      <w:proofErr w:type="spellStart"/>
      <w:r>
        <w:t>dedicada</w:t>
      </w:r>
      <w:proofErr w:type="spellEnd"/>
      <w:r>
        <w:t xml:space="preserve"> </w:t>
      </w:r>
      <w:proofErr w:type="gramStart"/>
      <w:r>
        <w:t>a</w:t>
      </w:r>
      <w:proofErr w:type="gramEnd"/>
      <w:r>
        <w:t xml:space="preserve"> </w:t>
      </w:r>
      <w:proofErr w:type="spellStart"/>
      <w:r>
        <w:t>analizar</w:t>
      </w:r>
      <w:proofErr w:type="spellEnd"/>
      <w:r>
        <w:t xml:space="preserve"> </w:t>
      </w:r>
      <w:proofErr w:type="spellStart"/>
      <w:r>
        <w:t>Póker</w:t>
      </w:r>
      <w:proofErr w:type="spellEnd"/>
      <w:r>
        <w:t xml:space="preserve">, Blackjack y Bridge y </w:t>
      </w:r>
      <w:proofErr w:type="spellStart"/>
      <w:r>
        <w:t>explicar</w:t>
      </w:r>
      <w:proofErr w:type="spellEnd"/>
      <w:r>
        <w:t xml:space="preserve"> </w:t>
      </w:r>
      <w:proofErr w:type="spellStart"/>
      <w:r>
        <w:t>porque</w:t>
      </w:r>
      <w:proofErr w:type="spellEnd"/>
      <w:r>
        <w:t xml:space="preserve"> se ha </w:t>
      </w:r>
      <w:proofErr w:type="spellStart"/>
      <w:r>
        <w:t>decidido</w:t>
      </w:r>
      <w:proofErr w:type="spellEnd"/>
      <w:r>
        <w:t xml:space="preserve"> </w:t>
      </w:r>
      <w:proofErr w:type="spellStart"/>
      <w:r>
        <w:t>estudiar</w:t>
      </w:r>
      <w:proofErr w:type="spellEnd"/>
      <w:r>
        <w:t xml:space="preserve"> </w:t>
      </w:r>
      <w:proofErr w:type="spellStart"/>
      <w:r>
        <w:t>Póker</w:t>
      </w:r>
      <w:proofErr w:type="spellEnd"/>
      <w:r>
        <w:t xml:space="preserve">. </w:t>
      </w:r>
      <w:proofErr w:type="spellStart"/>
      <w:r>
        <w:t>Esto</w:t>
      </w:r>
      <w:proofErr w:type="spellEnd"/>
      <w:r>
        <w:t xml:space="preserve"> no </w:t>
      </w:r>
      <w:proofErr w:type="spellStart"/>
      <w:r>
        <w:t>debería</w:t>
      </w:r>
      <w:proofErr w:type="spellEnd"/>
      <w:r>
        <w:t xml:space="preserve"> </w:t>
      </w:r>
      <w:proofErr w:type="spellStart"/>
      <w:r>
        <w:t>estar</w:t>
      </w:r>
      <w:proofErr w:type="spellEnd"/>
      <w:r>
        <w:t xml:space="preserve"> </w:t>
      </w:r>
      <w:proofErr w:type="spellStart"/>
      <w:r>
        <w:t>en</w:t>
      </w:r>
      <w:proofErr w:type="spellEnd"/>
      <w:r>
        <w:t xml:space="preserve"> la </w:t>
      </w:r>
      <w:proofErr w:type="spellStart"/>
      <w:r>
        <w:t>introducción</w:t>
      </w:r>
      <w:proofErr w:type="spellEnd"/>
      <w:r>
        <w:t xml:space="preserve"> (</w:t>
      </w:r>
      <w:proofErr w:type="spellStart"/>
      <w:r>
        <w:t>donde</w:t>
      </w:r>
      <w:proofErr w:type="spellEnd"/>
      <w:r>
        <w:t xml:space="preserve"> se </w:t>
      </w:r>
      <w:proofErr w:type="spellStart"/>
      <w:r>
        <w:t>puede</w:t>
      </w:r>
      <w:proofErr w:type="spellEnd"/>
      <w:r>
        <w:t xml:space="preserve"> </w:t>
      </w:r>
      <w:proofErr w:type="spellStart"/>
      <w:r>
        <w:t>tomar</w:t>
      </w:r>
      <w:proofErr w:type="spellEnd"/>
      <w:r>
        <w:t xml:space="preserve"> </w:t>
      </w:r>
      <w:proofErr w:type="spellStart"/>
      <w:r>
        <w:t>como</w:t>
      </w:r>
      <w:proofErr w:type="spellEnd"/>
      <w:r>
        <w:t xml:space="preserve"> </w:t>
      </w:r>
      <w:proofErr w:type="spellStart"/>
      <w:r>
        <w:t>decidido</w:t>
      </w:r>
      <w:proofErr w:type="spellEnd"/>
      <w:r>
        <w:t xml:space="preserve"> la </w:t>
      </w:r>
      <w:proofErr w:type="spellStart"/>
      <w:r>
        <w:t>elección</w:t>
      </w:r>
      <w:proofErr w:type="spellEnd"/>
      <w:r>
        <w:t xml:space="preserve"> de </w:t>
      </w:r>
      <w:proofErr w:type="spellStart"/>
      <w:r>
        <w:t>Póker</w:t>
      </w:r>
      <w:proofErr w:type="spellEnd"/>
      <w:r>
        <w:t xml:space="preserve"> y </w:t>
      </w:r>
      <w:proofErr w:type="spellStart"/>
      <w:r>
        <w:t>enfocar</w:t>
      </w:r>
      <w:proofErr w:type="spellEnd"/>
      <w:r>
        <w:t xml:space="preserve"> </w:t>
      </w:r>
      <w:proofErr w:type="spellStart"/>
      <w:r>
        <w:t>en</w:t>
      </w:r>
      <w:proofErr w:type="spellEnd"/>
      <w:r>
        <w:t xml:space="preserve"> </w:t>
      </w:r>
      <w:proofErr w:type="spellStart"/>
      <w:r>
        <w:t>resumir</w:t>
      </w:r>
      <w:proofErr w:type="spellEnd"/>
      <w:r>
        <w:t xml:space="preserve"> la </w:t>
      </w:r>
      <w:proofErr w:type="spellStart"/>
      <w:r>
        <w:t>totalidad</w:t>
      </w:r>
      <w:proofErr w:type="spellEnd"/>
      <w:r>
        <w:t xml:space="preserve"> del </w:t>
      </w:r>
      <w:proofErr w:type="spellStart"/>
      <w:r>
        <w:t>proyecto</w:t>
      </w:r>
      <w:proofErr w:type="spellEnd"/>
      <w:r>
        <w:t xml:space="preserve">) </w:t>
      </w:r>
      <w:proofErr w:type="spellStart"/>
      <w:r>
        <w:t>sino</w:t>
      </w:r>
      <w:proofErr w:type="spellEnd"/>
      <w:r>
        <w:t xml:space="preserve"> </w:t>
      </w:r>
      <w:proofErr w:type="spellStart"/>
      <w:r>
        <w:t>en</w:t>
      </w:r>
      <w:proofErr w:type="spellEnd"/>
      <w:r>
        <w:t xml:space="preserve"> una </w:t>
      </w:r>
      <w:proofErr w:type="spellStart"/>
      <w:proofErr w:type="gramStart"/>
      <w:r>
        <w:t>sección</w:t>
      </w:r>
      <w:proofErr w:type="spellEnd"/>
      <w:r>
        <w:t xml:space="preserve">  posterior</w:t>
      </w:r>
      <w:proofErr w:type="gramEnd"/>
      <w:r>
        <w:t xml:space="preserve">, </w:t>
      </w:r>
      <w:proofErr w:type="spellStart"/>
      <w:r>
        <w:t>aunque</w:t>
      </w:r>
      <w:proofErr w:type="spellEnd"/>
      <w:r>
        <w:t xml:space="preserve"> </w:t>
      </w:r>
      <w:proofErr w:type="spellStart"/>
      <w:r>
        <w:t>inicial</w:t>
      </w:r>
      <w:proofErr w:type="spellEnd"/>
      <w:r>
        <w:t xml:space="preserve">. </w:t>
      </w:r>
      <w:proofErr w:type="spellStart"/>
      <w:r>
        <w:t>Luego</w:t>
      </w:r>
      <w:proofErr w:type="spellEnd"/>
      <w:r>
        <w:t xml:space="preserve">, </w:t>
      </w:r>
      <w:proofErr w:type="spellStart"/>
      <w:r>
        <w:t>hace</w:t>
      </w:r>
      <w:proofErr w:type="spellEnd"/>
      <w:r>
        <w:t xml:space="preserve"> </w:t>
      </w:r>
      <w:proofErr w:type="spellStart"/>
      <w:r>
        <w:t>falta</w:t>
      </w:r>
      <w:proofErr w:type="spellEnd"/>
      <w:r>
        <w:t>:</w:t>
      </w:r>
    </w:p>
    <w:p w14:paraId="1D22BC46" w14:textId="77777777" w:rsidR="0096131B" w:rsidRDefault="0096131B">
      <w:pPr>
        <w:pStyle w:val="Textocomentario"/>
      </w:pPr>
      <w:r>
        <w:t xml:space="preserve">1. </w:t>
      </w:r>
      <w:proofErr w:type="spellStart"/>
      <w:r>
        <w:t>Aislar</w:t>
      </w:r>
      <w:proofErr w:type="spellEnd"/>
      <w:r>
        <w:t xml:space="preserve"> y </w:t>
      </w:r>
      <w:proofErr w:type="spellStart"/>
      <w:r>
        <w:t>precisar</w:t>
      </w:r>
      <w:proofErr w:type="spellEnd"/>
      <w:r>
        <w:t xml:space="preserve"> los </w:t>
      </w:r>
      <w:proofErr w:type="spellStart"/>
      <w:r>
        <w:t>criterios</w:t>
      </w:r>
      <w:proofErr w:type="spellEnd"/>
      <w:r>
        <w:t xml:space="preserve"> que se </w:t>
      </w:r>
      <w:proofErr w:type="spellStart"/>
      <w:r>
        <w:t>usan</w:t>
      </w:r>
      <w:proofErr w:type="spellEnd"/>
      <w:r>
        <w:t xml:space="preserve"> para </w:t>
      </w:r>
      <w:proofErr w:type="spellStart"/>
      <w:r>
        <w:t>hacer</w:t>
      </w:r>
      <w:proofErr w:type="spellEnd"/>
      <w:r>
        <w:t xml:space="preserve"> la </w:t>
      </w:r>
      <w:proofErr w:type="spellStart"/>
      <w:r>
        <w:t>elección</w:t>
      </w:r>
      <w:proofErr w:type="spellEnd"/>
      <w:r>
        <w:t>.</w:t>
      </w:r>
    </w:p>
    <w:p w14:paraId="589D95A1" w14:textId="77777777" w:rsidR="0096131B" w:rsidRDefault="0096131B">
      <w:pPr>
        <w:pStyle w:val="Textocomentario"/>
      </w:pPr>
      <w:r>
        <w:t xml:space="preserve">2. </w:t>
      </w:r>
      <w:proofErr w:type="spellStart"/>
      <w:r>
        <w:t>Definir</w:t>
      </w:r>
      <w:proofErr w:type="spellEnd"/>
      <w:r>
        <w:t xml:space="preserve"> (de </w:t>
      </w:r>
      <w:proofErr w:type="spellStart"/>
      <w:r>
        <w:t>manera</w:t>
      </w:r>
      <w:proofErr w:type="spellEnd"/>
      <w:r>
        <w:t xml:space="preserve"> </w:t>
      </w:r>
      <w:proofErr w:type="spellStart"/>
      <w:r>
        <w:t>resumida</w:t>
      </w:r>
      <w:proofErr w:type="spellEnd"/>
      <w:r>
        <w:t xml:space="preserve">) los </w:t>
      </w:r>
      <w:proofErr w:type="spellStart"/>
      <w:r>
        <w:t>tres</w:t>
      </w:r>
      <w:proofErr w:type="spellEnd"/>
      <w:r>
        <w:t xml:space="preserve"> </w:t>
      </w:r>
      <w:proofErr w:type="spellStart"/>
      <w:r>
        <w:t>juegos</w:t>
      </w:r>
      <w:proofErr w:type="spellEnd"/>
      <w:r>
        <w:t xml:space="preserve"> </w:t>
      </w:r>
      <w:proofErr w:type="spellStart"/>
      <w:r>
        <w:t>analizados</w:t>
      </w:r>
      <w:proofErr w:type="spellEnd"/>
      <w:r>
        <w:t xml:space="preserve">. Se </w:t>
      </w:r>
      <w:proofErr w:type="spellStart"/>
      <w:r>
        <w:t>tiene</w:t>
      </w:r>
      <w:proofErr w:type="spellEnd"/>
      <w:r>
        <w:t xml:space="preserve"> </w:t>
      </w:r>
      <w:proofErr w:type="spellStart"/>
      <w:r>
        <w:t>decir</w:t>
      </w:r>
      <w:proofErr w:type="spellEnd"/>
      <w:r>
        <w:t xml:space="preserve"> algo </w:t>
      </w:r>
      <w:proofErr w:type="spellStart"/>
      <w:r>
        <w:t>cómo</w:t>
      </w:r>
      <w:proofErr w:type="spellEnd"/>
      <w:r>
        <w:t xml:space="preserve"> "</w:t>
      </w:r>
      <w:proofErr w:type="spellStart"/>
      <w:r>
        <w:t>En</w:t>
      </w:r>
      <w:proofErr w:type="spellEnd"/>
      <w:r>
        <w:t xml:space="preserve"> blackjack, </w:t>
      </w:r>
      <w:proofErr w:type="spellStart"/>
      <w:r>
        <w:t>cada</w:t>
      </w:r>
      <w:proofErr w:type="spellEnd"/>
      <w:r>
        <w:t xml:space="preserve"> </w:t>
      </w:r>
      <w:proofErr w:type="spellStart"/>
      <w:r>
        <w:t>jugar</w:t>
      </w:r>
      <w:proofErr w:type="spellEnd"/>
      <w:r>
        <w:t xml:space="preserve"> </w:t>
      </w:r>
      <w:proofErr w:type="spellStart"/>
      <w:r>
        <w:t>recibe</w:t>
      </w:r>
      <w:proofErr w:type="spellEnd"/>
      <w:r>
        <w:t xml:space="preserve"> x cartas y se </w:t>
      </w:r>
      <w:proofErr w:type="spellStart"/>
      <w:r>
        <w:t>apuesta</w:t>
      </w:r>
      <w:proofErr w:type="spellEnd"/>
      <w:r>
        <w:t xml:space="preserve"> </w:t>
      </w:r>
      <w:proofErr w:type="spellStart"/>
      <w:r>
        <w:t>basado</w:t>
      </w:r>
      <w:proofErr w:type="spellEnd"/>
      <w:r>
        <w:t xml:space="preserve"> </w:t>
      </w:r>
      <w:proofErr w:type="spellStart"/>
      <w:r>
        <w:t>en</w:t>
      </w:r>
      <w:proofErr w:type="spellEnd"/>
      <w:r>
        <w:t xml:space="preserve"> </w:t>
      </w:r>
      <w:proofErr w:type="spellStart"/>
      <w:r>
        <w:t>bla</w:t>
      </w:r>
      <w:proofErr w:type="spellEnd"/>
      <w:r>
        <w:t xml:space="preserve"> </w:t>
      </w:r>
      <w:proofErr w:type="spellStart"/>
      <w:r>
        <w:t>bla</w:t>
      </w:r>
      <w:proofErr w:type="spellEnd"/>
      <w:r>
        <w:t xml:space="preserve">" - lo </w:t>
      </w:r>
      <w:proofErr w:type="spellStart"/>
      <w:r>
        <w:t>suficiente</w:t>
      </w:r>
      <w:proofErr w:type="spellEnd"/>
      <w:r>
        <w:t xml:space="preserve"> para </w:t>
      </w:r>
      <w:proofErr w:type="spellStart"/>
      <w:r>
        <w:t>hacer</w:t>
      </w:r>
      <w:proofErr w:type="spellEnd"/>
      <w:r>
        <w:t xml:space="preserve"> claro la </w:t>
      </w:r>
      <w:proofErr w:type="spellStart"/>
      <w:r>
        <w:t>aplicación</w:t>
      </w:r>
      <w:proofErr w:type="spellEnd"/>
      <w:r>
        <w:t xml:space="preserve"> de los </w:t>
      </w:r>
      <w:proofErr w:type="spellStart"/>
      <w:r>
        <w:t>criterios</w:t>
      </w:r>
      <w:proofErr w:type="spellEnd"/>
      <w:r>
        <w:t xml:space="preserve"> </w:t>
      </w:r>
      <w:proofErr w:type="spellStart"/>
      <w:r>
        <w:t>anteriormente</w:t>
      </w:r>
      <w:proofErr w:type="spellEnd"/>
      <w:r>
        <w:t xml:space="preserve"> </w:t>
      </w:r>
      <w:proofErr w:type="spellStart"/>
      <w:r>
        <w:t>enunciados</w:t>
      </w:r>
      <w:proofErr w:type="spellEnd"/>
      <w:r>
        <w:t>.</w:t>
      </w:r>
    </w:p>
  </w:comment>
  <w:comment w:id="30" w:author="Álvaro Gonzalez" w:date="2020-06-18T10:31:00Z" w:initials="ÁG">
    <w:p w14:paraId="0693D5D6" w14:textId="206FC0A3" w:rsidR="0096131B" w:rsidRDefault="0096131B">
      <w:pPr>
        <w:pStyle w:val="Textocomentario"/>
      </w:pPr>
      <w:r>
        <w:rPr>
          <w:rStyle w:val="Refdecomentario"/>
        </w:rPr>
        <w:annotationRef/>
      </w:r>
      <w:r>
        <w:t xml:space="preserve">Se divide </w:t>
      </w:r>
      <w:proofErr w:type="spellStart"/>
      <w:r>
        <w:t>en</w:t>
      </w:r>
      <w:proofErr w:type="spellEnd"/>
      <w:r>
        <w:t xml:space="preserve"> 3 </w:t>
      </w:r>
      <w:proofErr w:type="spellStart"/>
      <w:r>
        <w:t>apartados</w:t>
      </w:r>
      <w:proofErr w:type="spellEnd"/>
      <w:r>
        <w:t xml:space="preserve">, uno de gestion de </w:t>
      </w:r>
      <w:proofErr w:type="spellStart"/>
      <w:r>
        <w:t>informacoin</w:t>
      </w:r>
      <w:proofErr w:type="spellEnd"/>
      <w:r>
        <w:t xml:space="preserve"> para la </w:t>
      </w:r>
      <w:proofErr w:type="spellStart"/>
      <w:r>
        <w:t>comparación</w:t>
      </w:r>
      <w:proofErr w:type="spellEnd"/>
      <w:r>
        <w:t xml:space="preserve"> con </w:t>
      </w:r>
      <w:proofErr w:type="spellStart"/>
      <w:r>
        <w:t>juegos</w:t>
      </w:r>
      <w:proofErr w:type="spellEnd"/>
      <w:r>
        <w:t xml:space="preserve"> de </w:t>
      </w:r>
      <w:proofErr w:type="spellStart"/>
      <w:r>
        <w:t>información</w:t>
      </w:r>
      <w:proofErr w:type="spellEnd"/>
      <w:r>
        <w:t xml:space="preserve"> perfecta e </w:t>
      </w:r>
      <w:proofErr w:type="spellStart"/>
      <w:r>
        <w:t>información</w:t>
      </w:r>
      <w:proofErr w:type="spellEnd"/>
      <w:r>
        <w:t xml:space="preserve"> imperfecta, </w:t>
      </w:r>
      <w:proofErr w:type="spellStart"/>
      <w:r>
        <w:t>otro</w:t>
      </w:r>
      <w:proofErr w:type="spellEnd"/>
      <w:r>
        <w:t xml:space="preserve"> con los </w:t>
      </w:r>
      <w:proofErr w:type="spellStart"/>
      <w:r>
        <w:t>juegos</w:t>
      </w:r>
      <w:proofErr w:type="spellEnd"/>
      <w:r>
        <w:t xml:space="preserve"> de cartas </w:t>
      </w:r>
      <w:proofErr w:type="spellStart"/>
      <w:r>
        <w:t>como</w:t>
      </w:r>
      <w:proofErr w:type="spellEnd"/>
      <w:r>
        <w:t xml:space="preserve"> </w:t>
      </w:r>
      <w:proofErr w:type="spellStart"/>
      <w:r>
        <w:t>tal</w:t>
      </w:r>
      <w:proofErr w:type="spellEnd"/>
      <w:r>
        <w:t xml:space="preserve">, y el </w:t>
      </w:r>
      <w:proofErr w:type="spellStart"/>
      <w:r>
        <w:t>tercero</w:t>
      </w:r>
      <w:proofErr w:type="spellEnd"/>
      <w:r>
        <w:t xml:space="preserve"> </w:t>
      </w:r>
      <w:proofErr w:type="gramStart"/>
      <w:r>
        <w:t xml:space="preserve">para  </w:t>
      </w:r>
      <w:proofErr w:type="spellStart"/>
      <w:r>
        <w:t>aislar</w:t>
      </w:r>
      <w:proofErr w:type="spellEnd"/>
      <w:proofErr w:type="gramEnd"/>
      <w:r>
        <w:t xml:space="preserve"> los </w:t>
      </w:r>
      <w:proofErr w:type="spellStart"/>
      <w:r>
        <w:t>criterios</w:t>
      </w:r>
      <w:proofErr w:type="spellEnd"/>
      <w:r>
        <w:t xml:space="preserve">. Ambos </w:t>
      </w:r>
      <w:proofErr w:type="spellStart"/>
      <w:r>
        <w:t>apartados</w:t>
      </w:r>
      <w:proofErr w:type="spellEnd"/>
      <w:r>
        <w:t xml:space="preserve"> se </w:t>
      </w:r>
      <w:proofErr w:type="spellStart"/>
      <w:r>
        <w:t>mueven</w:t>
      </w:r>
      <w:proofErr w:type="spellEnd"/>
      <w:r>
        <w:t xml:space="preserve"> al </w:t>
      </w:r>
      <w:proofErr w:type="spellStart"/>
      <w:r>
        <w:t>capitulo</w:t>
      </w:r>
      <w:proofErr w:type="spellEnd"/>
      <w:r>
        <w:t xml:space="preserve"> de </w:t>
      </w:r>
      <w:proofErr w:type="spellStart"/>
      <w:r>
        <w:t>fundamentos</w:t>
      </w:r>
      <w:proofErr w:type="spellEnd"/>
      <w:r>
        <w:t xml:space="preserve"> </w:t>
      </w:r>
      <w:proofErr w:type="spellStart"/>
      <w:r>
        <w:t>teóricos</w:t>
      </w:r>
      <w:proofErr w:type="spellEnd"/>
    </w:p>
    <w:p w14:paraId="4F6D96AA" w14:textId="3D01BBF1" w:rsidR="0096131B" w:rsidRDefault="0096131B" w:rsidP="00A21EB2">
      <w:pPr>
        <w:pStyle w:val="Textocomentario"/>
        <w:ind w:firstLine="0"/>
      </w:pPr>
    </w:p>
  </w:comment>
  <w:comment w:id="31" w:author="dan" w:date="2020-01-21T16:07:00Z" w:initials="d">
    <w:p w14:paraId="30823747" w14:textId="7CBFD857" w:rsidR="0096131B" w:rsidRDefault="0096131B" w:rsidP="00707605">
      <w:pPr>
        <w:pStyle w:val="Textocomentario"/>
      </w:pPr>
      <w:r>
        <w:rPr>
          <w:rStyle w:val="Refdecomentario"/>
        </w:rPr>
        <w:annotationRef/>
      </w:r>
      <w:proofErr w:type="spellStart"/>
      <w:r>
        <w:t>En</w:t>
      </w:r>
      <w:proofErr w:type="spellEnd"/>
      <w:r>
        <w:t xml:space="preserve"> </w:t>
      </w:r>
      <w:proofErr w:type="spellStart"/>
      <w:r>
        <w:t>Póker</w:t>
      </w:r>
      <w:proofErr w:type="spellEnd"/>
      <w:r>
        <w:t xml:space="preserve"> </w:t>
      </w:r>
      <w:proofErr w:type="spellStart"/>
      <w:r>
        <w:t>sí</w:t>
      </w:r>
      <w:proofErr w:type="spellEnd"/>
      <w:r>
        <w:t xml:space="preserve"> se </w:t>
      </w:r>
      <w:proofErr w:type="spellStart"/>
      <w:r>
        <w:t>conoce</w:t>
      </w:r>
      <w:proofErr w:type="spellEnd"/>
      <w:r>
        <w:t xml:space="preserve"> </w:t>
      </w:r>
      <w:proofErr w:type="spellStart"/>
      <w:r>
        <w:t>todos</w:t>
      </w:r>
      <w:proofErr w:type="spellEnd"/>
      <w:r>
        <w:t xml:space="preserve"> los </w:t>
      </w:r>
      <w:proofErr w:type="spellStart"/>
      <w:r>
        <w:t>movimientos</w:t>
      </w:r>
      <w:proofErr w:type="spellEnd"/>
      <w:r>
        <w:t xml:space="preserve"> de los </w:t>
      </w:r>
      <w:proofErr w:type="spellStart"/>
      <w:r>
        <w:t>demás</w:t>
      </w:r>
      <w:proofErr w:type="spellEnd"/>
      <w:r>
        <w:t xml:space="preserve"> </w:t>
      </w:r>
      <w:proofErr w:type="spellStart"/>
      <w:r>
        <w:t>jugadores</w:t>
      </w:r>
      <w:proofErr w:type="spellEnd"/>
      <w:r>
        <w:t xml:space="preserve">. Lo que no se </w:t>
      </w:r>
      <w:proofErr w:type="spellStart"/>
      <w:r>
        <w:t>sabe</w:t>
      </w:r>
      <w:proofErr w:type="spellEnd"/>
      <w:r>
        <w:t xml:space="preserve"> es que cartas </w:t>
      </w:r>
      <w:proofErr w:type="spellStart"/>
      <w:r>
        <w:t>tienen</w:t>
      </w:r>
      <w:proofErr w:type="spellEnd"/>
      <w:r>
        <w:t xml:space="preserve">. </w:t>
      </w:r>
    </w:p>
  </w:comment>
  <w:comment w:id="32" w:author="Álvaro Gonzalez" w:date="2020-05-15T21:56:00Z" w:initials="ÁG">
    <w:p w14:paraId="0E8F66F4" w14:textId="77777777" w:rsidR="0096131B" w:rsidRDefault="0096131B" w:rsidP="00707605">
      <w:pPr>
        <w:pStyle w:val="Textocomentario"/>
      </w:pPr>
      <w:r>
        <w:rPr>
          <w:rStyle w:val="Refdecomentario"/>
        </w:rPr>
        <w:annotationRef/>
      </w:r>
      <w:proofErr w:type="spellStart"/>
      <w:r>
        <w:t>Corregido</w:t>
      </w:r>
      <w:proofErr w:type="spellEnd"/>
    </w:p>
  </w:comment>
  <w:comment w:id="33" w:author="D" w:date="2020-06-09T10:27:00Z" w:initials="D">
    <w:p w14:paraId="2E6D4F0C" w14:textId="77777777" w:rsidR="0096131B" w:rsidRDefault="0096131B">
      <w:pPr>
        <w:pStyle w:val="Textocomentario"/>
      </w:pPr>
      <w:r>
        <w:rPr>
          <w:rStyle w:val="Refdecomentario"/>
        </w:rPr>
        <w:annotationRef/>
      </w:r>
      <w:proofErr w:type="spellStart"/>
      <w:r>
        <w:t>Entiendo</w:t>
      </w:r>
      <w:proofErr w:type="spellEnd"/>
      <w:r>
        <w:t xml:space="preserve"> que lo que </w:t>
      </w:r>
      <w:proofErr w:type="spellStart"/>
      <w:r>
        <w:t>estás</w:t>
      </w:r>
      <w:proofErr w:type="spellEnd"/>
      <w:r>
        <w:t xml:space="preserve"> </w:t>
      </w:r>
      <w:proofErr w:type="spellStart"/>
      <w:r>
        <w:t>diciendo</w:t>
      </w:r>
      <w:proofErr w:type="spellEnd"/>
      <w:r>
        <w:t xml:space="preserve"> es que los </w:t>
      </w:r>
      <w:proofErr w:type="spellStart"/>
      <w:r>
        <w:t>juegos</w:t>
      </w:r>
      <w:proofErr w:type="spellEnd"/>
      <w:r>
        <w:t xml:space="preserve"> de </w:t>
      </w:r>
      <w:proofErr w:type="spellStart"/>
      <w:r>
        <w:t>información</w:t>
      </w:r>
      <w:proofErr w:type="spellEnd"/>
      <w:r>
        <w:t xml:space="preserve"> imperfecta dan un </w:t>
      </w:r>
      <w:proofErr w:type="spellStart"/>
      <w:r>
        <w:t>contexto</w:t>
      </w:r>
      <w:proofErr w:type="spellEnd"/>
      <w:r>
        <w:t xml:space="preserve"> que </w:t>
      </w:r>
      <w:proofErr w:type="spellStart"/>
      <w:r>
        <w:t>manifiesta</w:t>
      </w:r>
      <w:proofErr w:type="spellEnd"/>
      <w:r>
        <w:t xml:space="preserve"> la </w:t>
      </w:r>
      <w:proofErr w:type="spellStart"/>
      <w:r>
        <w:t>situación</w:t>
      </w:r>
      <w:proofErr w:type="spellEnd"/>
      <w:r>
        <w:t xml:space="preserve"> de </w:t>
      </w:r>
      <w:proofErr w:type="spellStart"/>
      <w:r>
        <w:t>información</w:t>
      </w:r>
      <w:proofErr w:type="spellEnd"/>
      <w:r>
        <w:t xml:space="preserve"> imperfecta que se </w:t>
      </w:r>
      <w:proofErr w:type="spellStart"/>
      <w:r>
        <w:t>quiere</w:t>
      </w:r>
      <w:proofErr w:type="spellEnd"/>
      <w:r>
        <w:t xml:space="preserve"> </w:t>
      </w:r>
      <w:proofErr w:type="spellStart"/>
      <w:r>
        <w:t>entender</w:t>
      </w:r>
      <w:proofErr w:type="spellEnd"/>
      <w:r>
        <w:t xml:space="preserve"> </w:t>
      </w:r>
      <w:proofErr w:type="spellStart"/>
      <w:r>
        <w:t>mejor</w:t>
      </w:r>
      <w:proofErr w:type="spellEnd"/>
      <w:r>
        <w:t xml:space="preserve"> </w:t>
      </w:r>
      <w:proofErr w:type="spellStart"/>
      <w:r>
        <w:t>en</w:t>
      </w:r>
      <w:proofErr w:type="spellEnd"/>
      <w:r>
        <w:t xml:space="preserve"> general, </w:t>
      </w:r>
      <w:proofErr w:type="spellStart"/>
      <w:r>
        <w:t>pero</w:t>
      </w:r>
      <w:proofErr w:type="spellEnd"/>
      <w:r>
        <w:t xml:space="preserve"> </w:t>
      </w:r>
      <w:proofErr w:type="spellStart"/>
      <w:r>
        <w:t>en</w:t>
      </w:r>
      <w:proofErr w:type="spellEnd"/>
      <w:r>
        <w:t xml:space="preserve"> que es susceptible a </w:t>
      </w:r>
      <w:proofErr w:type="spellStart"/>
      <w:r>
        <w:t>analisis</w:t>
      </w:r>
      <w:proofErr w:type="spellEnd"/>
      <w:r>
        <w:t xml:space="preserve">, por </w:t>
      </w:r>
      <w:proofErr w:type="spellStart"/>
      <w:r>
        <w:t>estar</w:t>
      </w:r>
      <w:proofErr w:type="spellEnd"/>
      <w:r>
        <w:t xml:space="preserve"> </w:t>
      </w:r>
      <w:proofErr w:type="spellStart"/>
      <w:r>
        <w:t>delimitado</w:t>
      </w:r>
      <w:proofErr w:type="spellEnd"/>
      <w:r>
        <w:t xml:space="preserve">. Algo </w:t>
      </w:r>
      <w:proofErr w:type="spellStart"/>
      <w:r>
        <w:t>así</w:t>
      </w:r>
      <w:proofErr w:type="spellEnd"/>
      <w:r>
        <w:t>, no?</w:t>
      </w:r>
    </w:p>
  </w:comment>
  <w:comment w:id="34" w:author="Álvaro Gonzalez" w:date="2020-06-18T15:04:00Z" w:initials="ÁG">
    <w:p w14:paraId="5C94C8F5" w14:textId="26CD893D" w:rsidR="0096131B" w:rsidRDefault="0096131B">
      <w:pPr>
        <w:pStyle w:val="Textocomentario"/>
      </w:pPr>
      <w:r>
        <w:rPr>
          <w:rStyle w:val="Refdecomentario"/>
        </w:rPr>
        <w:annotationRef/>
      </w:r>
      <w:r>
        <w:t xml:space="preserve">Algo </w:t>
      </w:r>
      <w:proofErr w:type="spellStart"/>
      <w:r>
        <w:t>así</w:t>
      </w:r>
      <w:proofErr w:type="spellEnd"/>
      <w:r>
        <w:t xml:space="preserve">, </w:t>
      </w:r>
      <w:proofErr w:type="spellStart"/>
      <w:r>
        <w:t>quería</w:t>
      </w:r>
      <w:proofErr w:type="spellEnd"/>
      <w:r>
        <w:t xml:space="preserve"> </w:t>
      </w:r>
      <w:proofErr w:type="spellStart"/>
      <w:r>
        <w:t>dar</w:t>
      </w:r>
      <w:proofErr w:type="spellEnd"/>
      <w:r>
        <w:t xml:space="preserve"> un </w:t>
      </w:r>
      <w:proofErr w:type="spellStart"/>
      <w:r>
        <w:t>contexto</w:t>
      </w:r>
      <w:proofErr w:type="spellEnd"/>
      <w:r>
        <w:t xml:space="preserve"> que </w:t>
      </w:r>
      <w:proofErr w:type="spellStart"/>
      <w:r>
        <w:t>manifiesta</w:t>
      </w:r>
      <w:proofErr w:type="spellEnd"/>
      <w:r>
        <w:t xml:space="preserve"> la </w:t>
      </w:r>
      <w:proofErr w:type="spellStart"/>
      <w:r>
        <w:t>importancia</w:t>
      </w:r>
      <w:proofErr w:type="spellEnd"/>
      <w:r>
        <w:t xml:space="preserve"> de la </w:t>
      </w:r>
      <w:proofErr w:type="spellStart"/>
      <w:r>
        <w:t>toma</w:t>
      </w:r>
      <w:proofErr w:type="spellEnd"/>
      <w:r>
        <w:t xml:space="preserve"> de </w:t>
      </w:r>
      <w:proofErr w:type="spellStart"/>
      <w:r>
        <w:t>decisiones</w:t>
      </w:r>
      <w:proofErr w:type="spellEnd"/>
      <w:r>
        <w:t xml:space="preserve"> con </w:t>
      </w:r>
      <w:proofErr w:type="spellStart"/>
      <w:r>
        <w:t>falta</w:t>
      </w:r>
      <w:proofErr w:type="spellEnd"/>
      <w:r>
        <w:t xml:space="preserve"> de </w:t>
      </w:r>
      <w:proofErr w:type="spellStart"/>
      <w:r>
        <w:t>información</w:t>
      </w:r>
      <w:proofErr w:type="spellEnd"/>
      <w:r>
        <w:t xml:space="preserve">. Se </w:t>
      </w:r>
      <w:proofErr w:type="spellStart"/>
      <w:r>
        <w:t>reescribe</w:t>
      </w:r>
      <w:proofErr w:type="spellEnd"/>
      <w:r>
        <w:t>.</w:t>
      </w:r>
    </w:p>
  </w:comment>
  <w:comment w:id="36" w:author="dan" w:date="2020-01-21T16:08:00Z" w:initials="d">
    <w:p w14:paraId="327E3FE0" w14:textId="77777777" w:rsidR="0096131B" w:rsidRDefault="0096131B" w:rsidP="00707605">
      <w:pPr>
        <w:pStyle w:val="Textocomentario"/>
      </w:pPr>
      <w:r>
        <w:rPr>
          <w:rStyle w:val="Refdecomentario"/>
        </w:rPr>
        <w:annotationRef/>
      </w:r>
      <w:r>
        <w:t xml:space="preserve">Alto </w:t>
      </w:r>
      <w:proofErr w:type="spellStart"/>
      <w:r>
        <w:t>relativo</w:t>
      </w:r>
      <w:proofErr w:type="spellEnd"/>
      <w:r>
        <w:t xml:space="preserve"> a que? </w:t>
      </w:r>
      <w:proofErr w:type="spellStart"/>
      <w:r>
        <w:t>Ajedrez</w:t>
      </w:r>
      <w:proofErr w:type="spellEnd"/>
      <w:r>
        <w:t xml:space="preserve">? Go? </w:t>
      </w:r>
      <w:proofErr w:type="spellStart"/>
      <w:r>
        <w:t>Qué</w:t>
      </w:r>
      <w:proofErr w:type="spellEnd"/>
      <w:r>
        <w:t>?</w:t>
      </w:r>
    </w:p>
  </w:comment>
  <w:comment w:id="35" w:author="Álvaro Gonzalez" w:date="2020-05-25T03:48:00Z" w:initials="ÁG">
    <w:p w14:paraId="306536EA" w14:textId="77777777" w:rsidR="0096131B" w:rsidRDefault="0096131B">
      <w:pPr>
        <w:pStyle w:val="Textocomentario"/>
      </w:pPr>
      <w:r>
        <w:rPr>
          <w:rStyle w:val="Refdecomentario"/>
        </w:rPr>
        <w:annotationRef/>
      </w:r>
      <w:r>
        <w:t xml:space="preserve">Se </w:t>
      </w:r>
      <w:proofErr w:type="spellStart"/>
      <w:r>
        <w:t>reescribe</w:t>
      </w:r>
      <w:proofErr w:type="spellEnd"/>
      <w:r>
        <w:t xml:space="preserve"> para </w:t>
      </w:r>
      <w:proofErr w:type="spellStart"/>
      <w:r>
        <w:t>clarificar</w:t>
      </w:r>
      <w:proofErr w:type="spellEnd"/>
      <w:r>
        <w:t xml:space="preserve">. La </w:t>
      </w:r>
      <w:proofErr w:type="spellStart"/>
      <w:r>
        <w:t>intención</w:t>
      </w:r>
      <w:proofErr w:type="spellEnd"/>
      <w:r>
        <w:t xml:space="preserve"> no era </w:t>
      </w:r>
      <w:proofErr w:type="spellStart"/>
      <w:r>
        <w:t>hacer</w:t>
      </w:r>
      <w:proofErr w:type="spellEnd"/>
      <w:r>
        <w:t xml:space="preserve"> una </w:t>
      </w:r>
      <w:proofErr w:type="spellStart"/>
      <w:r>
        <w:t>comparativa</w:t>
      </w:r>
      <w:proofErr w:type="spellEnd"/>
      <w:r>
        <w:t xml:space="preserve">, </w:t>
      </w:r>
      <w:proofErr w:type="spellStart"/>
      <w:r>
        <w:t>sino</w:t>
      </w:r>
      <w:proofErr w:type="spellEnd"/>
      <w:r>
        <w:t xml:space="preserve"> </w:t>
      </w:r>
      <w:proofErr w:type="spellStart"/>
      <w:r>
        <w:t>remarcar</w:t>
      </w:r>
      <w:proofErr w:type="spellEnd"/>
      <w:r>
        <w:t xml:space="preserve"> la </w:t>
      </w:r>
      <w:proofErr w:type="spellStart"/>
      <w:r>
        <w:t>importancia</w:t>
      </w:r>
      <w:proofErr w:type="spellEnd"/>
      <w:r>
        <w:t xml:space="preserve"> de la </w:t>
      </w:r>
      <w:proofErr w:type="spellStart"/>
      <w:r>
        <w:t>combinatoria</w:t>
      </w:r>
      <w:proofErr w:type="spellEnd"/>
      <w:r>
        <w:t>.</w:t>
      </w:r>
    </w:p>
  </w:comment>
  <w:comment w:id="37" w:author="D" w:date="2020-06-09T10:42:00Z" w:initials="D">
    <w:p w14:paraId="35F86DE0" w14:textId="77777777" w:rsidR="0096131B" w:rsidRPr="009B62DE" w:rsidRDefault="0096131B">
      <w:pPr>
        <w:pStyle w:val="Textocomentario"/>
        <w:rPr>
          <w:lang w:val="es-ES"/>
        </w:rPr>
      </w:pPr>
      <w:r>
        <w:rPr>
          <w:rStyle w:val="Refdecomentario"/>
        </w:rPr>
        <w:annotationRef/>
      </w:r>
      <w:r>
        <w:t xml:space="preserve">Es </w:t>
      </w:r>
      <w:proofErr w:type="spellStart"/>
      <w:r>
        <w:t>posible</w:t>
      </w:r>
      <w:proofErr w:type="spellEnd"/>
      <w:r>
        <w:t xml:space="preserve"> </w:t>
      </w:r>
      <w:proofErr w:type="spellStart"/>
      <w:r>
        <w:t>cuanticiar</w:t>
      </w:r>
      <w:proofErr w:type="spellEnd"/>
      <w:r>
        <w:t xml:space="preserve"> </w:t>
      </w:r>
      <w:proofErr w:type="spellStart"/>
      <w:r>
        <w:t>esta</w:t>
      </w:r>
      <w:proofErr w:type="spellEnd"/>
      <w:r>
        <w:t xml:space="preserve"> </w:t>
      </w:r>
      <w:proofErr w:type="spellStart"/>
      <w:r>
        <w:t>afirmación</w:t>
      </w:r>
      <w:proofErr w:type="spellEnd"/>
      <w:r>
        <w:t xml:space="preserve">? Una </w:t>
      </w:r>
      <w:proofErr w:type="spellStart"/>
      <w:r>
        <w:t>afirmación</w:t>
      </w:r>
      <w:proofErr w:type="spellEnd"/>
      <w:r>
        <w:t xml:space="preserve"> </w:t>
      </w:r>
      <w:proofErr w:type="spellStart"/>
      <w:r>
        <w:t>así</w:t>
      </w:r>
      <w:proofErr w:type="spellEnd"/>
      <w:r>
        <w:t xml:space="preserve"> </w:t>
      </w:r>
      <w:proofErr w:type="spellStart"/>
      <w:r>
        <w:t>siempre</w:t>
      </w:r>
      <w:proofErr w:type="spellEnd"/>
      <w:r>
        <w:t xml:space="preserve"> </w:t>
      </w:r>
      <w:proofErr w:type="spellStart"/>
      <w:r>
        <w:t>convence</w:t>
      </w:r>
      <w:proofErr w:type="spellEnd"/>
      <w:r>
        <w:t xml:space="preserve"> </w:t>
      </w:r>
      <w:proofErr w:type="spellStart"/>
      <w:r>
        <w:t>más</w:t>
      </w:r>
      <w:proofErr w:type="spellEnd"/>
      <w:r>
        <w:t xml:space="preserve"> </w:t>
      </w:r>
      <w:proofErr w:type="spellStart"/>
      <w:r>
        <w:t>si</w:t>
      </w:r>
      <w:proofErr w:type="spellEnd"/>
      <w:r>
        <w:t xml:space="preserve"> </w:t>
      </w:r>
      <w:proofErr w:type="spellStart"/>
      <w:r>
        <w:t>esté</w:t>
      </w:r>
      <w:proofErr w:type="spellEnd"/>
      <w:r>
        <w:t xml:space="preserve"> </w:t>
      </w:r>
      <w:proofErr w:type="spellStart"/>
      <w:r>
        <w:t>acompa</w:t>
      </w:r>
      <w:r>
        <w:rPr>
          <w:lang w:val="es-ES"/>
        </w:rPr>
        <w:t>ñada</w:t>
      </w:r>
      <w:proofErr w:type="spellEnd"/>
      <w:r>
        <w:rPr>
          <w:lang w:val="es-ES"/>
        </w:rPr>
        <w:t xml:space="preserve"> por números.</w:t>
      </w:r>
    </w:p>
  </w:comment>
  <w:comment w:id="38" w:author="Álvaro Gonzalez" w:date="2020-06-18T21:53:00Z" w:initials="ÁG">
    <w:p w14:paraId="2D01F76B" w14:textId="42F82E11" w:rsidR="0096131B" w:rsidRDefault="0096131B">
      <w:pPr>
        <w:pStyle w:val="Textocomentario"/>
      </w:pPr>
      <w:r>
        <w:rPr>
          <w:rStyle w:val="Refdecomentario"/>
        </w:rPr>
        <w:annotationRef/>
      </w:r>
      <w:r>
        <w:t xml:space="preserve">Si, es possible </w:t>
      </w:r>
      <w:proofErr w:type="spellStart"/>
      <w:r>
        <w:t>cuantificarlo</w:t>
      </w:r>
      <w:proofErr w:type="spellEnd"/>
      <w:r>
        <w:t xml:space="preserve">. Se </w:t>
      </w:r>
      <w:proofErr w:type="spellStart"/>
      <w:r>
        <w:t>añaden</w:t>
      </w:r>
      <w:proofErr w:type="spellEnd"/>
      <w:r>
        <w:t>.</w:t>
      </w:r>
    </w:p>
  </w:comment>
  <w:comment w:id="39" w:author="D" w:date="2020-06-09T10:29:00Z" w:initials="D">
    <w:p w14:paraId="169BED10" w14:textId="77777777" w:rsidR="0096131B" w:rsidRDefault="0096131B">
      <w:pPr>
        <w:pStyle w:val="Textocomentario"/>
      </w:pPr>
      <w:r>
        <w:rPr>
          <w:rStyle w:val="Refdecomentario"/>
        </w:rPr>
        <w:annotationRef/>
      </w:r>
      <w:proofErr w:type="spellStart"/>
      <w:r>
        <w:t>Diría</w:t>
      </w:r>
      <w:proofErr w:type="spellEnd"/>
      <w:r>
        <w:t xml:space="preserve"> algo </w:t>
      </w:r>
      <w:proofErr w:type="spellStart"/>
      <w:r>
        <w:t>más</w:t>
      </w:r>
      <w:proofErr w:type="spellEnd"/>
      <w:r>
        <w:t xml:space="preserve"> </w:t>
      </w:r>
      <w:proofErr w:type="spellStart"/>
      <w:r>
        <w:t>como</w:t>
      </w:r>
      <w:proofErr w:type="spellEnd"/>
      <w:r>
        <w:t xml:space="preserve">: A </w:t>
      </w:r>
      <w:proofErr w:type="spellStart"/>
      <w:r>
        <w:t>continuación</w:t>
      </w:r>
      <w:proofErr w:type="spellEnd"/>
      <w:r>
        <w:t xml:space="preserve"> se </w:t>
      </w:r>
      <w:proofErr w:type="spellStart"/>
      <w:r>
        <w:t>examinan</w:t>
      </w:r>
      <w:proofErr w:type="spellEnd"/>
      <w:r>
        <w:t xml:space="preserve"> los </w:t>
      </w:r>
      <w:proofErr w:type="spellStart"/>
      <w:r>
        <w:t>juegos</w:t>
      </w:r>
      <w:proofErr w:type="spellEnd"/>
      <w:r>
        <w:t xml:space="preserve"> susceptible al </w:t>
      </w:r>
      <w:proofErr w:type="spellStart"/>
      <w:r>
        <w:t>analisis</w:t>
      </w:r>
      <w:proofErr w:type="spellEnd"/>
      <w:r>
        <w:t xml:space="preserve"> y se </w:t>
      </w:r>
      <w:proofErr w:type="spellStart"/>
      <w:r>
        <w:t>explica</w:t>
      </w:r>
      <w:proofErr w:type="spellEnd"/>
      <w:r>
        <w:t xml:space="preserve"> </w:t>
      </w:r>
      <w:proofErr w:type="spellStart"/>
      <w:r>
        <w:t>porque</w:t>
      </w:r>
      <w:proofErr w:type="spellEnd"/>
      <w:r>
        <w:t xml:space="preserve"> se ha </w:t>
      </w:r>
      <w:proofErr w:type="spellStart"/>
      <w:r>
        <w:t>elegido</w:t>
      </w:r>
      <w:proofErr w:type="spellEnd"/>
      <w:r>
        <w:t xml:space="preserve"> </w:t>
      </w:r>
      <w:proofErr w:type="spellStart"/>
      <w:r>
        <w:t>él</w:t>
      </w:r>
      <w:proofErr w:type="spellEnd"/>
      <w:r>
        <w:t xml:space="preserve"> que se ha </w:t>
      </w:r>
      <w:proofErr w:type="spellStart"/>
      <w:r>
        <w:t>elegido</w:t>
      </w:r>
      <w:proofErr w:type="spellEnd"/>
      <w:r>
        <w:t xml:space="preserve">. Algo </w:t>
      </w:r>
      <w:proofErr w:type="spellStart"/>
      <w:r>
        <w:t>así</w:t>
      </w:r>
      <w:proofErr w:type="spellEnd"/>
      <w:r>
        <w:t>.</w:t>
      </w:r>
    </w:p>
  </w:comment>
  <w:comment w:id="40" w:author="Álvaro Gonzalez" w:date="2020-06-18T21:54:00Z" w:initials="ÁG">
    <w:p w14:paraId="2440177C" w14:textId="1127D9D7" w:rsidR="0096131B" w:rsidRDefault="0096131B">
      <w:pPr>
        <w:pStyle w:val="Textocomentario"/>
      </w:pPr>
      <w:r>
        <w:rPr>
          <w:rStyle w:val="Refdecomentario"/>
        </w:rPr>
        <w:annotationRef/>
      </w:r>
      <w:r>
        <w:t xml:space="preserve">Se </w:t>
      </w:r>
      <w:proofErr w:type="spellStart"/>
      <w:r>
        <w:t>rescribe</w:t>
      </w:r>
      <w:proofErr w:type="spellEnd"/>
    </w:p>
  </w:comment>
  <w:comment w:id="43" w:author="D" w:date="2020-06-09T10:30:00Z" w:initials="D">
    <w:p w14:paraId="76E24B9C" w14:textId="77777777" w:rsidR="0096131B" w:rsidRDefault="0096131B">
      <w:pPr>
        <w:pStyle w:val="Textocomentario"/>
      </w:pPr>
      <w:r>
        <w:rPr>
          <w:rStyle w:val="Refdecomentario"/>
        </w:rPr>
        <w:annotationRef/>
      </w:r>
      <w:proofErr w:type="spellStart"/>
      <w:r>
        <w:t>Aunque</w:t>
      </w:r>
      <w:proofErr w:type="spellEnd"/>
      <w:r>
        <w:t xml:space="preserve"> el </w:t>
      </w:r>
      <w:proofErr w:type="spellStart"/>
      <w:r>
        <w:t>número</w:t>
      </w:r>
      <w:proofErr w:type="spellEnd"/>
      <w:r>
        <w:t xml:space="preserve"> de cartas </w:t>
      </w:r>
      <w:proofErr w:type="spellStart"/>
      <w:r>
        <w:t>en</w:t>
      </w:r>
      <w:proofErr w:type="spellEnd"/>
      <w:r>
        <w:t xml:space="preserve"> la </w:t>
      </w:r>
      <w:proofErr w:type="spellStart"/>
      <w:r>
        <w:t>baraja</w:t>
      </w:r>
      <w:proofErr w:type="spellEnd"/>
      <w:r>
        <w:t xml:space="preserve"> </w:t>
      </w:r>
      <w:proofErr w:type="spellStart"/>
      <w:r>
        <w:t>importa</w:t>
      </w:r>
      <w:proofErr w:type="spellEnd"/>
      <w:r>
        <w:t xml:space="preserve"> </w:t>
      </w:r>
      <w:proofErr w:type="spellStart"/>
      <w:r>
        <w:t>respecto</w:t>
      </w:r>
      <w:proofErr w:type="spellEnd"/>
      <w:r>
        <w:t xml:space="preserve"> al </w:t>
      </w:r>
      <w:proofErr w:type="spellStart"/>
      <w:r>
        <w:t>desarrollo</w:t>
      </w:r>
      <w:proofErr w:type="spellEnd"/>
      <w:r>
        <w:t xml:space="preserve"> del </w:t>
      </w:r>
      <w:proofErr w:type="spellStart"/>
      <w:r>
        <w:t>juego</w:t>
      </w:r>
      <w:proofErr w:type="spellEnd"/>
      <w:r>
        <w:t xml:space="preserve">, no es fundamental </w:t>
      </w:r>
      <w:proofErr w:type="spellStart"/>
      <w:r>
        <w:t>respecto</w:t>
      </w:r>
      <w:proofErr w:type="spellEnd"/>
      <w:r>
        <w:t xml:space="preserve"> a los </w:t>
      </w:r>
      <w:proofErr w:type="spellStart"/>
      <w:r>
        <w:t>criterios</w:t>
      </w:r>
      <w:proofErr w:type="spellEnd"/>
      <w:r>
        <w:t xml:space="preserve"> de </w:t>
      </w:r>
      <w:proofErr w:type="spellStart"/>
      <w:r>
        <w:t>selección</w:t>
      </w:r>
      <w:proofErr w:type="spellEnd"/>
      <w:r>
        <w:t xml:space="preserve"> que vas a </w:t>
      </w:r>
      <w:proofErr w:type="spellStart"/>
      <w:r>
        <w:t>utilizar</w:t>
      </w:r>
      <w:proofErr w:type="spellEnd"/>
      <w:r>
        <w:t>.</w:t>
      </w:r>
    </w:p>
  </w:comment>
  <w:comment w:id="44" w:author="Álvaro Gonzalez" w:date="2020-06-18T21:54:00Z" w:initials="ÁG">
    <w:p w14:paraId="40DCB99D" w14:textId="3F7ED26B" w:rsidR="0096131B" w:rsidRDefault="0096131B" w:rsidP="00DC73D6">
      <w:pPr>
        <w:pStyle w:val="Textocomentario"/>
        <w:ind w:firstLine="0"/>
      </w:pPr>
      <w:r>
        <w:rPr>
          <w:rStyle w:val="Refdecomentario"/>
        </w:rPr>
        <w:annotationRef/>
      </w:r>
      <w:proofErr w:type="spellStart"/>
      <w:r>
        <w:t>Entendido</w:t>
      </w:r>
      <w:proofErr w:type="spellEnd"/>
      <w:r>
        <w:t>.</w:t>
      </w:r>
    </w:p>
  </w:comment>
  <w:comment w:id="45" w:author="D" w:date="2020-06-09T10:31:00Z" w:initials="D">
    <w:p w14:paraId="627BA6D7" w14:textId="77777777" w:rsidR="0096131B" w:rsidRDefault="0096131B">
      <w:pPr>
        <w:pStyle w:val="Textocomentario"/>
      </w:pPr>
      <w:r>
        <w:rPr>
          <w:rStyle w:val="Refdecomentario"/>
        </w:rPr>
        <w:annotationRef/>
      </w:r>
      <w:proofErr w:type="spellStart"/>
      <w:r>
        <w:t>Diría</w:t>
      </w:r>
      <w:proofErr w:type="spellEnd"/>
      <w:r>
        <w:t xml:space="preserve"> "que se </w:t>
      </w:r>
      <w:proofErr w:type="spellStart"/>
      <w:r>
        <w:t>analizan</w:t>
      </w:r>
      <w:proofErr w:type="spellEnd"/>
      <w:r>
        <w:t xml:space="preserve"> </w:t>
      </w:r>
      <w:proofErr w:type="spellStart"/>
      <w:r>
        <w:t>aquí</w:t>
      </w:r>
      <w:proofErr w:type="spellEnd"/>
      <w:r>
        <w:t xml:space="preserve"> ". Algo </w:t>
      </w:r>
      <w:proofErr w:type="spellStart"/>
      <w:r>
        <w:t>así</w:t>
      </w:r>
      <w:proofErr w:type="spellEnd"/>
      <w:r>
        <w:t xml:space="preserve"> </w:t>
      </w:r>
      <w:proofErr w:type="spellStart"/>
      <w:r>
        <w:t>más</w:t>
      </w:r>
      <w:proofErr w:type="spellEnd"/>
      <w:r>
        <w:t xml:space="preserve"> impersonal. Son </w:t>
      </w:r>
      <w:proofErr w:type="spellStart"/>
      <w:r>
        <w:t>juegos</w:t>
      </w:r>
      <w:proofErr w:type="spellEnd"/>
      <w:r>
        <w:t xml:space="preserve"> por un </w:t>
      </w:r>
      <w:proofErr w:type="spellStart"/>
      <w:r>
        <w:t>lado</w:t>
      </w:r>
      <w:proofErr w:type="spellEnd"/>
      <w:r>
        <w:t xml:space="preserve"> </w:t>
      </w:r>
      <w:proofErr w:type="spellStart"/>
      <w:r>
        <w:t>muy</w:t>
      </w:r>
      <w:proofErr w:type="spellEnd"/>
      <w:r>
        <w:t xml:space="preserve"> </w:t>
      </w:r>
      <w:proofErr w:type="spellStart"/>
      <w:r>
        <w:t>conocidos</w:t>
      </w:r>
      <w:proofErr w:type="spellEnd"/>
      <w:r>
        <w:t xml:space="preserve"> y por </w:t>
      </w:r>
      <w:proofErr w:type="spellStart"/>
      <w:r>
        <w:t>otro</w:t>
      </w:r>
      <w:proofErr w:type="spellEnd"/>
      <w:r>
        <w:t xml:space="preserve"> </w:t>
      </w:r>
      <w:proofErr w:type="spellStart"/>
      <w:r>
        <w:t>lado</w:t>
      </w:r>
      <w:proofErr w:type="spellEnd"/>
      <w:r>
        <w:t xml:space="preserve"> </w:t>
      </w:r>
      <w:proofErr w:type="spellStart"/>
      <w:r>
        <w:t>representativos</w:t>
      </w:r>
      <w:proofErr w:type="spellEnd"/>
      <w:r>
        <w:t xml:space="preserve"> de </w:t>
      </w:r>
      <w:proofErr w:type="spellStart"/>
      <w:r>
        <w:t>distintas</w:t>
      </w:r>
      <w:proofErr w:type="spellEnd"/>
      <w:r>
        <w:t xml:space="preserve"> </w:t>
      </w:r>
      <w:proofErr w:type="spellStart"/>
      <w:r>
        <w:t>posibilidades</w:t>
      </w:r>
      <w:proofErr w:type="spellEnd"/>
    </w:p>
  </w:comment>
  <w:comment w:id="46" w:author="Álvaro Gonzalez" w:date="2020-06-18T21:55:00Z" w:initials="ÁG">
    <w:p w14:paraId="3543511F" w14:textId="0DEE9377" w:rsidR="0096131B" w:rsidRDefault="0096131B">
      <w:pPr>
        <w:pStyle w:val="Textocomentario"/>
      </w:pPr>
      <w:r>
        <w:rPr>
          <w:rStyle w:val="Refdecomentario"/>
        </w:rPr>
        <w:annotationRef/>
      </w:r>
      <w:r>
        <w:t xml:space="preserve">Se </w:t>
      </w:r>
      <w:proofErr w:type="spellStart"/>
      <w:r>
        <w:t>rescribe</w:t>
      </w:r>
      <w:proofErr w:type="spellEnd"/>
      <w:r>
        <w:t xml:space="preserve"> </w:t>
      </w:r>
      <w:proofErr w:type="spellStart"/>
      <w:r>
        <w:t>todo</w:t>
      </w:r>
      <w:proofErr w:type="spellEnd"/>
      <w:r>
        <w:t xml:space="preserve"> el document </w:t>
      </w:r>
      <w:proofErr w:type="spellStart"/>
      <w:r>
        <w:t>limitando</w:t>
      </w:r>
      <w:proofErr w:type="spellEnd"/>
      <w:r>
        <w:t xml:space="preserve"> el </w:t>
      </w:r>
      <w:proofErr w:type="spellStart"/>
      <w:r>
        <w:t>uso</w:t>
      </w:r>
      <w:proofErr w:type="spellEnd"/>
      <w:r>
        <w:t xml:space="preserve"> de </w:t>
      </w:r>
      <w:proofErr w:type="spellStart"/>
      <w:r>
        <w:t>expresiones</w:t>
      </w:r>
      <w:proofErr w:type="spellEnd"/>
      <w:r>
        <w:t xml:space="preserve"> </w:t>
      </w:r>
      <w:proofErr w:type="spellStart"/>
      <w:r>
        <w:t>personales</w:t>
      </w:r>
      <w:proofErr w:type="spellEnd"/>
    </w:p>
  </w:comment>
  <w:comment w:id="49" w:author="D" w:date="2020-06-09T10:32:00Z" w:initials="D">
    <w:p w14:paraId="3CBC7A05" w14:textId="77777777" w:rsidR="0096131B" w:rsidRDefault="0096131B">
      <w:pPr>
        <w:pStyle w:val="Textocomentario"/>
      </w:pPr>
      <w:r>
        <w:rPr>
          <w:rStyle w:val="Refdecomentario"/>
        </w:rPr>
        <w:annotationRef/>
      </w:r>
      <w:r>
        <w:t xml:space="preserve">Es </w:t>
      </w:r>
      <w:proofErr w:type="spellStart"/>
      <w:r>
        <w:t>decir</w:t>
      </w:r>
      <w:proofErr w:type="spellEnd"/>
      <w:r>
        <w:t xml:space="preserve">, Bridge </w:t>
      </w:r>
      <w:proofErr w:type="spellStart"/>
      <w:r>
        <w:t>tiene</w:t>
      </w:r>
      <w:proofErr w:type="spellEnd"/>
      <w:r>
        <w:t xml:space="preserve"> la </w:t>
      </w:r>
      <w:proofErr w:type="spellStart"/>
      <w:r>
        <w:t>complicación</w:t>
      </w:r>
      <w:proofErr w:type="spellEnd"/>
      <w:r>
        <w:t xml:space="preserve"> </w:t>
      </w:r>
      <w:proofErr w:type="spellStart"/>
      <w:r>
        <w:t>adicional</w:t>
      </w:r>
      <w:proofErr w:type="spellEnd"/>
      <w:r>
        <w:t xml:space="preserve"> de </w:t>
      </w:r>
      <w:proofErr w:type="spellStart"/>
      <w:r>
        <w:t>colaboración</w:t>
      </w:r>
      <w:proofErr w:type="spellEnd"/>
      <w:r>
        <w:t xml:space="preserve">. Por </w:t>
      </w:r>
      <w:proofErr w:type="spellStart"/>
      <w:r>
        <w:t>esto</w:t>
      </w:r>
      <w:proofErr w:type="spellEnd"/>
      <w:r>
        <w:t xml:space="preserve"> </w:t>
      </w:r>
      <w:proofErr w:type="spellStart"/>
      <w:r>
        <w:t>su</w:t>
      </w:r>
      <w:proofErr w:type="spellEnd"/>
      <w:r>
        <w:t xml:space="preserve"> </w:t>
      </w:r>
      <w:proofErr w:type="spellStart"/>
      <w:r>
        <w:t>analisis</w:t>
      </w:r>
      <w:proofErr w:type="spellEnd"/>
      <w:r>
        <w:t xml:space="preserve"> es </w:t>
      </w:r>
      <w:proofErr w:type="spellStart"/>
      <w:r>
        <w:t>más</w:t>
      </w:r>
      <w:proofErr w:type="spellEnd"/>
      <w:r>
        <w:t xml:space="preserve"> </w:t>
      </w:r>
      <w:proofErr w:type="spellStart"/>
      <w:r>
        <w:t>complicado</w:t>
      </w:r>
      <w:proofErr w:type="spellEnd"/>
      <w:r>
        <w:t xml:space="preserve"> y </w:t>
      </w:r>
      <w:proofErr w:type="spellStart"/>
      <w:r>
        <w:t>incluye</w:t>
      </w:r>
      <w:proofErr w:type="spellEnd"/>
      <w:r>
        <w:t xml:space="preserve"> </w:t>
      </w:r>
      <w:proofErr w:type="spellStart"/>
      <w:r>
        <w:t>factores</w:t>
      </w:r>
      <w:proofErr w:type="spellEnd"/>
      <w:r>
        <w:t xml:space="preserve"> que </w:t>
      </w:r>
      <w:proofErr w:type="spellStart"/>
      <w:r>
        <w:t>inicialmente</w:t>
      </w:r>
      <w:proofErr w:type="spellEnd"/>
      <w:r>
        <w:t xml:space="preserve"> se </w:t>
      </w:r>
      <w:proofErr w:type="spellStart"/>
      <w:r>
        <w:t>quiere</w:t>
      </w:r>
      <w:proofErr w:type="spellEnd"/>
      <w:r>
        <w:t xml:space="preserve"> </w:t>
      </w:r>
      <w:proofErr w:type="spellStart"/>
      <w:r>
        <w:t>excluir</w:t>
      </w:r>
      <w:proofErr w:type="spellEnd"/>
      <w:r>
        <w:t xml:space="preserve">. Algo </w:t>
      </w:r>
      <w:proofErr w:type="spellStart"/>
      <w:r>
        <w:t>así</w:t>
      </w:r>
      <w:proofErr w:type="spellEnd"/>
      <w:r>
        <w:t>.</w:t>
      </w:r>
    </w:p>
  </w:comment>
  <w:comment w:id="50" w:author="Álvaro Gonzalez" w:date="2020-06-18T21:56:00Z" w:initials="ÁG">
    <w:p w14:paraId="149BE90A" w14:textId="20B3D453" w:rsidR="0096131B" w:rsidRDefault="0096131B">
      <w:pPr>
        <w:pStyle w:val="Textocomentario"/>
      </w:pPr>
      <w:r>
        <w:rPr>
          <w:rStyle w:val="Refdecomentario"/>
        </w:rPr>
        <w:annotationRef/>
      </w:r>
      <w:r>
        <w:t xml:space="preserve">Se </w:t>
      </w:r>
      <w:proofErr w:type="spellStart"/>
      <w:r>
        <w:t>rescribe</w:t>
      </w:r>
      <w:proofErr w:type="spellEnd"/>
    </w:p>
  </w:comment>
  <w:comment w:id="53" w:author="D" w:date="2020-06-09T10:36:00Z" w:initials="D">
    <w:p w14:paraId="25A1EB95" w14:textId="77777777" w:rsidR="0096131B" w:rsidRDefault="0096131B">
      <w:pPr>
        <w:pStyle w:val="Textocomentario"/>
      </w:pPr>
      <w:r>
        <w:rPr>
          <w:rStyle w:val="Refdecomentario"/>
        </w:rPr>
        <w:annotationRef/>
      </w:r>
      <w:proofErr w:type="spellStart"/>
      <w:r>
        <w:t>Mejor</w:t>
      </w:r>
      <w:proofErr w:type="spellEnd"/>
      <w:r>
        <w:t xml:space="preserve"> </w:t>
      </w:r>
      <w:proofErr w:type="spellStart"/>
      <w:r>
        <w:t>usar</w:t>
      </w:r>
      <w:proofErr w:type="spellEnd"/>
      <w:r>
        <w:t xml:space="preserve"> castellano?</w:t>
      </w:r>
    </w:p>
  </w:comment>
  <w:comment w:id="54" w:author="Álvaro Gonzalez" w:date="2020-06-18T21:56:00Z" w:initials="ÁG">
    <w:p w14:paraId="2DE52B4D" w14:textId="7B50C57A" w:rsidR="0096131B" w:rsidRDefault="0096131B">
      <w:pPr>
        <w:pStyle w:val="Textocomentario"/>
      </w:pPr>
      <w:r>
        <w:rPr>
          <w:rStyle w:val="Refdecomentario"/>
        </w:rPr>
        <w:annotationRef/>
      </w:r>
      <w:r>
        <w:t xml:space="preserve">Si, </w:t>
      </w:r>
      <w:proofErr w:type="spellStart"/>
      <w:r>
        <w:t>se</w:t>
      </w:r>
      <w:proofErr w:type="spellEnd"/>
      <w:r>
        <w:t xml:space="preserve"> me </w:t>
      </w:r>
      <w:proofErr w:type="spellStart"/>
      <w:r>
        <w:t>escapó</w:t>
      </w:r>
      <w:proofErr w:type="spellEnd"/>
      <w:r>
        <w:t xml:space="preserve">, se </w:t>
      </w:r>
      <w:proofErr w:type="spellStart"/>
      <w:r>
        <w:t>sustituye</w:t>
      </w:r>
      <w:proofErr w:type="spellEnd"/>
      <w:r>
        <w:t xml:space="preserve"> pro </w:t>
      </w:r>
      <w:proofErr w:type="spellStart"/>
      <w:r>
        <w:t>crupier</w:t>
      </w:r>
      <w:proofErr w:type="spellEnd"/>
      <w:r>
        <w:t>.</w:t>
      </w:r>
    </w:p>
  </w:comment>
  <w:comment w:id="55" w:author="D" w:date="2020-06-09T10:37:00Z" w:initials="D">
    <w:p w14:paraId="4FD77DD5" w14:textId="6F5AE982" w:rsidR="0096131B" w:rsidRDefault="0096131B">
      <w:pPr>
        <w:pStyle w:val="Textocomentario"/>
      </w:pPr>
      <w:r>
        <w:rPr>
          <w:rStyle w:val="Refdecomentario"/>
        </w:rPr>
        <w:annotationRef/>
      </w:r>
      <w:proofErr w:type="spellStart"/>
      <w:r>
        <w:t>Uniformizar</w:t>
      </w:r>
      <w:proofErr w:type="spellEnd"/>
      <w:r>
        <w:t xml:space="preserve">. </w:t>
      </w:r>
      <w:proofErr w:type="spellStart"/>
      <w:r>
        <w:t>póker</w:t>
      </w:r>
      <w:proofErr w:type="spellEnd"/>
      <w:r>
        <w:t xml:space="preserve">, </w:t>
      </w:r>
      <w:proofErr w:type="spellStart"/>
      <w:r>
        <w:t>Póker</w:t>
      </w:r>
      <w:proofErr w:type="spellEnd"/>
      <w:r>
        <w:t xml:space="preserve">, </w:t>
      </w:r>
      <w:proofErr w:type="spellStart"/>
      <w:r>
        <w:t>Póker</w:t>
      </w:r>
      <w:proofErr w:type="spellEnd"/>
      <w:r>
        <w:t xml:space="preserve">, </w:t>
      </w:r>
      <w:proofErr w:type="spellStart"/>
      <w:r>
        <w:t>póker</w:t>
      </w:r>
      <w:proofErr w:type="spellEnd"/>
      <w:r>
        <w:t xml:space="preserve">. </w:t>
      </w:r>
      <w:proofErr w:type="spellStart"/>
      <w:r>
        <w:t>Cúal</w:t>
      </w:r>
      <w:proofErr w:type="spellEnd"/>
      <w:r>
        <w:t xml:space="preserve"> es?</w:t>
      </w:r>
    </w:p>
  </w:comment>
  <w:comment w:id="41" w:author="dan" w:date="2020-01-21T16:08:00Z" w:initials="d">
    <w:p w14:paraId="190331E4" w14:textId="2BB74BF4" w:rsidR="0096131B" w:rsidRDefault="0096131B" w:rsidP="00707605">
      <w:pPr>
        <w:pStyle w:val="Textocomentario"/>
      </w:pPr>
      <w:r>
        <w:rPr>
          <w:rStyle w:val="Refdecomentario"/>
        </w:rPr>
        <w:annotationRef/>
      </w:r>
      <w:r>
        <w:t xml:space="preserve">No </w:t>
      </w:r>
      <w:proofErr w:type="spellStart"/>
      <w:r>
        <w:t>veo</w:t>
      </w:r>
      <w:proofErr w:type="spellEnd"/>
      <w:r>
        <w:t xml:space="preserve"> </w:t>
      </w:r>
      <w:proofErr w:type="spellStart"/>
      <w:r>
        <w:t>como</w:t>
      </w:r>
      <w:proofErr w:type="spellEnd"/>
      <w:r>
        <w:t xml:space="preserve"> distingue </w:t>
      </w:r>
      <w:proofErr w:type="spellStart"/>
      <w:r>
        <w:t>hold’em</w:t>
      </w:r>
      <w:proofErr w:type="spellEnd"/>
      <w:r>
        <w:t xml:space="preserve"> de </w:t>
      </w:r>
      <w:proofErr w:type="spellStart"/>
      <w:r>
        <w:t>otras</w:t>
      </w:r>
      <w:proofErr w:type="spellEnd"/>
      <w:r>
        <w:t xml:space="preserve"> </w:t>
      </w:r>
      <w:proofErr w:type="spellStart"/>
      <w:r>
        <w:t>variantes</w:t>
      </w:r>
      <w:proofErr w:type="spellEnd"/>
      <w:r>
        <w:t xml:space="preserve"> de </w:t>
      </w:r>
      <w:proofErr w:type="spellStart"/>
      <w:r>
        <w:t>póker</w:t>
      </w:r>
      <w:proofErr w:type="spellEnd"/>
      <w:r>
        <w:t>.</w:t>
      </w:r>
    </w:p>
  </w:comment>
  <w:comment w:id="42" w:author="Álvaro Gonzalez" w:date="2020-05-15T22:53:00Z" w:initials="ÁG">
    <w:p w14:paraId="2A9DC5AE" w14:textId="77777777" w:rsidR="0096131B" w:rsidRDefault="0096131B" w:rsidP="00707605">
      <w:pPr>
        <w:pStyle w:val="Textocomentario"/>
      </w:pPr>
      <w:r>
        <w:rPr>
          <w:rStyle w:val="Refdecomentario"/>
        </w:rPr>
        <w:annotationRef/>
      </w:r>
      <w:proofErr w:type="spellStart"/>
      <w:r>
        <w:t>Corregido</w:t>
      </w:r>
      <w:proofErr w:type="spellEnd"/>
    </w:p>
  </w:comment>
  <w:comment w:id="71" w:author="D" w:date="2020-06-09T10:38:00Z" w:initials="D">
    <w:p w14:paraId="01B5737D" w14:textId="77777777" w:rsidR="0096131B" w:rsidRDefault="0096131B">
      <w:pPr>
        <w:pStyle w:val="Textocomentario"/>
      </w:pPr>
      <w:r>
        <w:rPr>
          <w:rStyle w:val="Refdecomentario"/>
        </w:rPr>
        <w:annotationRef/>
      </w:r>
      <w:r>
        <w:t xml:space="preserve">se escribe </w:t>
      </w:r>
      <w:proofErr w:type="spellStart"/>
      <w:r>
        <w:t>en</w:t>
      </w:r>
      <w:proofErr w:type="spellEnd"/>
      <w:r>
        <w:t xml:space="preserve"> vertical. </w:t>
      </w:r>
    </w:p>
  </w:comment>
  <w:comment w:id="72" w:author="Álvaro Gonzalez" w:date="2020-06-18T21:59:00Z" w:initials="ÁG">
    <w:p w14:paraId="64C617AA" w14:textId="5C8508D5" w:rsidR="0096131B" w:rsidRDefault="0096131B">
      <w:pPr>
        <w:pStyle w:val="Textocomentario"/>
      </w:pPr>
      <w:r>
        <w:rPr>
          <w:rStyle w:val="Refdecomentario"/>
        </w:rPr>
        <w:annotationRef/>
      </w:r>
      <w:proofErr w:type="spellStart"/>
      <w:r>
        <w:t>Asi</w:t>
      </w:r>
      <w:proofErr w:type="spellEnd"/>
      <w:r>
        <w:t xml:space="preserve"> es, </w:t>
      </w:r>
      <w:proofErr w:type="spellStart"/>
      <w:r>
        <w:t>pero</w:t>
      </w:r>
      <w:proofErr w:type="spellEnd"/>
      <w:r>
        <w:t xml:space="preserve"> Word no me </w:t>
      </w:r>
      <w:proofErr w:type="spellStart"/>
      <w:r>
        <w:t>permite</w:t>
      </w:r>
      <w:proofErr w:type="spellEnd"/>
      <w:r>
        <w:t xml:space="preserve"> </w:t>
      </w:r>
      <w:proofErr w:type="spellStart"/>
      <w:r>
        <w:t>escribir</w:t>
      </w:r>
      <w:proofErr w:type="spellEnd"/>
      <w:r>
        <w:t xml:space="preserve"> bien las formulas. </w:t>
      </w:r>
      <w:proofErr w:type="spellStart"/>
      <w:r>
        <w:t>En</w:t>
      </w:r>
      <w:proofErr w:type="spellEnd"/>
      <w:r>
        <w:t xml:space="preserve"> Latex </w:t>
      </w:r>
      <w:proofErr w:type="spellStart"/>
      <w:r>
        <w:t>todos</w:t>
      </w:r>
      <w:proofErr w:type="spellEnd"/>
      <w:r>
        <w:t xml:space="preserve"> los </w:t>
      </w:r>
      <w:proofErr w:type="spellStart"/>
      <w:r>
        <w:t>numeros</w:t>
      </w:r>
      <w:proofErr w:type="spellEnd"/>
      <w:r>
        <w:t xml:space="preserve"> </w:t>
      </w:r>
      <w:proofErr w:type="spellStart"/>
      <w:r>
        <w:t>combinatorios</w:t>
      </w:r>
      <w:proofErr w:type="spellEnd"/>
      <w:r>
        <w:t xml:space="preserve"> son </w:t>
      </w:r>
      <w:proofErr w:type="spellStart"/>
      <w:r>
        <w:t>puestos</w:t>
      </w:r>
      <w:proofErr w:type="spellEnd"/>
      <w:r>
        <w:t xml:space="preserve"> </w:t>
      </w:r>
      <w:proofErr w:type="spellStart"/>
      <w:r>
        <w:t>en</w:t>
      </w:r>
      <w:proofErr w:type="spellEnd"/>
      <w:r>
        <w:t xml:space="preserve"> el </w:t>
      </w:r>
      <w:proofErr w:type="spellStart"/>
      <w:r>
        <w:t>formato</w:t>
      </w:r>
      <w:proofErr w:type="spellEnd"/>
      <w:r>
        <w:t xml:space="preserve"> </w:t>
      </w:r>
      <w:proofErr w:type="spellStart"/>
      <w:r>
        <w:t>adecuado</w:t>
      </w:r>
      <w:proofErr w:type="spellEnd"/>
    </w:p>
  </w:comment>
  <w:comment w:id="69" w:author="D" w:date="2020-06-09T10:38:00Z" w:initials="D">
    <w:p w14:paraId="291C3CA2" w14:textId="77777777" w:rsidR="0096131B" w:rsidRDefault="0096131B">
      <w:pPr>
        <w:pStyle w:val="Textocomentario"/>
      </w:pPr>
      <w:r>
        <w:rPr>
          <w:rStyle w:val="Refdecomentario"/>
        </w:rPr>
        <w:annotationRef/>
      </w:r>
      <w:r>
        <w:t xml:space="preserve">Hay que </w:t>
      </w:r>
      <w:proofErr w:type="spellStart"/>
      <w:r>
        <w:t>precisar</w:t>
      </w:r>
      <w:proofErr w:type="spellEnd"/>
      <w:r>
        <w:t xml:space="preserve"> </w:t>
      </w:r>
      <w:proofErr w:type="spellStart"/>
      <w:r>
        <w:t>más</w:t>
      </w:r>
      <w:proofErr w:type="spellEnd"/>
      <w:r>
        <w:t xml:space="preserve"> que </w:t>
      </w:r>
      <w:proofErr w:type="spellStart"/>
      <w:r>
        <w:t>quiere</w:t>
      </w:r>
      <w:proofErr w:type="spellEnd"/>
      <w:r>
        <w:t xml:space="preserve"> </w:t>
      </w:r>
      <w:proofErr w:type="spellStart"/>
      <w:r>
        <w:t>decir</w:t>
      </w:r>
      <w:proofErr w:type="spellEnd"/>
      <w:r>
        <w:t xml:space="preserve"> "</w:t>
      </w:r>
      <w:proofErr w:type="spellStart"/>
      <w:r>
        <w:t>jugadas</w:t>
      </w:r>
      <w:proofErr w:type="spellEnd"/>
      <w:r>
        <w:t xml:space="preserve">" para que </w:t>
      </w:r>
      <w:proofErr w:type="spellStart"/>
      <w:r>
        <w:t>esta</w:t>
      </w:r>
      <w:proofErr w:type="spellEnd"/>
      <w:r>
        <w:t xml:space="preserve"> </w:t>
      </w:r>
      <w:proofErr w:type="spellStart"/>
      <w:r>
        <w:t>afirmación</w:t>
      </w:r>
      <w:proofErr w:type="spellEnd"/>
      <w:r>
        <w:t xml:space="preserve"> sea </w:t>
      </w:r>
      <w:proofErr w:type="spellStart"/>
      <w:r>
        <w:t>clara</w:t>
      </w:r>
      <w:proofErr w:type="spellEnd"/>
      <w:r>
        <w:t>.</w:t>
      </w:r>
    </w:p>
  </w:comment>
  <w:comment w:id="70" w:author="Álvaro Gonzalez" w:date="2020-06-18T21:58:00Z" w:initials="ÁG">
    <w:p w14:paraId="7F5B1ACC" w14:textId="6CA35E51" w:rsidR="0096131B" w:rsidRDefault="0096131B">
      <w:pPr>
        <w:pStyle w:val="Textocomentario"/>
      </w:pPr>
      <w:r>
        <w:rPr>
          <w:rStyle w:val="Refdecomentario"/>
        </w:rPr>
        <w:annotationRef/>
      </w:r>
      <w:r>
        <w:t xml:space="preserve">Se </w:t>
      </w:r>
      <w:proofErr w:type="spellStart"/>
      <w:r>
        <w:t>rescribe</w:t>
      </w:r>
      <w:proofErr w:type="spellEnd"/>
      <w:r>
        <w:t xml:space="preserve"> a lo largo del </w:t>
      </w:r>
      <w:proofErr w:type="spellStart"/>
      <w:r>
        <w:t>documento</w:t>
      </w:r>
      <w:proofErr w:type="spellEnd"/>
    </w:p>
  </w:comment>
  <w:comment w:id="77" w:author="D" w:date="2020-06-09T10:39:00Z" w:initials="D">
    <w:p w14:paraId="3B4ECB80" w14:textId="77777777" w:rsidR="0096131B" w:rsidRDefault="0096131B">
      <w:pPr>
        <w:pStyle w:val="Textocomentario"/>
      </w:pPr>
      <w:r>
        <w:rPr>
          <w:rStyle w:val="Refdecomentario"/>
        </w:rPr>
        <w:annotationRef/>
      </w:r>
      <w:proofErr w:type="spellStart"/>
      <w:r>
        <w:t>Convendría</w:t>
      </w:r>
      <w:proofErr w:type="spellEnd"/>
      <w:r>
        <w:t xml:space="preserve"> </w:t>
      </w:r>
      <w:proofErr w:type="spellStart"/>
      <w:r>
        <w:t>haber</w:t>
      </w:r>
      <w:proofErr w:type="spellEnd"/>
      <w:r>
        <w:t xml:space="preserve"> </w:t>
      </w:r>
      <w:proofErr w:type="spellStart"/>
      <w:r>
        <w:t>definido</w:t>
      </w:r>
      <w:proofErr w:type="spellEnd"/>
      <w:r>
        <w:t xml:space="preserve"> </w:t>
      </w:r>
      <w:proofErr w:type="spellStart"/>
      <w:r>
        <w:t>anteriormente</w:t>
      </w:r>
      <w:proofErr w:type="spellEnd"/>
      <w:r>
        <w:t xml:space="preserve">, de </w:t>
      </w:r>
      <w:proofErr w:type="spellStart"/>
      <w:r>
        <w:t>manera</w:t>
      </w:r>
      <w:proofErr w:type="spellEnd"/>
      <w:r>
        <w:t xml:space="preserve"> formal, </w:t>
      </w:r>
      <w:proofErr w:type="spellStart"/>
      <w:r>
        <w:t>información</w:t>
      </w:r>
      <w:proofErr w:type="spellEnd"/>
      <w:r>
        <w:t xml:space="preserve"> </w:t>
      </w:r>
      <w:proofErr w:type="spellStart"/>
      <w:r>
        <w:t>privada</w:t>
      </w:r>
      <w:proofErr w:type="spellEnd"/>
      <w:r>
        <w:t xml:space="preserve"> y </w:t>
      </w:r>
      <w:proofErr w:type="spellStart"/>
      <w:r>
        <w:t>información</w:t>
      </w:r>
      <w:proofErr w:type="spellEnd"/>
      <w:r>
        <w:t xml:space="preserve"> </w:t>
      </w:r>
      <w:proofErr w:type="spellStart"/>
      <w:r>
        <w:t>pública</w:t>
      </w:r>
      <w:proofErr w:type="spellEnd"/>
      <w:r>
        <w:t>.</w:t>
      </w:r>
    </w:p>
  </w:comment>
  <w:comment w:id="78" w:author="Álvaro Gonzalez" w:date="2020-06-18T21:59:00Z" w:initials="ÁG">
    <w:p w14:paraId="76B0BD1A" w14:textId="400C7A03" w:rsidR="0096131B" w:rsidRDefault="0096131B">
      <w:pPr>
        <w:pStyle w:val="Textocomentario"/>
      </w:pPr>
      <w:r>
        <w:rPr>
          <w:rStyle w:val="Refdecomentario"/>
        </w:rPr>
        <w:annotationRef/>
      </w:r>
      <w:r>
        <w:t xml:space="preserve">Se </w:t>
      </w:r>
      <w:proofErr w:type="spellStart"/>
      <w:r>
        <w:t>añade</w:t>
      </w:r>
      <w:proofErr w:type="spellEnd"/>
      <w:r>
        <w:t xml:space="preserve"> la </w:t>
      </w:r>
      <w:proofErr w:type="spellStart"/>
      <w:r>
        <w:t>definición</w:t>
      </w:r>
      <w:proofErr w:type="spellEnd"/>
      <w:r>
        <w:t xml:space="preserve"> de </w:t>
      </w:r>
      <w:proofErr w:type="spellStart"/>
      <w:r>
        <w:t>información</w:t>
      </w:r>
      <w:proofErr w:type="spellEnd"/>
      <w:r>
        <w:t xml:space="preserve"> </w:t>
      </w:r>
      <w:proofErr w:type="spellStart"/>
      <w:r>
        <w:t>privada</w:t>
      </w:r>
      <w:proofErr w:type="spellEnd"/>
      <w:r>
        <w:t xml:space="preserve"> e </w:t>
      </w:r>
      <w:proofErr w:type="spellStart"/>
      <w:r>
        <w:t>información</w:t>
      </w:r>
      <w:proofErr w:type="spellEnd"/>
      <w:r>
        <w:t xml:space="preserve"> </w:t>
      </w:r>
      <w:proofErr w:type="spellStart"/>
      <w:r>
        <w:t>pública</w:t>
      </w:r>
      <w:proofErr w:type="spellEnd"/>
      <w:r>
        <w:t>.</w:t>
      </w:r>
    </w:p>
  </w:comment>
  <w:comment w:id="79" w:author="D" w:date="2020-06-09T10:40:00Z" w:initials="D">
    <w:p w14:paraId="58E1C444" w14:textId="77777777" w:rsidR="0096131B" w:rsidRDefault="0096131B">
      <w:pPr>
        <w:pStyle w:val="Textocomentario"/>
      </w:pPr>
      <w:r>
        <w:rPr>
          <w:rStyle w:val="Refdecomentario"/>
        </w:rPr>
        <w:annotationRef/>
      </w:r>
      <w:r>
        <w:t xml:space="preserve">Por </w:t>
      </w:r>
      <w:proofErr w:type="spellStart"/>
      <w:r>
        <w:t>otro</w:t>
      </w:r>
      <w:proofErr w:type="spellEnd"/>
      <w:r>
        <w:t xml:space="preserve"> </w:t>
      </w:r>
      <w:proofErr w:type="spellStart"/>
      <w:r>
        <w:t>lado</w:t>
      </w:r>
      <w:proofErr w:type="spellEnd"/>
      <w:r>
        <w:t xml:space="preserve">, </w:t>
      </w:r>
      <w:proofErr w:type="spellStart"/>
      <w:r>
        <w:t>disponer</w:t>
      </w:r>
      <w:proofErr w:type="spellEnd"/>
      <w:r>
        <w:t xml:space="preserve"> de </w:t>
      </w:r>
      <w:proofErr w:type="spellStart"/>
      <w:r>
        <w:t>más</w:t>
      </w:r>
      <w:proofErr w:type="spellEnd"/>
      <w:r>
        <w:t xml:space="preserve"> </w:t>
      </w:r>
      <w:proofErr w:type="spellStart"/>
      <w:r>
        <w:t>información</w:t>
      </w:r>
      <w:proofErr w:type="spellEnd"/>
      <w:r>
        <w:t xml:space="preserve"> </w:t>
      </w:r>
      <w:proofErr w:type="spellStart"/>
      <w:r>
        <w:t>pública</w:t>
      </w:r>
      <w:proofErr w:type="spellEnd"/>
      <w:r>
        <w:t xml:space="preserve"> da </w:t>
      </w:r>
      <w:proofErr w:type="spellStart"/>
      <w:r>
        <w:t>lugar</w:t>
      </w:r>
      <w:proofErr w:type="spellEnd"/>
      <w:r>
        <w:t xml:space="preserve"> a que es un </w:t>
      </w:r>
      <w:proofErr w:type="spellStart"/>
      <w:r>
        <w:t>juego</w:t>
      </w:r>
      <w:proofErr w:type="spellEnd"/>
      <w:r>
        <w:t xml:space="preserve"> </w:t>
      </w:r>
      <w:proofErr w:type="spellStart"/>
      <w:r>
        <w:t>más</w:t>
      </w:r>
      <w:proofErr w:type="spellEnd"/>
      <w:r>
        <w:t xml:space="preserve"> </w:t>
      </w:r>
      <w:proofErr w:type="spellStart"/>
      <w:r>
        <w:t>interesante</w:t>
      </w:r>
      <w:proofErr w:type="spellEnd"/>
      <w:r>
        <w:t>. Por que?</w:t>
      </w:r>
    </w:p>
  </w:comment>
  <w:comment w:id="80" w:author="Álvaro Gonzalez" w:date="2020-06-18T22:00:00Z" w:initials="ÁG">
    <w:p w14:paraId="39B18CA6" w14:textId="057104D6" w:rsidR="0096131B" w:rsidRDefault="0096131B">
      <w:pPr>
        <w:pStyle w:val="Textocomentario"/>
      </w:pPr>
      <w:r>
        <w:rPr>
          <w:rStyle w:val="Refdecomentario"/>
        </w:rPr>
        <w:annotationRef/>
      </w:r>
      <w:r>
        <w:t xml:space="preserve">Se </w:t>
      </w:r>
      <w:proofErr w:type="spellStart"/>
      <w:r>
        <w:t>reescribe</w:t>
      </w:r>
      <w:proofErr w:type="spellEnd"/>
      <w:r>
        <w:t xml:space="preserve"> para </w:t>
      </w:r>
      <w:proofErr w:type="spellStart"/>
      <w:r>
        <w:t>clarificarlo</w:t>
      </w:r>
      <w:proofErr w:type="spellEnd"/>
      <w:r>
        <w:t>.</w:t>
      </w:r>
    </w:p>
  </w:comment>
  <w:comment w:id="81" w:author="dan" w:date="2020-01-21T16:09:00Z" w:initials="d">
    <w:p w14:paraId="68334B94" w14:textId="1F3928A0" w:rsidR="0096131B" w:rsidRDefault="0096131B" w:rsidP="00707605">
      <w:pPr>
        <w:pStyle w:val="Textocomentario"/>
      </w:pPr>
      <w:r>
        <w:rPr>
          <w:rStyle w:val="Refdecomentario"/>
        </w:rPr>
        <w:annotationRef/>
      </w:r>
      <w:r>
        <w:t xml:space="preserve">No </w:t>
      </w:r>
      <w:proofErr w:type="spellStart"/>
      <w:r>
        <w:t>veo</w:t>
      </w:r>
      <w:proofErr w:type="spellEnd"/>
      <w:r>
        <w:t xml:space="preserve"> </w:t>
      </w:r>
      <w:proofErr w:type="spellStart"/>
      <w:r>
        <w:t>aquí</w:t>
      </w:r>
      <w:proofErr w:type="spellEnd"/>
      <w:r>
        <w:t xml:space="preserve"> </w:t>
      </w:r>
      <w:proofErr w:type="spellStart"/>
      <w:r>
        <w:t>ninguna</w:t>
      </w:r>
      <w:proofErr w:type="spellEnd"/>
      <w:r>
        <w:t xml:space="preserve"> </w:t>
      </w:r>
      <w:proofErr w:type="spellStart"/>
      <w:r>
        <w:t>motivación</w:t>
      </w:r>
      <w:proofErr w:type="spellEnd"/>
      <w:r>
        <w:t xml:space="preserve"> </w:t>
      </w:r>
      <w:proofErr w:type="spellStart"/>
      <w:r>
        <w:t>específica</w:t>
      </w:r>
      <w:proofErr w:type="spellEnd"/>
      <w:r>
        <w:t xml:space="preserve"> </w:t>
      </w:r>
      <w:proofErr w:type="spellStart"/>
      <w:r>
        <w:t>ni</w:t>
      </w:r>
      <w:proofErr w:type="spellEnd"/>
      <w:r>
        <w:t xml:space="preserve"> al </w:t>
      </w:r>
      <w:proofErr w:type="spellStart"/>
      <w:r>
        <w:t>póker</w:t>
      </w:r>
      <w:proofErr w:type="spellEnd"/>
      <w:r>
        <w:t xml:space="preserve">, </w:t>
      </w:r>
      <w:proofErr w:type="spellStart"/>
      <w:r>
        <w:t>ni</w:t>
      </w:r>
      <w:proofErr w:type="spellEnd"/>
      <w:r>
        <w:t xml:space="preserve"> al </w:t>
      </w:r>
      <w:proofErr w:type="spellStart"/>
      <w:r>
        <w:t>variante</w:t>
      </w:r>
      <w:proofErr w:type="spellEnd"/>
      <w:r>
        <w:t xml:space="preserve"> de </w:t>
      </w:r>
      <w:proofErr w:type="spellStart"/>
      <w:r>
        <w:t>póker</w:t>
      </w:r>
      <w:proofErr w:type="spellEnd"/>
      <w:r>
        <w:t xml:space="preserve"> </w:t>
      </w:r>
      <w:proofErr w:type="spellStart"/>
      <w:r>
        <w:t>escogido</w:t>
      </w:r>
      <w:proofErr w:type="spellEnd"/>
      <w:r>
        <w:t>.</w:t>
      </w:r>
    </w:p>
  </w:comment>
  <w:comment w:id="62" w:author="Álvaro Gonzalez" w:date="2020-05-25T03:51:00Z" w:initials="ÁG">
    <w:p w14:paraId="12E755AB" w14:textId="77777777" w:rsidR="0096131B" w:rsidRDefault="0096131B">
      <w:pPr>
        <w:pStyle w:val="Textocomentario"/>
      </w:pPr>
      <w:r>
        <w:rPr>
          <w:rStyle w:val="Refdecomentario"/>
        </w:rPr>
        <w:annotationRef/>
      </w:r>
      <w:r>
        <w:t xml:space="preserve">Se </w:t>
      </w:r>
      <w:proofErr w:type="spellStart"/>
      <w:r>
        <w:t>reescribe</w:t>
      </w:r>
      <w:proofErr w:type="spellEnd"/>
      <w:r>
        <w:t xml:space="preserve"> el </w:t>
      </w:r>
      <w:proofErr w:type="spellStart"/>
      <w:r>
        <w:t>párrafo</w:t>
      </w:r>
      <w:proofErr w:type="spellEnd"/>
      <w:r>
        <w:t xml:space="preserve"> </w:t>
      </w:r>
      <w:proofErr w:type="spellStart"/>
      <w:r>
        <w:t>entero</w:t>
      </w:r>
      <w:proofErr w:type="spellEnd"/>
      <w:r>
        <w:t>.</w:t>
      </w:r>
    </w:p>
  </w:comment>
  <w:comment w:id="82" w:author="D" w:date="2020-06-09T10:41:00Z" w:initials="D">
    <w:p w14:paraId="4FCE3FFC" w14:textId="77777777" w:rsidR="0096131B" w:rsidRDefault="0096131B">
      <w:pPr>
        <w:pStyle w:val="Textocomentario"/>
      </w:pPr>
      <w:r>
        <w:rPr>
          <w:rStyle w:val="Refdecomentario"/>
        </w:rPr>
        <w:annotationRef/>
      </w:r>
      <w:r>
        <w:t xml:space="preserve">De </w:t>
      </w:r>
      <w:proofErr w:type="spellStart"/>
      <w:r>
        <w:t>alguna</w:t>
      </w:r>
      <w:proofErr w:type="spellEnd"/>
      <w:r>
        <w:t xml:space="preserve"> </w:t>
      </w:r>
      <w:proofErr w:type="spellStart"/>
      <w:r>
        <w:t>manera</w:t>
      </w:r>
      <w:proofErr w:type="spellEnd"/>
      <w:r>
        <w:t xml:space="preserve"> hay que </w:t>
      </w:r>
      <w:proofErr w:type="spellStart"/>
      <w:r>
        <w:t>decir</w:t>
      </w:r>
      <w:proofErr w:type="spellEnd"/>
      <w:r>
        <w:t xml:space="preserve"> </w:t>
      </w:r>
      <w:proofErr w:type="spellStart"/>
      <w:r>
        <w:t>esto</w:t>
      </w:r>
      <w:proofErr w:type="spellEnd"/>
      <w:r>
        <w:t xml:space="preserve"> </w:t>
      </w:r>
      <w:proofErr w:type="spellStart"/>
      <w:r>
        <w:t>en</w:t>
      </w:r>
      <w:proofErr w:type="spellEnd"/>
      <w:r>
        <w:t xml:space="preserve"> la </w:t>
      </w:r>
      <w:proofErr w:type="spellStart"/>
      <w:r>
        <w:t>introducción</w:t>
      </w:r>
      <w:proofErr w:type="spellEnd"/>
      <w:r>
        <w:t xml:space="preserve"> (</w:t>
      </w:r>
      <w:proofErr w:type="spellStart"/>
      <w:r>
        <w:t>donde</w:t>
      </w:r>
      <w:proofErr w:type="spellEnd"/>
      <w:r>
        <w:t xml:space="preserve"> </w:t>
      </w:r>
      <w:proofErr w:type="spellStart"/>
      <w:r>
        <w:t>además</w:t>
      </w:r>
      <w:proofErr w:type="spellEnd"/>
      <w:r>
        <w:t xml:space="preserve"> se </w:t>
      </w:r>
      <w:proofErr w:type="spellStart"/>
      <w:r>
        <w:t>debería</w:t>
      </w:r>
      <w:proofErr w:type="spellEnd"/>
      <w:r>
        <w:t xml:space="preserve"> </w:t>
      </w:r>
      <w:proofErr w:type="spellStart"/>
      <w:r>
        <w:t>indicar</w:t>
      </w:r>
      <w:proofErr w:type="spellEnd"/>
      <w:r>
        <w:t xml:space="preserve"> de forma </w:t>
      </w:r>
      <w:proofErr w:type="spellStart"/>
      <w:r>
        <w:t>resumida</w:t>
      </w:r>
      <w:proofErr w:type="spellEnd"/>
      <w:r>
        <w:t xml:space="preserve"> </w:t>
      </w:r>
      <w:proofErr w:type="spellStart"/>
      <w:r>
        <w:t>cómo</w:t>
      </w:r>
      <w:proofErr w:type="spellEnd"/>
      <w:r>
        <w:t xml:space="preserve"> se ha </w:t>
      </w:r>
      <w:proofErr w:type="spellStart"/>
      <w:r>
        <w:t>realizado</w:t>
      </w:r>
      <w:proofErr w:type="spellEnd"/>
      <w:r>
        <w:t xml:space="preserve"> </w:t>
      </w:r>
      <w:proofErr w:type="spellStart"/>
      <w:r>
        <w:t>dicho</w:t>
      </w:r>
      <w:proofErr w:type="spellEnd"/>
      <w:r>
        <w:t xml:space="preserve"> </w:t>
      </w:r>
      <w:proofErr w:type="spellStart"/>
      <w:r>
        <w:t>objetivo</w:t>
      </w:r>
      <w:proofErr w:type="spellEnd"/>
      <w:r>
        <w:t>).</w:t>
      </w:r>
    </w:p>
  </w:comment>
  <w:comment w:id="83" w:author="Álvaro Gonzalez" w:date="2020-06-18T22:00:00Z" w:initials="ÁG">
    <w:p w14:paraId="4E5317C2" w14:textId="5511A309" w:rsidR="0096131B" w:rsidRDefault="0096131B">
      <w:pPr>
        <w:pStyle w:val="Textocomentario"/>
      </w:pPr>
      <w:r>
        <w:rPr>
          <w:rStyle w:val="Refdecomentario"/>
        </w:rPr>
        <w:annotationRef/>
      </w:r>
      <w:r>
        <w:t xml:space="preserve">Con la </w:t>
      </w:r>
      <w:proofErr w:type="spellStart"/>
      <w:r>
        <w:t>restructuración</w:t>
      </w:r>
      <w:proofErr w:type="spellEnd"/>
      <w:r>
        <w:t xml:space="preserve"> del </w:t>
      </w:r>
      <w:proofErr w:type="spellStart"/>
      <w:r>
        <w:t>apartado</w:t>
      </w:r>
      <w:proofErr w:type="spellEnd"/>
      <w:r>
        <w:t xml:space="preserve"> 1) Se ha </w:t>
      </w:r>
      <w:proofErr w:type="spellStart"/>
      <w:r>
        <w:t>corregido</w:t>
      </w:r>
      <w:proofErr w:type="spellEnd"/>
      <w:r>
        <w:t xml:space="preserve"> </w:t>
      </w:r>
      <w:proofErr w:type="spellStart"/>
      <w:r>
        <w:t>esto</w:t>
      </w:r>
      <w:proofErr w:type="spellEnd"/>
    </w:p>
  </w:comment>
  <w:comment w:id="84" w:author="dan" w:date="2020-01-21T16:09:00Z" w:initials="d">
    <w:p w14:paraId="36798F99" w14:textId="77777777" w:rsidR="0096131B" w:rsidRDefault="0096131B" w:rsidP="00707605">
      <w:pPr>
        <w:pStyle w:val="Textocomentario"/>
      </w:pPr>
      <w:r>
        <w:rPr>
          <w:rStyle w:val="Refdecomentario"/>
        </w:rPr>
        <w:annotationRef/>
      </w:r>
      <w:r>
        <w:t xml:space="preserve">Creo que </w:t>
      </w:r>
      <w:proofErr w:type="spellStart"/>
      <w:r>
        <w:t>pretendes</w:t>
      </w:r>
      <w:proofErr w:type="spellEnd"/>
      <w:r>
        <w:t xml:space="preserve"> </w:t>
      </w:r>
      <w:proofErr w:type="spellStart"/>
      <w:r>
        <w:t>otros</w:t>
      </w:r>
      <w:proofErr w:type="spellEnd"/>
      <w:r>
        <w:t xml:space="preserve"> </w:t>
      </w:r>
      <w:proofErr w:type="spellStart"/>
      <w:r>
        <w:t>objetivos</w:t>
      </w:r>
      <w:proofErr w:type="spellEnd"/>
      <w:r>
        <w:t xml:space="preserve"> </w:t>
      </w:r>
      <w:proofErr w:type="spellStart"/>
      <w:r>
        <w:t>también</w:t>
      </w:r>
      <w:proofErr w:type="spellEnd"/>
      <w:r>
        <w:t xml:space="preserve">. Por </w:t>
      </w:r>
      <w:proofErr w:type="spellStart"/>
      <w:r>
        <w:t>ejemplo</w:t>
      </w:r>
      <w:proofErr w:type="spellEnd"/>
      <w:r>
        <w:t xml:space="preserve">, </w:t>
      </w:r>
      <w:proofErr w:type="spellStart"/>
      <w:r>
        <w:t>escribir</w:t>
      </w:r>
      <w:proofErr w:type="spellEnd"/>
      <w:r>
        <w:t xml:space="preserve"> un motor de </w:t>
      </w:r>
      <w:proofErr w:type="spellStart"/>
      <w:r>
        <w:t>juego</w:t>
      </w:r>
      <w:proofErr w:type="spellEnd"/>
      <w:r>
        <w:t xml:space="preserve"> </w:t>
      </w:r>
      <w:proofErr w:type="spellStart"/>
      <w:r>
        <w:t>ya</w:t>
      </w:r>
      <w:proofErr w:type="spellEnd"/>
      <w:r>
        <w:t xml:space="preserve"> es uno de </w:t>
      </w:r>
      <w:proofErr w:type="spellStart"/>
      <w:r>
        <w:t>ellos</w:t>
      </w:r>
      <w:proofErr w:type="spellEnd"/>
      <w:r>
        <w:t xml:space="preserve">, no tan </w:t>
      </w:r>
      <w:proofErr w:type="spellStart"/>
      <w:r>
        <w:t>sencillo</w:t>
      </w:r>
      <w:proofErr w:type="spellEnd"/>
      <w:r>
        <w:t xml:space="preserve"> </w:t>
      </w:r>
      <w:proofErr w:type="spellStart"/>
      <w:r>
        <w:t>en</w:t>
      </w:r>
      <w:proofErr w:type="spellEnd"/>
      <w:r>
        <w:t xml:space="preserve"> </w:t>
      </w:r>
      <w:proofErr w:type="spellStart"/>
      <w:r>
        <w:t>si</w:t>
      </w:r>
      <w:proofErr w:type="spellEnd"/>
      <w:r>
        <w:t xml:space="preserve"> </w:t>
      </w:r>
      <w:proofErr w:type="spellStart"/>
      <w:r>
        <w:t>mismo</w:t>
      </w:r>
      <w:proofErr w:type="spellEnd"/>
      <w:r>
        <w:t>.</w:t>
      </w:r>
    </w:p>
  </w:comment>
  <w:comment w:id="85" w:author="Álvaro Gonzalez" w:date="2020-05-15T14:20:00Z" w:initials="ÁG">
    <w:p w14:paraId="7086AD62" w14:textId="77777777" w:rsidR="0096131B" w:rsidRDefault="0096131B" w:rsidP="00707605">
      <w:pPr>
        <w:pStyle w:val="Textocomentario"/>
      </w:pPr>
      <w:r>
        <w:rPr>
          <w:rStyle w:val="Refdecomentario"/>
        </w:rPr>
        <w:annotationRef/>
      </w:r>
      <w:r>
        <w:t xml:space="preserve">Es </w:t>
      </w:r>
      <w:proofErr w:type="spellStart"/>
      <w:r>
        <w:t>cierto</w:t>
      </w:r>
      <w:proofErr w:type="spellEnd"/>
      <w:r>
        <w:t xml:space="preserve">, se </w:t>
      </w:r>
      <w:proofErr w:type="spellStart"/>
      <w:r>
        <w:t>añaden</w:t>
      </w:r>
      <w:proofErr w:type="spellEnd"/>
      <w:r>
        <w:t xml:space="preserve"> el resto de </w:t>
      </w:r>
      <w:proofErr w:type="spellStart"/>
      <w:r>
        <w:t>objetivos</w:t>
      </w:r>
      <w:proofErr w:type="spellEnd"/>
    </w:p>
  </w:comment>
  <w:comment w:id="94" w:author="D" w:date="2020-06-09T11:07:00Z" w:initials="D">
    <w:p w14:paraId="79B66968" w14:textId="7C41906D" w:rsidR="0096131B" w:rsidRDefault="0096131B">
      <w:pPr>
        <w:pStyle w:val="Textocomentario"/>
      </w:pPr>
      <w:r>
        <w:rPr>
          <w:rStyle w:val="Refdecomentario"/>
        </w:rPr>
        <w:annotationRef/>
      </w:r>
      <w:proofErr w:type="spellStart"/>
      <w:r>
        <w:t>Sería</w:t>
      </w:r>
      <w:proofErr w:type="spellEnd"/>
      <w:r>
        <w:t xml:space="preserve"> </w:t>
      </w:r>
      <w:proofErr w:type="spellStart"/>
      <w:r>
        <w:t>buen</w:t>
      </w:r>
      <w:proofErr w:type="spellEnd"/>
      <w:r>
        <w:t xml:space="preserve"> idea </w:t>
      </w:r>
      <w:proofErr w:type="spellStart"/>
      <w:r>
        <w:t>definir</w:t>
      </w:r>
      <w:proofErr w:type="spellEnd"/>
      <w:r>
        <w:t xml:space="preserve"> </w:t>
      </w:r>
      <w:proofErr w:type="spellStart"/>
      <w:r>
        <w:t>esto</w:t>
      </w:r>
      <w:proofErr w:type="spellEnd"/>
      <w:r>
        <w:t xml:space="preserve"> antes, </w:t>
      </w:r>
      <w:proofErr w:type="spellStart"/>
      <w:r>
        <w:t>cómo</w:t>
      </w:r>
      <w:proofErr w:type="spellEnd"/>
      <w:r>
        <w:t xml:space="preserve"> es general a </w:t>
      </w:r>
      <w:proofErr w:type="spellStart"/>
      <w:r>
        <w:t>todas</w:t>
      </w:r>
      <w:proofErr w:type="spellEnd"/>
      <w:r>
        <w:t xml:space="preserve"> las </w:t>
      </w:r>
      <w:proofErr w:type="spellStart"/>
      <w:r>
        <w:t>variantes</w:t>
      </w:r>
      <w:proofErr w:type="spellEnd"/>
      <w:r>
        <w:t xml:space="preserve"> de </w:t>
      </w:r>
      <w:proofErr w:type="spellStart"/>
      <w:r>
        <w:t>póker</w:t>
      </w:r>
      <w:proofErr w:type="spellEnd"/>
      <w:r>
        <w:t>.</w:t>
      </w:r>
    </w:p>
  </w:comment>
  <w:comment w:id="95" w:author="Álvaro Gonzalez" w:date="2020-06-18T15:15:00Z" w:initials="ÁG">
    <w:p w14:paraId="7A3DF405" w14:textId="10F7E06D" w:rsidR="0096131B" w:rsidRDefault="0096131B" w:rsidP="00ED05C7">
      <w:pPr>
        <w:pStyle w:val="Textocomentario"/>
        <w:ind w:firstLine="0"/>
      </w:pPr>
      <w:r>
        <w:rPr>
          <w:rStyle w:val="Refdecomentario"/>
        </w:rPr>
        <w:annotationRef/>
      </w:r>
      <w:r>
        <w:t xml:space="preserve">Las </w:t>
      </w:r>
      <w:proofErr w:type="spellStart"/>
      <w:r>
        <w:t>nociones</w:t>
      </w:r>
      <w:proofErr w:type="spellEnd"/>
      <w:r>
        <w:t xml:space="preserve"> </w:t>
      </w:r>
      <w:proofErr w:type="spellStart"/>
      <w:r>
        <w:t>generales</w:t>
      </w:r>
      <w:proofErr w:type="spellEnd"/>
      <w:r>
        <w:t xml:space="preserve"> de Poker se </w:t>
      </w:r>
      <w:proofErr w:type="spellStart"/>
      <w:r>
        <w:t>mueven</w:t>
      </w:r>
      <w:proofErr w:type="spellEnd"/>
      <w:r>
        <w:t xml:space="preserve"> al </w:t>
      </w:r>
      <w:proofErr w:type="spellStart"/>
      <w:r>
        <w:t>apartado</w:t>
      </w:r>
      <w:proofErr w:type="spellEnd"/>
      <w:r>
        <w:t xml:space="preserve"> de </w:t>
      </w:r>
      <w:proofErr w:type="spellStart"/>
      <w:r>
        <w:t>Juegos</w:t>
      </w:r>
      <w:proofErr w:type="spellEnd"/>
      <w:r>
        <w:t xml:space="preserve"> de cartas, dentro de </w:t>
      </w:r>
      <w:proofErr w:type="spellStart"/>
      <w:r>
        <w:t>fundamentos</w:t>
      </w:r>
      <w:proofErr w:type="spellEnd"/>
      <w:r>
        <w:t xml:space="preserve"> </w:t>
      </w:r>
      <w:proofErr w:type="spellStart"/>
      <w:r>
        <w:t>teóricos</w:t>
      </w:r>
      <w:proofErr w:type="spellEnd"/>
      <w:r>
        <w:t xml:space="preserve"> de Poker</w:t>
      </w:r>
    </w:p>
  </w:comment>
  <w:comment w:id="96" w:author="D" w:date="2020-06-09T11:09:00Z" w:initials="D">
    <w:p w14:paraId="65F6AEB1" w14:textId="77777777" w:rsidR="0096131B" w:rsidRDefault="0096131B">
      <w:pPr>
        <w:pStyle w:val="Textocomentario"/>
      </w:pPr>
      <w:r>
        <w:rPr>
          <w:rStyle w:val="Refdecomentario"/>
        </w:rPr>
        <w:annotationRef/>
      </w:r>
      <w:r>
        <w:t xml:space="preserve">Este </w:t>
      </w:r>
      <w:proofErr w:type="spellStart"/>
      <w:r>
        <w:t>resumen</w:t>
      </w:r>
      <w:proofErr w:type="spellEnd"/>
      <w:r>
        <w:t xml:space="preserve"> me </w:t>
      </w:r>
      <w:proofErr w:type="spellStart"/>
      <w:r>
        <w:t>gusta</w:t>
      </w:r>
      <w:proofErr w:type="spellEnd"/>
      <w:r>
        <w:t xml:space="preserve">. </w:t>
      </w:r>
      <w:proofErr w:type="spellStart"/>
      <w:r>
        <w:t>Está</w:t>
      </w:r>
      <w:proofErr w:type="spellEnd"/>
      <w:r>
        <w:t xml:space="preserve"> bien </w:t>
      </w:r>
      <w:proofErr w:type="spellStart"/>
      <w:r>
        <w:t>dicho</w:t>
      </w:r>
      <w:proofErr w:type="spellEnd"/>
      <w:r>
        <w:t xml:space="preserve"> y </w:t>
      </w:r>
      <w:proofErr w:type="spellStart"/>
      <w:r>
        <w:t>comunica</w:t>
      </w:r>
      <w:proofErr w:type="spellEnd"/>
      <w:r>
        <w:t xml:space="preserve"> los </w:t>
      </w:r>
      <w:proofErr w:type="spellStart"/>
      <w:r>
        <w:t>aspectos</w:t>
      </w:r>
      <w:proofErr w:type="spellEnd"/>
      <w:r>
        <w:t xml:space="preserve"> </w:t>
      </w:r>
      <w:proofErr w:type="spellStart"/>
      <w:r>
        <w:t>esenciales</w:t>
      </w:r>
      <w:proofErr w:type="spellEnd"/>
      <w:r>
        <w:t xml:space="preserve"> sin </w:t>
      </w:r>
      <w:proofErr w:type="spellStart"/>
      <w:r>
        <w:t>extenderse</w:t>
      </w:r>
      <w:proofErr w:type="spellEnd"/>
      <w:r>
        <w:t xml:space="preserve"> </w:t>
      </w:r>
      <w:proofErr w:type="spellStart"/>
      <w:r>
        <w:t>innecesariamente</w:t>
      </w:r>
      <w:proofErr w:type="spellEnd"/>
      <w:r>
        <w:t>.</w:t>
      </w:r>
    </w:p>
  </w:comment>
  <w:comment w:id="97" w:author="Álvaro Gonzalez" w:date="2020-06-18T16:35:00Z" w:initials="ÁG">
    <w:p w14:paraId="6B8E7214" w14:textId="401FA961" w:rsidR="0096131B" w:rsidRDefault="0096131B">
      <w:pPr>
        <w:pStyle w:val="Textocomentario"/>
      </w:pPr>
      <w:r>
        <w:rPr>
          <w:rStyle w:val="Refdecomentario"/>
        </w:rPr>
        <w:annotationRef/>
      </w:r>
      <w:r>
        <w:t>Gracias!</w:t>
      </w:r>
    </w:p>
  </w:comment>
  <w:comment w:id="104" w:author="D" w:date="2020-06-09T11:09:00Z" w:initials="D">
    <w:p w14:paraId="4398BC81" w14:textId="77777777" w:rsidR="0096131B" w:rsidRDefault="0096131B">
      <w:pPr>
        <w:pStyle w:val="Textocomentario"/>
      </w:pPr>
      <w:r>
        <w:rPr>
          <w:rStyle w:val="Refdecomentario"/>
        </w:rPr>
        <w:annotationRef/>
      </w:r>
      <w:r>
        <w:t xml:space="preserve">se centra - </w:t>
      </w:r>
      <w:proofErr w:type="spellStart"/>
      <w:r>
        <w:t>mejor</w:t>
      </w:r>
      <w:proofErr w:type="spellEnd"/>
      <w:r>
        <w:t xml:space="preserve"> impersonal </w:t>
      </w:r>
      <w:proofErr w:type="spellStart"/>
      <w:r>
        <w:t>en</w:t>
      </w:r>
      <w:proofErr w:type="spellEnd"/>
      <w:r>
        <w:t xml:space="preserve"> general</w:t>
      </w:r>
    </w:p>
  </w:comment>
  <w:comment w:id="105" w:author="Álvaro Gonzalez" w:date="2020-06-19T02:15:00Z" w:initials="ÁG">
    <w:p w14:paraId="73077A6B" w14:textId="65AD40E9" w:rsidR="0096131B" w:rsidRDefault="0096131B">
      <w:pPr>
        <w:pStyle w:val="Textocomentario"/>
      </w:pPr>
      <w:r>
        <w:rPr>
          <w:rStyle w:val="Refdecomentario"/>
        </w:rPr>
        <w:annotationRef/>
      </w:r>
      <w:r>
        <w:t>E</w:t>
      </w:r>
    </w:p>
  </w:comment>
  <w:comment w:id="102" w:author="dan" w:date="2020-01-21T16:12:00Z" w:initials="d">
    <w:p w14:paraId="55847289" w14:textId="361EBC83" w:rsidR="0096131B" w:rsidRDefault="0096131B" w:rsidP="00707605">
      <w:pPr>
        <w:pStyle w:val="Textocomentario"/>
      </w:pPr>
      <w:r>
        <w:rPr>
          <w:rStyle w:val="Refdecomentario"/>
        </w:rPr>
        <w:annotationRef/>
      </w:r>
      <w:proofErr w:type="spellStart"/>
      <w:r>
        <w:t>Puedes</w:t>
      </w:r>
      <w:proofErr w:type="spellEnd"/>
      <w:r>
        <w:t xml:space="preserve"> </w:t>
      </w:r>
      <w:proofErr w:type="spellStart"/>
      <w:r>
        <w:t>dar</w:t>
      </w:r>
      <w:proofErr w:type="spellEnd"/>
      <w:r>
        <w:t xml:space="preserve"> </w:t>
      </w:r>
      <w:proofErr w:type="spellStart"/>
      <w:r>
        <w:t>más</w:t>
      </w:r>
      <w:proofErr w:type="spellEnd"/>
      <w:r>
        <w:t xml:space="preserve"> </w:t>
      </w:r>
      <w:proofErr w:type="spellStart"/>
      <w:r>
        <w:t>explicación</w:t>
      </w:r>
      <w:proofErr w:type="spellEnd"/>
      <w:r>
        <w:t>/</w:t>
      </w:r>
      <w:proofErr w:type="spellStart"/>
      <w:r>
        <w:t>justificación</w:t>
      </w:r>
      <w:proofErr w:type="spellEnd"/>
      <w:r>
        <w:t xml:space="preserve"> </w:t>
      </w:r>
      <w:proofErr w:type="spellStart"/>
      <w:r>
        <w:t>sobre</w:t>
      </w:r>
      <w:proofErr w:type="spellEnd"/>
      <w:r>
        <w:t xml:space="preserve"> </w:t>
      </w:r>
      <w:proofErr w:type="spellStart"/>
      <w:r>
        <w:t>porque</w:t>
      </w:r>
      <w:proofErr w:type="spellEnd"/>
      <w:r>
        <w:t xml:space="preserve"> se ha </w:t>
      </w:r>
      <w:proofErr w:type="spellStart"/>
      <w:r>
        <w:t>elegido</w:t>
      </w:r>
      <w:proofErr w:type="spellEnd"/>
      <w:r>
        <w:t xml:space="preserve"> </w:t>
      </w:r>
      <w:proofErr w:type="spellStart"/>
      <w:r>
        <w:t>esta</w:t>
      </w:r>
      <w:proofErr w:type="spellEnd"/>
      <w:r>
        <w:t xml:space="preserve"> </w:t>
      </w:r>
      <w:proofErr w:type="spellStart"/>
      <w:r>
        <w:t>modalidad</w:t>
      </w:r>
      <w:proofErr w:type="spellEnd"/>
      <w:r>
        <w:t xml:space="preserve">. </w:t>
      </w:r>
      <w:proofErr w:type="spellStart"/>
      <w:r>
        <w:t>Puede</w:t>
      </w:r>
      <w:proofErr w:type="spellEnd"/>
      <w:r>
        <w:t xml:space="preserve"> ser </w:t>
      </w:r>
      <w:proofErr w:type="spellStart"/>
      <w:r>
        <w:t>relevante</w:t>
      </w:r>
      <w:proofErr w:type="spellEnd"/>
      <w:r>
        <w:t xml:space="preserve"> </w:t>
      </w:r>
      <w:proofErr w:type="spellStart"/>
      <w:r>
        <w:t>dar</w:t>
      </w:r>
      <w:proofErr w:type="spellEnd"/>
      <w:r>
        <w:t xml:space="preserve"> una </w:t>
      </w:r>
      <w:proofErr w:type="spellStart"/>
      <w:r>
        <w:t>referencia</w:t>
      </w:r>
      <w:proofErr w:type="spellEnd"/>
      <w:r>
        <w:t xml:space="preserve"> a un </w:t>
      </w:r>
      <w:proofErr w:type="spellStart"/>
      <w:r>
        <w:t>fuente</w:t>
      </w:r>
      <w:proofErr w:type="spellEnd"/>
      <w:r>
        <w:t xml:space="preserve"> que describe </w:t>
      </w:r>
      <w:proofErr w:type="spellStart"/>
      <w:r>
        <w:t>diversas</w:t>
      </w:r>
      <w:proofErr w:type="spellEnd"/>
      <w:r>
        <w:t xml:space="preserve"> </w:t>
      </w:r>
      <w:proofErr w:type="spellStart"/>
      <w:r>
        <w:t>modalidades</w:t>
      </w:r>
      <w:proofErr w:type="spellEnd"/>
      <w:r>
        <w:t xml:space="preserve"> de </w:t>
      </w:r>
      <w:proofErr w:type="spellStart"/>
      <w:r>
        <w:t>póker</w:t>
      </w:r>
      <w:proofErr w:type="spellEnd"/>
      <w:r>
        <w:t>.</w:t>
      </w:r>
    </w:p>
  </w:comment>
  <w:comment w:id="103" w:author="Álvaro Gonzalez" w:date="2020-05-15T15:11:00Z" w:initials="ÁG">
    <w:p w14:paraId="552ACB28" w14:textId="77777777" w:rsidR="0096131B" w:rsidRDefault="0096131B" w:rsidP="00707605">
      <w:pPr>
        <w:pStyle w:val="Textocomentario"/>
      </w:pPr>
      <w:r>
        <w:rPr>
          <w:rStyle w:val="Refdecomentario"/>
        </w:rPr>
        <w:annotationRef/>
      </w:r>
      <w:proofErr w:type="spellStart"/>
      <w:r>
        <w:t>Añadida</w:t>
      </w:r>
      <w:proofErr w:type="spellEnd"/>
      <w:r>
        <w:t xml:space="preserve"> la </w:t>
      </w:r>
      <w:proofErr w:type="spellStart"/>
      <w:r>
        <w:t>fuente</w:t>
      </w:r>
      <w:proofErr w:type="spellEnd"/>
      <w:r>
        <w:t xml:space="preserve"> y el </w:t>
      </w:r>
      <w:proofErr w:type="spellStart"/>
      <w:r>
        <w:t>razonamiento</w:t>
      </w:r>
      <w:proofErr w:type="spellEnd"/>
    </w:p>
  </w:comment>
  <w:comment w:id="106" w:author="D" w:date="2020-06-09T11:10:00Z" w:initials="D">
    <w:p w14:paraId="65C0B21E" w14:textId="77777777" w:rsidR="0096131B" w:rsidRDefault="0096131B">
      <w:pPr>
        <w:pStyle w:val="Textocomentario"/>
      </w:pPr>
      <w:r>
        <w:rPr>
          <w:rStyle w:val="Refdecomentario"/>
        </w:rPr>
        <w:annotationRef/>
      </w:r>
      <w:r>
        <w:t xml:space="preserve">No son </w:t>
      </w:r>
      <w:proofErr w:type="spellStart"/>
      <w:r>
        <w:t>motivos</w:t>
      </w:r>
      <w:proofErr w:type="spellEnd"/>
      <w:r>
        <w:t xml:space="preserve"> que </w:t>
      </w:r>
      <w:proofErr w:type="spellStart"/>
      <w:r>
        <w:t>convencen</w:t>
      </w:r>
      <w:proofErr w:type="spellEnd"/>
      <w:r>
        <w:t xml:space="preserve"> </w:t>
      </w:r>
      <w:proofErr w:type="spellStart"/>
      <w:r>
        <w:t>mucho</w:t>
      </w:r>
      <w:proofErr w:type="spellEnd"/>
      <w:r>
        <w:t xml:space="preserve">. Y </w:t>
      </w:r>
      <w:proofErr w:type="spellStart"/>
      <w:r>
        <w:t>creo</w:t>
      </w:r>
      <w:proofErr w:type="spellEnd"/>
      <w:r>
        <w:t xml:space="preserve"> que </w:t>
      </w:r>
      <w:proofErr w:type="spellStart"/>
      <w:r>
        <w:t>realmente</w:t>
      </w:r>
      <w:proofErr w:type="spellEnd"/>
      <w:r>
        <w:t xml:space="preserve"> </w:t>
      </w:r>
      <w:proofErr w:type="spellStart"/>
      <w:r>
        <w:t>han</w:t>
      </w:r>
      <w:proofErr w:type="spellEnd"/>
      <w:r>
        <w:t xml:space="preserve"> </w:t>
      </w:r>
      <w:proofErr w:type="spellStart"/>
      <w:proofErr w:type="gramStart"/>
      <w:r>
        <w:t>operado</w:t>
      </w:r>
      <w:proofErr w:type="spellEnd"/>
      <w:r>
        <w:t xml:space="preserve">  </w:t>
      </w:r>
      <w:proofErr w:type="spellStart"/>
      <w:r>
        <w:t>otras</w:t>
      </w:r>
      <w:proofErr w:type="spellEnd"/>
      <w:proofErr w:type="gramEnd"/>
      <w:r>
        <w:t xml:space="preserve"> </w:t>
      </w:r>
      <w:proofErr w:type="spellStart"/>
      <w:r>
        <w:t>consideraciones</w:t>
      </w:r>
      <w:proofErr w:type="spellEnd"/>
      <w:r>
        <w:t xml:space="preserve"> </w:t>
      </w:r>
      <w:proofErr w:type="spellStart"/>
      <w:r>
        <w:t>más</w:t>
      </w:r>
      <w:proofErr w:type="spellEnd"/>
      <w:r>
        <w:t xml:space="preserve"> </w:t>
      </w:r>
      <w:proofErr w:type="spellStart"/>
      <w:r>
        <w:t>interesantes</w:t>
      </w:r>
      <w:proofErr w:type="spellEnd"/>
      <w:r>
        <w:t>.</w:t>
      </w:r>
    </w:p>
  </w:comment>
  <w:comment w:id="107" w:author="Álvaro Gonzalez" w:date="2020-06-19T02:15:00Z" w:initials="ÁG">
    <w:p w14:paraId="1B2C6B7E" w14:textId="70727BE2" w:rsidR="0096131B" w:rsidRDefault="0096131B">
      <w:pPr>
        <w:pStyle w:val="Textocomentario"/>
      </w:pPr>
      <w:r>
        <w:rPr>
          <w:rStyle w:val="Refdecomentario"/>
        </w:rPr>
        <w:annotationRef/>
      </w:r>
      <w:proofErr w:type="spellStart"/>
      <w:r>
        <w:t>Corregido</w:t>
      </w:r>
      <w:proofErr w:type="spellEnd"/>
      <w:r>
        <w:t xml:space="preserve"> </w:t>
      </w:r>
      <w:proofErr w:type="spellStart"/>
      <w:r>
        <w:t>en</w:t>
      </w:r>
      <w:proofErr w:type="spellEnd"/>
      <w:r>
        <w:t xml:space="preserve"> la </w:t>
      </w:r>
      <w:proofErr w:type="spellStart"/>
      <w:r>
        <w:t>restructuración</w:t>
      </w:r>
      <w:proofErr w:type="spellEnd"/>
      <w:r>
        <w:t xml:space="preserve"> del </w:t>
      </w:r>
      <w:proofErr w:type="spellStart"/>
      <w:r>
        <w:t>documetno</w:t>
      </w:r>
      <w:proofErr w:type="spellEnd"/>
    </w:p>
  </w:comment>
  <w:comment w:id="108" w:author="dan" w:date="2020-01-21T16:13:00Z" w:initials="d">
    <w:p w14:paraId="2C7E1B04" w14:textId="77777777" w:rsidR="0096131B" w:rsidRDefault="0096131B" w:rsidP="00707605">
      <w:pPr>
        <w:pStyle w:val="Textocomentario"/>
      </w:pPr>
      <w:r>
        <w:rPr>
          <w:rStyle w:val="Refdecomentario"/>
        </w:rPr>
        <w:annotationRef/>
      </w:r>
      <w:proofErr w:type="spellStart"/>
      <w:r>
        <w:t>En</w:t>
      </w:r>
      <w:proofErr w:type="spellEnd"/>
      <w:r>
        <w:t xml:space="preserve"> principio.</w:t>
      </w:r>
    </w:p>
  </w:comment>
  <w:comment w:id="109" w:author="Álvaro Gonzalez" w:date="2020-05-15T14:28:00Z" w:initials="ÁG">
    <w:p w14:paraId="7CDF346D" w14:textId="77777777" w:rsidR="0096131B" w:rsidRDefault="0096131B" w:rsidP="00707605">
      <w:pPr>
        <w:pStyle w:val="Textocomentario"/>
      </w:pPr>
      <w:r>
        <w:rPr>
          <w:rStyle w:val="Refdecomentario"/>
        </w:rPr>
        <w:annotationRef/>
      </w:r>
      <w:proofErr w:type="spellStart"/>
      <w:r>
        <w:t>Corregido</w:t>
      </w:r>
      <w:proofErr w:type="spellEnd"/>
    </w:p>
  </w:comment>
  <w:comment w:id="110" w:author="dan" w:date="2020-01-21T16:13:00Z" w:initials="d">
    <w:p w14:paraId="19EB40D9" w14:textId="77777777" w:rsidR="0096131B" w:rsidRDefault="0096131B" w:rsidP="00707605">
      <w:pPr>
        <w:pStyle w:val="Textocomentario"/>
      </w:pPr>
      <w:r>
        <w:rPr>
          <w:rStyle w:val="Refdecomentario"/>
        </w:rPr>
        <w:annotationRef/>
      </w:r>
      <w:r>
        <w:t xml:space="preserve">Hay </w:t>
      </w:r>
      <w:proofErr w:type="spellStart"/>
      <w:r>
        <w:t>motivo</w:t>
      </w:r>
      <w:proofErr w:type="spellEnd"/>
      <w:r>
        <w:t xml:space="preserve"> para </w:t>
      </w:r>
      <w:proofErr w:type="spellStart"/>
      <w:r>
        <w:t>este</w:t>
      </w:r>
      <w:proofErr w:type="spellEnd"/>
      <w:r>
        <w:t xml:space="preserve"> </w:t>
      </w:r>
      <w:proofErr w:type="spellStart"/>
      <w:r>
        <w:t>límite</w:t>
      </w:r>
      <w:proofErr w:type="spellEnd"/>
      <w:r>
        <w:t>?</w:t>
      </w:r>
    </w:p>
  </w:comment>
  <w:comment w:id="111" w:author="Álvaro Gonzalez" w:date="2020-05-15T15:21:00Z" w:initials="ÁG">
    <w:p w14:paraId="7123730F" w14:textId="77777777" w:rsidR="0096131B" w:rsidRDefault="0096131B" w:rsidP="00707605">
      <w:pPr>
        <w:pStyle w:val="Textocomentario"/>
      </w:pPr>
      <w:r>
        <w:rPr>
          <w:rStyle w:val="Refdecomentario"/>
        </w:rPr>
        <w:annotationRef/>
      </w:r>
      <w:proofErr w:type="spellStart"/>
      <w:r>
        <w:t>Añadida</w:t>
      </w:r>
      <w:proofErr w:type="spellEnd"/>
      <w:r>
        <w:t xml:space="preserve"> la </w:t>
      </w:r>
      <w:proofErr w:type="spellStart"/>
      <w:r>
        <w:t>razón</w:t>
      </w:r>
      <w:proofErr w:type="spellEnd"/>
    </w:p>
    <w:p w14:paraId="7802096C" w14:textId="77777777" w:rsidR="0096131B" w:rsidRDefault="0096131B" w:rsidP="00707605">
      <w:pPr>
        <w:pStyle w:val="Textocomentario"/>
      </w:pPr>
      <w:r>
        <w:t xml:space="preserve">La </w:t>
      </w:r>
      <w:proofErr w:type="spellStart"/>
      <w:r>
        <w:t>única</w:t>
      </w:r>
      <w:proofErr w:type="spellEnd"/>
      <w:r>
        <w:t xml:space="preserve"> “</w:t>
      </w:r>
      <w:proofErr w:type="spellStart"/>
      <w:r>
        <w:t>razón</w:t>
      </w:r>
      <w:proofErr w:type="spellEnd"/>
      <w:r>
        <w:t xml:space="preserve">” que </w:t>
      </w:r>
      <w:proofErr w:type="spellStart"/>
      <w:r>
        <w:t>existe</w:t>
      </w:r>
      <w:proofErr w:type="spellEnd"/>
      <w:r>
        <w:t xml:space="preserve"> es por </w:t>
      </w:r>
      <w:proofErr w:type="spellStart"/>
      <w:r>
        <w:t>facilitar</w:t>
      </w:r>
      <w:proofErr w:type="spellEnd"/>
      <w:r>
        <w:t xml:space="preserve"> el </w:t>
      </w:r>
      <w:proofErr w:type="spellStart"/>
      <w:r>
        <w:t>dinamismo</w:t>
      </w:r>
      <w:proofErr w:type="spellEnd"/>
      <w:r>
        <w:t xml:space="preserve"> </w:t>
      </w:r>
      <w:proofErr w:type="spellStart"/>
      <w:r>
        <w:t>en</w:t>
      </w:r>
      <w:proofErr w:type="spellEnd"/>
      <w:r>
        <w:t xml:space="preserve"> los casinos, </w:t>
      </w:r>
      <w:proofErr w:type="spellStart"/>
      <w:r>
        <w:t>pero</w:t>
      </w:r>
      <w:proofErr w:type="spellEnd"/>
      <w:r>
        <w:t xml:space="preserve"> es algo que ha </w:t>
      </w:r>
      <w:proofErr w:type="spellStart"/>
      <w:r>
        <w:t>ido</w:t>
      </w:r>
      <w:proofErr w:type="spellEnd"/>
      <w:r>
        <w:t xml:space="preserve"> </w:t>
      </w:r>
      <w:proofErr w:type="spellStart"/>
      <w:r>
        <w:t>evolucionando</w:t>
      </w:r>
      <w:proofErr w:type="spellEnd"/>
      <w:r>
        <w:t xml:space="preserve"> </w:t>
      </w:r>
      <w:proofErr w:type="spellStart"/>
      <w:r>
        <w:t>como</w:t>
      </w:r>
      <w:proofErr w:type="spellEnd"/>
      <w:r>
        <w:t xml:space="preserve"> “</w:t>
      </w:r>
      <w:proofErr w:type="spellStart"/>
      <w:r>
        <w:t>prueba</w:t>
      </w:r>
      <w:proofErr w:type="spellEnd"/>
      <w:r>
        <w:t xml:space="preserve"> y error”, no hay una </w:t>
      </w:r>
      <w:proofErr w:type="spellStart"/>
      <w:r>
        <w:t>regla</w:t>
      </w:r>
      <w:proofErr w:type="spellEnd"/>
      <w:r>
        <w:t xml:space="preserve"> “</w:t>
      </w:r>
      <w:proofErr w:type="spellStart"/>
      <w:r>
        <w:t>escrita</w:t>
      </w:r>
      <w:proofErr w:type="spellEnd"/>
      <w:r>
        <w:t xml:space="preserve">” y no he </w:t>
      </w:r>
      <w:proofErr w:type="spellStart"/>
      <w:r>
        <w:t>encontrado</w:t>
      </w:r>
      <w:proofErr w:type="spellEnd"/>
      <w:r>
        <w:t xml:space="preserve"> </w:t>
      </w:r>
      <w:proofErr w:type="spellStart"/>
      <w:r>
        <w:t>fuentes</w:t>
      </w:r>
      <w:proofErr w:type="spellEnd"/>
      <w:r>
        <w:t xml:space="preserve"> que me den un </w:t>
      </w:r>
      <w:proofErr w:type="spellStart"/>
      <w:r>
        <w:t>razonamiento</w:t>
      </w:r>
      <w:proofErr w:type="spellEnd"/>
      <w:r>
        <w:t xml:space="preserve"> </w:t>
      </w:r>
      <w:proofErr w:type="spellStart"/>
      <w:r>
        <w:t>concreto</w:t>
      </w:r>
      <w:proofErr w:type="spellEnd"/>
      <w:r>
        <w:t xml:space="preserve"> mas </w:t>
      </w:r>
      <w:proofErr w:type="spellStart"/>
      <w:r>
        <w:t>allá</w:t>
      </w:r>
      <w:proofErr w:type="spellEnd"/>
      <w:r>
        <w:t xml:space="preserve"> de </w:t>
      </w:r>
      <w:proofErr w:type="spellStart"/>
      <w:r>
        <w:t>foros</w:t>
      </w:r>
      <w:proofErr w:type="spellEnd"/>
      <w:r>
        <w:t xml:space="preserve"> de </w:t>
      </w:r>
      <w:proofErr w:type="spellStart"/>
      <w:r>
        <w:t>jugadores</w:t>
      </w:r>
      <w:proofErr w:type="spellEnd"/>
      <w:r>
        <w:t xml:space="preserve"> </w:t>
      </w:r>
      <w:proofErr w:type="spellStart"/>
      <w:r>
        <w:t>afirmando</w:t>
      </w:r>
      <w:proofErr w:type="spellEnd"/>
      <w:r>
        <w:t xml:space="preserve"> lo </w:t>
      </w:r>
      <w:proofErr w:type="spellStart"/>
      <w:r>
        <w:t>mismo</w:t>
      </w:r>
      <w:proofErr w:type="spellEnd"/>
      <w:r>
        <w:t>.</w:t>
      </w:r>
    </w:p>
  </w:comment>
  <w:comment w:id="112" w:author="D" w:date="2020-06-09T11:11:00Z" w:initials="D">
    <w:p w14:paraId="0130618F" w14:textId="77777777" w:rsidR="0096131B" w:rsidRDefault="0096131B">
      <w:pPr>
        <w:pStyle w:val="Textocomentario"/>
      </w:pPr>
      <w:r>
        <w:rPr>
          <w:rStyle w:val="Refdecomentario"/>
        </w:rPr>
        <w:annotationRef/>
      </w:r>
      <w:proofErr w:type="spellStart"/>
      <w:r>
        <w:t>Omitiría</w:t>
      </w:r>
      <w:proofErr w:type="spellEnd"/>
      <w:r>
        <w:t xml:space="preserve"> las </w:t>
      </w:r>
      <w:proofErr w:type="spellStart"/>
      <w:r>
        <w:t>dudas</w:t>
      </w:r>
      <w:proofErr w:type="spellEnd"/>
      <w:r>
        <w:t>.</w:t>
      </w:r>
    </w:p>
  </w:comment>
  <w:comment w:id="113" w:author="Álvaro Gonzalez" w:date="2020-06-19T02:19:00Z" w:initials="ÁG">
    <w:p w14:paraId="42A00994" w14:textId="7AD68E1A" w:rsidR="0096131B" w:rsidRDefault="0096131B">
      <w:pPr>
        <w:pStyle w:val="Textocomentario"/>
      </w:pPr>
      <w:r>
        <w:rPr>
          <w:rStyle w:val="Refdecomentario"/>
        </w:rPr>
        <w:annotationRef/>
      </w:r>
      <w:proofErr w:type="spellStart"/>
      <w:r>
        <w:t>Eliminado</w:t>
      </w:r>
      <w:proofErr w:type="spellEnd"/>
    </w:p>
  </w:comment>
  <w:comment w:id="114" w:author="D" w:date="2020-06-09T11:12:00Z" w:initials="D">
    <w:p w14:paraId="381B5F06" w14:textId="77777777" w:rsidR="0096131B" w:rsidRDefault="0096131B">
      <w:pPr>
        <w:pStyle w:val="Textocomentario"/>
      </w:pPr>
      <w:r>
        <w:rPr>
          <w:rStyle w:val="Refdecomentario"/>
        </w:rPr>
        <w:annotationRef/>
      </w:r>
      <w:r>
        <w:t xml:space="preserve">Lo que es </w:t>
      </w:r>
      <w:proofErr w:type="spellStart"/>
      <w:r>
        <w:t>importante</w:t>
      </w:r>
      <w:proofErr w:type="spellEnd"/>
      <w:r>
        <w:t xml:space="preserve"> </w:t>
      </w:r>
      <w:proofErr w:type="spellStart"/>
      <w:r>
        <w:t>conceptualmente</w:t>
      </w:r>
      <w:proofErr w:type="spellEnd"/>
      <w:r>
        <w:t xml:space="preserve"> no es el </w:t>
      </w:r>
      <w:proofErr w:type="spellStart"/>
      <w:r>
        <w:t>sentido</w:t>
      </w:r>
      <w:proofErr w:type="spellEnd"/>
      <w:r>
        <w:t xml:space="preserve"> (que es una </w:t>
      </w:r>
      <w:proofErr w:type="spellStart"/>
      <w:r>
        <w:t>convención</w:t>
      </w:r>
      <w:proofErr w:type="spellEnd"/>
      <w:r>
        <w:t xml:space="preserve"> sin </w:t>
      </w:r>
      <w:proofErr w:type="spellStart"/>
      <w:r>
        <w:t>más</w:t>
      </w:r>
      <w:proofErr w:type="spellEnd"/>
      <w:r>
        <w:t xml:space="preserve"> </w:t>
      </w:r>
      <w:proofErr w:type="spellStart"/>
      <w:r>
        <w:t>importancia</w:t>
      </w:r>
      <w:proofErr w:type="spellEnd"/>
      <w:r>
        <w:t xml:space="preserve"> </w:t>
      </w:r>
      <w:proofErr w:type="spellStart"/>
      <w:r>
        <w:t>en</w:t>
      </w:r>
      <w:proofErr w:type="spellEnd"/>
      <w:r>
        <w:t xml:space="preserve"> </w:t>
      </w:r>
      <w:proofErr w:type="spellStart"/>
      <w:r>
        <w:t>si</w:t>
      </w:r>
      <w:proofErr w:type="spellEnd"/>
      <w:r>
        <w:t xml:space="preserve">), </w:t>
      </w:r>
      <w:proofErr w:type="spellStart"/>
      <w:r>
        <w:t>sino</w:t>
      </w:r>
      <w:proofErr w:type="spellEnd"/>
      <w:r>
        <w:t xml:space="preserve"> que es </w:t>
      </w:r>
      <w:proofErr w:type="spellStart"/>
      <w:r>
        <w:t>secuencial</w:t>
      </w:r>
      <w:proofErr w:type="spellEnd"/>
      <w:r>
        <w:t xml:space="preserve"> y </w:t>
      </w:r>
      <w:proofErr w:type="spellStart"/>
      <w:r>
        <w:t>siempre</w:t>
      </w:r>
      <w:proofErr w:type="spellEnd"/>
      <w:r>
        <w:t xml:space="preserve"> la </w:t>
      </w:r>
      <w:proofErr w:type="spellStart"/>
      <w:r>
        <w:t>misma</w:t>
      </w:r>
      <w:proofErr w:type="spellEnd"/>
      <w:r>
        <w:t xml:space="preserve"> </w:t>
      </w:r>
      <w:proofErr w:type="spellStart"/>
      <w:r>
        <w:t>ordenación</w:t>
      </w:r>
      <w:proofErr w:type="spellEnd"/>
      <w:r>
        <w:t xml:space="preserve"> de los </w:t>
      </w:r>
      <w:proofErr w:type="spellStart"/>
      <w:r>
        <w:t>jugadores</w:t>
      </w:r>
      <w:proofErr w:type="spellEnd"/>
      <w:r>
        <w:t>.</w:t>
      </w:r>
    </w:p>
  </w:comment>
  <w:comment w:id="115" w:author="Álvaro Gonzalez" w:date="2020-06-19T02:20:00Z" w:initials="ÁG">
    <w:p w14:paraId="141673C8" w14:textId="283B77F1" w:rsidR="0096131B" w:rsidRDefault="0096131B">
      <w:pPr>
        <w:pStyle w:val="Textocomentario"/>
      </w:pPr>
      <w:r>
        <w:rPr>
          <w:rStyle w:val="Refdecomentario"/>
        </w:rPr>
        <w:annotationRef/>
      </w:r>
      <w:proofErr w:type="spellStart"/>
      <w:r>
        <w:t>Corregido</w:t>
      </w:r>
      <w:proofErr w:type="spellEnd"/>
    </w:p>
  </w:comment>
  <w:comment w:id="116" w:author="dan" w:date="2020-01-21T16:14:00Z" w:initials="d">
    <w:p w14:paraId="0D194C3D" w14:textId="77777777" w:rsidR="0096131B" w:rsidRDefault="0096131B" w:rsidP="00707605">
      <w:pPr>
        <w:pStyle w:val="Textocomentario"/>
      </w:pPr>
      <w:r>
        <w:rPr>
          <w:rStyle w:val="Refdecomentario"/>
        </w:rPr>
        <w:annotationRef/>
      </w:r>
      <w:r>
        <w:t xml:space="preserve">Los </w:t>
      </w:r>
      <w:proofErr w:type="spellStart"/>
      <w:r>
        <w:t>demás</w:t>
      </w:r>
      <w:proofErr w:type="spellEnd"/>
      <w:r>
        <w:t xml:space="preserve"> </w:t>
      </w:r>
      <w:proofErr w:type="spellStart"/>
      <w:r>
        <w:t>jugadores</w:t>
      </w:r>
      <w:proofErr w:type="spellEnd"/>
    </w:p>
  </w:comment>
  <w:comment w:id="117" w:author="Álvaro Gonzalez" w:date="2020-05-15T15:23:00Z" w:initials="ÁG">
    <w:p w14:paraId="1E8E840C" w14:textId="77777777" w:rsidR="0096131B" w:rsidRDefault="0096131B" w:rsidP="00707605">
      <w:pPr>
        <w:pStyle w:val="Textocomentario"/>
      </w:pPr>
      <w:r>
        <w:rPr>
          <w:rStyle w:val="Refdecomentario"/>
        </w:rPr>
        <w:annotationRef/>
      </w:r>
      <w:proofErr w:type="spellStart"/>
      <w:r>
        <w:t>corregido</w:t>
      </w:r>
      <w:proofErr w:type="spellEnd"/>
    </w:p>
  </w:comment>
  <w:comment w:id="118" w:author="D" w:date="2020-06-09T11:13:00Z" w:initials="D">
    <w:p w14:paraId="5C6C8990" w14:textId="77777777" w:rsidR="0096131B" w:rsidRDefault="0096131B">
      <w:pPr>
        <w:pStyle w:val="Textocomentario"/>
      </w:pPr>
      <w:r>
        <w:rPr>
          <w:rStyle w:val="Refdecomentario"/>
        </w:rPr>
        <w:annotationRef/>
      </w:r>
      <w:proofErr w:type="spellStart"/>
      <w:r>
        <w:t>posteriormente</w:t>
      </w:r>
      <w:proofErr w:type="spellEnd"/>
    </w:p>
  </w:comment>
  <w:comment w:id="119" w:author="Álvaro Gonzalez" w:date="2020-06-19T02:22:00Z" w:initials="ÁG">
    <w:p w14:paraId="40BDA725" w14:textId="0CB9FCAE" w:rsidR="0096131B" w:rsidRDefault="0096131B">
      <w:pPr>
        <w:pStyle w:val="Textocomentario"/>
      </w:pPr>
      <w:r>
        <w:rPr>
          <w:rStyle w:val="Refdecomentario"/>
        </w:rPr>
        <w:annotationRef/>
      </w:r>
      <w:proofErr w:type="spellStart"/>
      <w:r>
        <w:t>Añadido</w:t>
      </w:r>
      <w:proofErr w:type="spellEnd"/>
    </w:p>
  </w:comment>
  <w:comment w:id="120" w:author="D" w:date="2020-06-09T11:13:00Z" w:initials="D">
    <w:p w14:paraId="4AE644E9" w14:textId="77777777" w:rsidR="0096131B" w:rsidRDefault="0096131B">
      <w:pPr>
        <w:pStyle w:val="Textocomentario"/>
      </w:pPr>
      <w:r>
        <w:rPr>
          <w:rStyle w:val="Refdecomentario"/>
        </w:rPr>
        <w:annotationRef/>
      </w:r>
      <w:r>
        <w:t xml:space="preserve">el total de lo </w:t>
      </w:r>
      <w:proofErr w:type="spellStart"/>
      <w:r>
        <w:t>apostado</w:t>
      </w:r>
      <w:proofErr w:type="spellEnd"/>
      <w:r>
        <w:t xml:space="preserve"> (</w:t>
      </w:r>
      <w:proofErr w:type="spellStart"/>
      <w:r>
        <w:t>menos</w:t>
      </w:r>
      <w:proofErr w:type="spellEnd"/>
      <w:r>
        <w:t xml:space="preserve"> el "rake").</w:t>
      </w:r>
    </w:p>
  </w:comment>
  <w:comment w:id="121" w:author="Álvaro Gonzalez" w:date="2020-06-19T02:34:00Z" w:initials="ÁG">
    <w:p w14:paraId="5D9F3047" w14:textId="41091581" w:rsidR="0096131B" w:rsidRDefault="0096131B">
      <w:pPr>
        <w:pStyle w:val="Textocomentario"/>
      </w:pPr>
      <w:r>
        <w:rPr>
          <w:rStyle w:val="Refdecomentario"/>
        </w:rPr>
        <w:annotationRef/>
      </w:r>
      <w:r>
        <w:t xml:space="preserve">Se </w:t>
      </w:r>
      <w:proofErr w:type="spellStart"/>
      <w:r>
        <w:t>añade</w:t>
      </w:r>
      <w:proofErr w:type="spellEnd"/>
      <w:r>
        <w:t xml:space="preserve"> </w:t>
      </w:r>
      <w:proofErr w:type="spellStart"/>
      <w:r>
        <w:t>como</w:t>
      </w:r>
      <w:proofErr w:type="spellEnd"/>
      <w:r>
        <w:t xml:space="preserve"> nota al pie, </w:t>
      </w:r>
      <w:proofErr w:type="spellStart"/>
      <w:r>
        <w:t>pues</w:t>
      </w:r>
      <w:proofErr w:type="spellEnd"/>
      <w:r>
        <w:t xml:space="preserve"> el Rake es un </w:t>
      </w:r>
      <w:proofErr w:type="spellStart"/>
      <w:r>
        <w:t>elemento</w:t>
      </w:r>
      <w:proofErr w:type="spellEnd"/>
      <w:r>
        <w:t xml:space="preserve"> </w:t>
      </w:r>
      <w:proofErr w:type="spellStart"/>
      <w:r>
        <w:t>exclusivo</w:t>
      </w:r>
      <w:proofErr w:type="spellEnd"/>
      <w:r>
        <w:t xml:space="preserve"> de casinos y </w:t>
      </w:r>
      <w:proofErr w:type="spellStart"/>
      <w:r>
        <w:t>común</w:t>
      </w:r>
      <w:proofErr w:type="spellEnd"/>
      <w:r>
        <w:t xml:space="preserve"> a </w:t>
      </w:r>
      <w:proofErr w:type="spellStart"/>
      <w:r>
        <w:t>todas</w:t>
      </w:r>
      <w:proofErr w:type="spellEnd"/>
      <w:r>
        <w:t xml:space="preserve"> las </w:t>
      </w:r>
      <w:proofErr w:type="spellStart"/>
      <w:r>
        <w:t>partidas</w:t>
      </w:r>
      <w:proofErr w:type="spellEnd"/>
      <w:r>
        <w:t xml:space="preserve"> de </w:t>
      </w:r>
      <w:proofErr w:type="spellStart"/>
      <w:r>
        <w:t>póker</w:t>
      </w:r>
      <w:proofErr w:type="spellEnd"/>
      <w:r>
        <w:t xml:space="preserve">, no es un </w:t>
      </w:r>
      <w:proofErr w:type="spellStart"/>
      <w:r>
        <w:t>elemento</w:t>
      </w:r>
      <w:proofErr w:type="spellEnd"/>
      <w:r>
        <w:t xml:space="preserve"> del Texas </w:t>
      </w:r>
      <w:proofErr w:type="spellStart"/>
      <w:r>
        <w:t>Hold’em</w:t>
      </w:r>
      <w:proofErr w:type="spellEnd"/>
      <w:r>
        <w:t xml:space="preserve"> </w:t>
      </w:r>
      <w:proofErr w:type="spellStart"/>
      <w:r>
        <w:t>como</w:t>
      </w:r>
      <w:proofErr w:type="spellEnd"/>
      <w:r>
        <w:t xml:space="preserve"> </w:t>
      </w:r>
      <w:proofErr w:type="spellStart"/>
      <w:r>
        <w:t>tal</w:t>
      </w:r>
      <w:proofErr w:type="spellEnd"/>
      <w:r>
        <w:t>.</w:t>
      </w:r>
    </w:p>
  </w:comment>
  <w:comment w:id="122" w:author="D" w:date="2020-06-09T11:14:00Z" w:initials="D">
    <w:p w14:paraId="7EEE7230" w14:textId="77777777" w:rsidR="0096131B" w:rsidRDefault="0096131B">
      <w:pPr>
        <w:pStyle w:val="Textocomentario"/>
      </w:pPr>
      <w:r>
        <w:rPr>
          <w:rStyle w:val="Refdecomentario"/>
        </w:rPr>
        <w:annotationRef/>
      </w:r>
      <w:r>
        <w:t xml:space="preserve">Este </w:t>
      </w:r>
      <w:proofErr w:type="spellStart"/>
      <w:r>
        <w:t>detalle</w:t>
      </w:r>
      <w:proofErr w:type="spellEnd"/>
      <w:r>
        <w:t xml:space="preserve"> </w:t>
      </w:r>
      <w:proofErr w:type="spellStart"/>
      <w:r>
        <w:t>quizá</w:t>
      </w:r>
      <w:proofErr w:type="spellEnd"/>
      <w:r>
        <w:t xml:space="preserve"> no es </w:t>
      </w:r>
      <w:proofErr w:type="spellStart"/>
      <w:r>
        <w:t>relevante</w:t>
      </w:r>
      <w:proofErr w:type="spellEnd"/>
      <w:r>
        <w:t xml:space="preserve"> </w:t>
      </w:r>
      <w:proofErr w:type="spellStart"/>
      <w:r>
        <w:t>aquí</w:t>
      </w:r>
      <w:proofErr w:type="spellEnd"/>
      <w:r>
        <w:t>.</w:t>
      </w:r>
    </w:p>
  </w:comment>
  <w:comment w:id="123" w:author="Álvaro Gonzalez" w:date="2020-06-19T03:00:00Z" w:initials="ÁG">
    <w:p w14:paraId="2F26B842" w14:textId="74C8A11E" w:rsidR="0096131B" w:rsidRDefault="0096131B">
      <w:pPr>
        <w:pStyle w:val="Textocomentario"/>
      </w:pPr>
      <w:r>
        <w:rPr>
          <w:rStyle w:val="Refdecomentario"/>
        </w:rPr>
        <w:annotationRef/>
      </w:r>
      <w:r>
        <w:t xml:space="preserve">Se </w:t>
      </w:r>
      <w:proofErr w:type="spellStart"/>
      <w:r>
        <w:t>mueve</w:t>
      </w:r>
      <w:proofErr w:type="spellEnd"/>
      <w:r>
        <w:t xml:space="preserve"> a </w:t>
      </w:r>
      <w:proofErr w:type="spellStart"/>
      <w:r>
        <w:t>notas</w:t>
      </w:r>
      <w:proofErr w:type="spellEnd"/>
      <w:r>
        <w:t xml:space="preserve"> al pie a modo </w:t>
      </w:r>
      <w:proofErr w:type="spellStart"/>
      <w:r>
        <w:t>aclaratorio</w:t>
      </w:r>
      <w:proofErr w:type="spellEnd"/>
      <w:r>
        <w:t xml:space="preserve">, </w:t>
      </w:r>
      <w:proofErr w:type="spellStart"/>
      <w:r>
        <w:t>también</w:t>
      </w:r>
      <w:proofErr w:type="spellEnd"/>
      <w:r>
        <w:t xml:space="preserve"> del </w:t>
      </w:r>
      <w:proofErr w:type="spellStart"/>
      <w:r>
        <w:t>uso</w:t>
      </w:r>
      <w:proofErr w:type="spellEnd"/>
      <w:r>
        <w:t xml:space="preserve"> del </w:t>
      </w:r>
      <w:proofErr w:type="spellStart"/>
      <w:r>
        <w:t>término</w:t>
      </w:r>
      <w:proofErr w:type="spellEnd"/>
      <w:r>
        <w:t xml:space="preserve"> </w:t>
      </w:r>
      <w:proofErr w:type="spellStart"/>
      <w:r>
        <w:t>inglés</w:t>
      </w:r>
      <w:proofErr w:type="spellEnd"/>
      <w:r>
        <w:t>.</w:t>
      </w:r>
    </w:p>
  </w:comment>
  <w:comment w:id="124" w:author="D" w:date="2020-06-09T11:15:00Z" w:initials="D">
    <w:p w14:paraId="1C9F8996" w14:textId="77777777" w:rsidR="0096131B" w:rsidRDefault="0096131B">
      <w:pPr>
        <w:pStyle w:val="Textocomentario"/>
      </w:pPr>
      <w:r>
        <w:rPr>
          <w:rStyle w:val="Refdecomentario"/>
        </w:rPr>
        <w:annotationRef/>
      </w:r>
      <w:r>
        <w:t xml:space="preserve">dos </w:t>
      </w:r>
      <w:proofErr w:type="spellStart"/>
      <w:r>
        <w:t>jugadores</w:t>
      </w:r>
      <w:proofErr w:type="spellEnd"/>
      <w:r>
        <w:t xml:space="preserve"> </w:t>
      </w:r>
      <w:proofErr w:type="spellStart"/>
      <w:r>
        <w:t>particulares</w:t>
      </w:r>
      <w:proofErr w:type="spellEnd"/>
      <w:r>
        <w:t>/</w:t>
      </w:r>
      <w:proofErr w:type="spellStart"/>
      <w:r>
        <w:t>específicos</w:t>
      </w:r>
      <w:proofErr w:type="spellEnd"/>
    </w:p>
  </w:comment>
  <w:comment w:id="125" w:author="Álvaro Gonzalez" w:date="2020-06-19T03:01:00Z" w:initials="ÁG">
    <w:p w14:paraId="03DBEDA2" w14:textId="5F145286" w:rsidR="0096131B" w:rsidRDefault="0096131B">
      <w:pPr>
        <w:pStyle w:val="Textocomentario"/>
      </w:pPr>
      <w:r>
        <w:rPr>
          <w:rStyle w:val="Refdecomentario"/>
        </w:rPr>
        <w:annotationRef/>
      </w:r>
      <w:r>
        <w:t xml:space="preserve">se </w:t>
      </w:r>
      <w:proofErr w:type="spellStart"/>
      <w:r>
        <w:t>añade</w:t>
      </w:r>
      <w:proofErr w:type="spellEnd"/>
    </w:p>
  </w:comment>
  <w:comment w:id="126" w:author="D" w:date="2020-06-09T17:50:00Z" w:initials="D">
    <w:p w14:paraId="2F6DF392" w14:textId="77777777" w:rsidR="0096131B" w:rsidRDefault="0096131B">
      <w:pPr>
        <w:pStyle w:val="Textocomentario"/>
      </w:pPr>
      <w:r>
        <w:rPr>
          <w:rStyle w:val="Refdecomentario"/>
        </w:rPr>
        <w:annotationRef/>
      </w:r>
      <w:proofErr w:type="spellStart"/>
      <w:r>
        <w:t>Cualquier</w:t>
      </w:r>
      <w:proofErr w:type="spellEnd"/>
      <w:r>
        <w:t xml:space="preserve"> imagen </w:t>
      </w:r>
      <w:proofErr w:type="gramStart"/>
      <w:r>
        <w:t>no</w:t>
      </w:r>
      <w:proofErr w:type="gramEnd"/>
      <w:r>
        <w:t xml:space="preserve"> de </w:t>
      </w:r>
      <w:proofErr w:type="spellStart"/>
      <w:r>
        <w:t>elaboración</w:t>
      </w:r>
      <w:proofErr w:type="spellEnd"/>
      <w:r>
        <w:t xml:space="preserve"> </w:t>
      </w:r>
      <w:proofErr w:type="spellStart"/>
      <w:r>
        <w:t>propia</w:t>
      </w:r>
      <w:proofErr w:type="spellEnd"/>
      <w:r>
        <w:t xml:space="preserve"> </w:t>
      </w:r>
      <w:proofErr w:type="spellStart"/>
      <w:r>
        <w:t>requiere</w:t>
      </w:r>
      <w:proofErr w:type="spellEnd"/>
      <w:r>
        <w:t xml:space="preserve"> una </w:t>
      </w:r>
      <w:proofErr w:type="spellStart"/>
      <w:r>
        <w:t>atribución</w:t>
      </w:r>
      <w:proofErr w:type="spellEnd"/>
      <w:r>
        <w:t>/</w:t>
      </w:r>
      <w:proofErr w:type="spellStart"/>
      <w:r>
        <w:t>cita</w:t>
      </w:r>
      <w:proofErr w:type="spellEnd"/>
    </w:p>
  </w:comment>
  <w:comment w:id="127" w:author="Álvaro Gonzalez" w:date="2020-06-19T03:01:00Z" w:initials="ÁG">
    <w:p w14:paraId="4FDA02FE" w14:textId="48774A5B" w:rsidR="0096131B" w:rsidRDefault="0096131B">
      <w:pPr>
        <w:pStyle w:val="Textocomentario"/>
      </w:pPr>
      <w:r>
        <w:rPr>
          <w:rStyle w:val="Refdecomentario"/>
        </w:rPr>
        <w:annotationRef/>
      </w:r>
      <w:r>
        <w:t xml:space="preserve">La imagen </w:t>
      </w:r>
      <w:proofErr w:type="spellStart"/>
      <w:r>
        <w:t>ya</w:t>
      </w:r>
      <w:proofErr w:type="spellEnd"/>
      <w:r>
        <w:t xml:space="preserve"> tenia </w:t>
      </w:r>
      <w:proofErr w:type="spellStart"/>
      <w:r>
        <w:t>su</w:t>
      </w:r>
      <w:proofErr w:type="spellEnd"/>
      <w:r>
        <w:t xml:space="preserve"> </w:t>
      </w:r>
      <w:proofErr w:type="spellStart"/>
      <w:r>
        <w:t>correspondiente</w:t>
      </w:r>
      <w:proofErr w:type="spellEnd"/>
      <w:r>
        <w:t xml:space="preserve"> </w:t>
      </w:r>
      <w:proofErr w:type="spellStart"/>
      <w:r>
        <w:t>cita</w:t>
      </w:r>
      <w:proofErr w:type="spellEnd"/>
      <w:r>
        <w:t xml:space="preserve"> </w:t>
      </w:r>
      <w:proofErr w:type="spellStart"/>
      <w:r>
        <w:t>usando</w:t>
      </w:r>
      <w:proofErr w:type="spellEnd"/>
      <w:r>
        <w:t xml:space="preserve"> las </w:t>
      </w:r>
      <w:proofErr w:type="spellStart"/>
      <w:r>
        <w:t>notas</w:t>
      </w:r>
      <w:proofErr w:type="spellEnd"/>
      <w:r>
        <w:t xml:space="preserve"> al pie. De </w:t>
      </w:r>
      <w:proofErr w:type="spellStart"/>
      <w:r>
        <w:t>todas</w:t>
      </w:r>
      <w:proofErr w:type="spellEnd"/>
      <w:r>
        <w:t xml:space="preserve"> </w:t>
      </w:r>
      <w:proofErr w:type="spellStart"/>
      <w:r>
        <w:t>formas</w:t>
      </w:r>
      <w:proofErr w:type="spellEnd"/>
      <w:r>
        <w:t xml:space="preserve">, se </w:t>
      </w:r>
      <w:proofErr w:type="spellStart"/>
      <w:r>
        <w:t>añade</w:t>
      </w:r>
      <w:proofErr w:type="spellEnd"/>
      <w:r>
        <w:t xml:space="preserve"> la </w:t>
      </w:r>
      <w:proofErr w:type="spellStart"/>
      <w:r>
        <w:t>cita</w:t>
      </w:r>
      <w:proofErr w:type="spellEnd"/>
      <w:r>
        <w:t xml:space="preserve"> </w:t>
      </w:r>
      <w:proofErr w:type="spellStart"/>
      <w:r>
        <w:t>adecuada</w:t>
      </w:r>
      <w:proofErr w:type="spellEnd"/>
      <w:r>
        <w:t xml:space="preserve"> </w:t>
      </w:r>
      <w:proofErr w:type="spellStart"/>
      <w:r>
        <w:t>en</w:t>
      </w:r>
      <w:proofErr w:type="spellEnd"/>
      <w:r>
        <w:t xml:space="preserve"> Latex</w:t>
      </w:r>
    </w:p>
  </w:comment>
  <w:comment w:id="130" w:author="D" w:date="2020-06-09T17:55:00Z" w:initials="D">
    <w:p w14:paraId="2825E4BC" w14:textId="77777777" w:rsidR="0096131B" w:rsidRPr="009B62DE" w:rsidRDefault="0096131B">
      <w:pPr>
        <w:pStyle w:val="Textocomentario"/>
        <w:rPr>
          <w:lang w:val="es-ES"/>
        </w:rPr>
      </w:pPr>
      <w:r>
        <w:rPr>
          <w:rStyle w:val="Refdecomentario"/>
        </w:rPr>
        <w:annotationRef/>
      </w:r>
      <w:r>
        <w:t xml:space="preserve">Vas a </w:t>
      </w:r>
      <w:proofErr w:type="spellStart"/>
      <w:r>
        <w:t>modelizar</w:t>
      </w:r>
      <w:proofErr w:type="spellEnd"/>
      <w:r>
        <w:t xml:space="preserve"> </w:t>
      </w:r>
      <w:proofErr w:type="spellStart"/>
      <w:r>
        <w:t>estos</w:t>
      </w:r>
      <w:proofErr w:type="spellEnd"/>
      <w:r>
        <w:t xml:space="preserve"> </w:t>
      </w:r>
      <w:proofErr w:type="spellStart"/>
      <w:r>
        <w:t>elementos</w:t>
      </w:r>
      <w:proofErr w:type="spellEnd"/>
      <w:r>
        <w:t xml:space="preserve">? Si no, </w:t>
      </w:r>
      <w:proofErr w:type="spellStart"/>
      <w:r>
        <w:t>quizá</w:t>
      </w:r>
      <w:proofErr w:type="spellEnd"/>
      <w:r>
        <w:t xml:space="preserve"> se</w:t>
      </w:r>
      <w:proofErr w:type="spellStart"/>
      <w:r>
        <w:rPr>
          <w:lang w:val="es-ES"/>
        </w:rPr>
        <w:t>ñalarlo</w:t>
      </w:r>
      <w:proofErr w:type="spellEnd"/>
      <w:r>
        <w:rPr>
          <w:lang w:val="es-ES"/>
        </w:rPr>
        <w:t>, para delimitar bien la relevancia de cada aspecto que menciones.</w:t>
      </w:r>
    </w:p>
  </w:comment>
  <w:comment w:id="131" w:author="Álvaro Gonzalez" w:date="2020-06-19T03:26:00Z" w:initials="ÁG">
    <w:p w14:paraId="11FBD91C" w14:textId="0510A89B" w:rsidR="0096131B" w:rsidRDefault="0096131B">
      <w:pPr>
        <w:pStyle w:val="Textocomentario"/>
      </w:pPr>
      <w:r>
        <w:rPr>
          <w:rStyle w:val="Refdecomentario"/>
        </w:rPr>
        <w:annotationRef/>
      </w:r>
      <w:r>
        <w:t xml:space="preserve">No se </w:t>
      </w:r>
      <w:proofErr w:type="spellStart"/>
      <w:r>
        <w:t>modelan</w:t>
      </w:r>
      <w:proofErr w:type="spellEnd"/>
      <w:r>
        <w:t xml:space="preserve"> los Antes, se </w:t>
      </w:r>
      <w:proofErr w:type="spellStart"/>
      <w:r>
        <w:t>menciona</w:t>
      </w:r>
      <w:proofErr w:type="spellEnd"/>
      <w:r>
        <w:t xml:space="preserve"> en el </w:t>
      </w:r>
      <w:proofErr w:type="spellStart"/>
      <w:r>
        <w:t>apartado</w:t>
      </w:r>
      <w:proofErr w:type="spellEnd"/>
      <w:r>
        <w:t xml:space="preserve"> de las </w:t>
      </w:r>
      <w:proofErr w:type="spellStart"/>
      <w:r>
        <w:t>abstracciones</w:t>
      </w:r>
      <w:proofErr w:type="spellEnd"/>
      <w:r>
        <w:t xml:space="preserve"> que no se van a </w:t>
      </w:r>
      <w:proofErr w:type="spellStart"/>
      <w:r>
        <w:t>modelar</w:t>
      </w:r>
      <w:proofErr w:type="spellEnd"/>
      <w:r>
        <w:t xml:space="preserve">. </w:t>
      </w:r>
      <w:proofErr w:type="spellStart"/>
      <w:r>
        <w:t>Igualmente</w:t>
      </w:r>
      <w:proofErr w:type="spellEnd"/>
      <w:r>
        <w:t xml:space="preserve">, se </w:t>
      </w:r>
      <w:proofErr w:type="spellStart"/>
      <w:r>
        <w:t>añade</w:t>
      </w:r>
      <w:proofErr w:type="spellEnd"/>
      <w:r>
        <w:t xml:space="preserve"> una </w:t>
      </w:r>
      <w:proofErr w:type="spellStart"/>
      <w:r>
        <w:t>aclaración</w:t>
      </w:r>
      <w:proofErr w:type="spellEnd"/>
      <w:r>
        <w:t>.</w:t>
      </w:r>
    </w:p>
  </w:comment>
  <w:comment w:id="132" w:author="D" w:date="2020-06-09T17:52:00Z" w:initials="D">
    <w:p w14:paraId="50C4B8B8" w14:textId="77777777" w:rsidR="0096131B" w:rsidRDefault="0096131B">
      <w:pPr>
        <w:pStyle w:val="Textocomentario"/>
      </w:pPr>
      <w:r>
        <w:rPr>
          <w:rStyle w:val="Refdecomentario"/>
        </w:rPr>
        <w:annotationRef/>
      </w:r>
      <w:proofErr w:type="spellStart"/>
      <w:r>
        <w:t>Quizá</w:t>
      </w:r>
      <w:proofErr w:type="spellEnd"/>
      <w:r>
        <w:t xml:space="preserve"> </w:t>
      </w:r>
      <w:proofErr w:type="spellStart"/>
      <w:r>
        <w:t>ayudaría</w:t>
      </w:r>
      <w:proofErr w:type="spellEnd"/>
      <w:r>
        <w:t xml:space="preserve"> al lector un </w:t>
      </w:r>
      <w:proofErr w:type="spellStart"/>
      <w:r>
        <w:t>glosario</w:t>
      </w:r>
      <w:proofErr w:type="spellEnd"/>
      <w:r>
        <w:t xml:space="preserve"> de </w:t>
      </w:r>
      <w:proofErr w:type="spellStart"/>
      <w:r>
        <w:t>terminologia</w:t>
      </w:r>
      <w:proofErr w:type="spellEnd"/>
      <w:r>
        <w:t xml:space="preserve"> al final, </w:t>
      </w:r>
      <w:proofErr w:type="spellStart"/>
      <w:r>
        <w:t>particularmente</w:t>
      </w:r>
      <w:proofErr w:type="spellEnd"/>
      <w:r>
        <w:t xml:space="preserve"> lo que </w:t>
      </w:r>
      <w:proofErr w:type="spellStart"/>
      <w:r>
        <w:t>está</w:t>
      </w:r>
      <w:proofErr w:type="spellEnd"/>
      <w:r>
        <w:t xml:space="preserve"> </w:t>
      </w:r>
      <w:proofErr w:type="spellStart"/>
      <w:r>
        <w:t>en</w:t>
      </w:r>
      <w:proofErr w:type="spellEnd"/>
      <w:r>
        <w:t xml:space="preserve"> </w:t>
      </w:r>
      <w:proofErr w:type="spellStart"/>
      <w:r>
        <w:t>inglés</w:t>
      </w:r>
      <w:proofErr w:type="spellEnd"/>
      <w:r>
        <w:t>.</w:t>
      </w:r>
    </w:p>
  </w:comment>
  <w:comment w:id="133" w:author="Álvaro Gonzalez" w:date="2020-06-19T03:28:00Z" w:initials="ÁG">
    <w:p w14:paraId="6917C1FC" w14:textId="77D3687B" w:rsidR="0096131B" w:rsidRDefault="0096131B" w:rsidP="006C678B">
      <w:pPr>
        <w:pStyle w:val="Textocomentario"/>
        <w:ind w:firstLine="0"/>
      </w:pPr>
      <w:r>
        <w:rPr>
          <w:rStyle w:val="Refdecomentario"/>
        </w:rPr>
        <w:annotationRef/>
      </w:r>
      <w:proofErr w:type="spellStart"/>
      <w:r>
        <w:t>Esa</w:t>
      </w:r>
      <w:proofErr w:type="spellEnd"/>
      <w:r>
        <w:t xml:space="preserve"> es mi </w:t>
      </w:r>
      <w:proofErr w:type="spellStart"/>
      <w:r>
        <w:t>intención</w:t>
      </w:r>
      <w:proofErr w:type="spellEnd"/>
      <w:r>
        <w:t xml:space="preserve">. </w:t>
      </w:r>
      <w:proofErr w:type="spellStart"/>
      <w:r>
        <w:t>Hacer</w:t>
      </w:r>
      <w:proofErr w:type="spellEnd"/>
      <w:r>
        <w:t xml:space="preserve"> un </w:t>
      </w:r>
      <w:proofErr w:type="spellStart"/>
      <w:r>
        <w:t>glosario</w:t>
      </w:r>
      <w:proofErr w:type="spellEnd"/>
      <w:r>
        <w:t xml:space="preserve"> con </w:t>
      </w:r>
      <w:proofErr w:type="spellStart"/>
      <w:r>
        <w:t>todos</w:t>
      </w:r>
      <w:proofErr w:type="spellEnd"/>
      <w:r>
        <w:t xml:space="preserve"> los </w:t>
      </w:r>
      <w:proofErr w:type="spellStart"/>
      <w:r>
        <w:t>términos</w:t>
      </w:r>
      <w:proofErr w:type="spellEnd"/>
      <w:r>
        <w:t xml:space="preserve"> y </w:t>
      </w:r>
      <w:proofErr w:type="spellStart"/>
      <w:r>
        <w:t>siglas</w:t>
      </w:r>
      <w:proofErr w:type="spellEnd"/>
      <w:r>
        <w:t>.</w:t>
      </w:r>
    </w:p>
  </w:comment>
  <w:comment w:id="134" w:author="dan" w:date="2020-01-21T16:17:00Z" w:initials="d">
    <w:p w14:paraId="25EF3C11" w14:textId="77777777" w:rsidR="0096131B" w:rsidRDefault="0096131B" w:rsidP="00707605">
      <w:pPr>
        <w:pStyle w:val="Textocomentario"/>
      </w:pPr>
      <w:r>
        <w:rPr>
          <w:rStyle w:val="Refdecomentario"/>
        </w:rPr>
        <w:annotationRef/>
      </w:r>
      <w:proofErr w:type="spellStart"/>
      <w:r>
        <w:t>Repercute</w:t>
      </w:r>
      <w:proofErr w:type="spellEnd"/>
      <w:r>
        <w:t xml:space="preserve"> de una </w:t>
      </w:r>
      <w:proofErr w:type="spellStart"/>
      <w:r>
        <w:t>manera</w:t>
      </w:r>
      <w:proofErr w:type="spellEnd"/>
      <w:r>
        <w:t xml:space="preserve"> </w:t>
      </w:r>
      <w:proofErr w:type="spellStart"/>
      <w:r>
        <w:t>relevante</w:t>
      </w:r>
      <w:proofErr w:type="spellEnd"/>
      <w:r>
        <w:t xml:space="preserve"> </w:t>
      </w:r>
      <w:proofErr w:type="spellStart"/>
      <w:r>
        <w:t>sobre</w:t>
      </w:r>
      <w:proofErr w:type="spellEnd"/>
      <w:r>
        <w:t xml:space="preserve"> lo que vas a </w:t>
      </w:r>
      <w:proofErr w:type="spellStart"/>
      <w:r>
        <w:t>hacer</w:t>
      </w:r>
      <w:proofErr w:type="spellEnd"/>
      <w:r>
        <w:t xml:space="preserve">, o </w:t>
      </w:r>
      <w:proofErr w:type="spellStart"/>
      <w:r>
        <w:t>solamente</w:t>
      </w:r>
      <w:proofErr w:type="spellEnd"/>
      <w:r>
        <w:t xml:space="preserve"> es una </w:t>
      </w:r>
      <w:proofErr w:type="spellStart"/>
      <w:r>
        <w:t>complicación</w:t>
      </w:r>
      <w:proofErr w:type="spellEnd"/>
      <w:r>
        <w:t xml:space="preserve"> de </w:t>
      </w:r>
      <w:proofErr w:type="spellStart"/>
      <w:r>
        <w:t>menor</w:t>
      </w:r>
      <w:proofErr w:type="spellEnd"/>
      <w:r>
        <w:t xml:space="preserve"> </w:t>
      </w:r>
      <w:proofErr w:type="spellStart"/>
      <w:r>
        <w:t>importancia</w:t>
      </w:r>
      <w:proofErr w:type="spellEnd"/>
      <w:r>
        <w:t xml:space="preserve"> que se </w:t>
      </w:r>
      <w:proofErr w:type="spellStart"/>
      <w:r>
        <w:t>podría</w:t>
      </w:r>
      <w:proofErr w:type="spellEnd"/>
      <w:r>
        <w:t xml:space="preserve"> </w:t>
      </w:r>
      <w:proofErr w:type="spellStart"/>
      <w:r>
        <w:t>omitir</w:t>
      </w:r>
      <w:proofErr w:type="spellEnd"/>
      <w:r>
        <w:t>?</w:t>
      </w:r>
    </w:p>
  </w:comment>
  <w:comment w:id="135" w:author="Álvaro Gonzalez" w:date="2020-05-15T15:28:00Z" w:initials="ÁG">
    <w:p w14:paraId="65E02E1E" w14:textId="77777777" w:rsidR="0096131B" w:rsidRDefault="0096131B" w:rsidP="00707605">
      <w:pPr>
        <w:pStyle w:val="Textocomentario"/>
      </w:pPr>
      <w:r>
        <w:rPr>
          <w:rStyle w:val="Refdecomentario"/>
        </w:rPr>
        <w:annotationRef/>
      </w:r>
      <w:r>
        <w:t>El “</w:t>
      </w:r>
      <w:proofErr w:type="spellStart"/>
      <w:r>
        <w:t>quemar</w:t>
      </w:r>
      <w:proofErr w:type="spellEnd"/>
      <w:r>
        <w:t xml:space="preserve">” una carta es </w:t>
      </w:r>
      <w:proofErr w:type="spellStart"/>
      <w:r>
        <w:t>parte</w:t>
      </w:r>
      <w:proofErr w:type="spellEnd"/>
      <w:r>
        <w:t xml:space="preserve"> de las </w:t>
      </w:r>
      <w:proofErr w:type="spellStart"/>
      <w:r>
        <w:t>normas</w:t>
      </w:r>
      <w:proofErr w:type="spellEnd"/>
      <w:r>
        <w:t xml:space="preserve"> del Texas </w:t>
      </w:r>
      <w:proofErr w:type="spellStart"/>
      <w:r>
        <w:t>hold’em</w:t>
      </w:r>
      <w:proofErr w:type="spellEnd"/>
      <w:r>
        <w:t xml:space="preserve"> que </w:t>
      </w:r>
      <w:proofErr w:type="spellStart"/>
      <w:r>
        <w:t>repercute</w:t>
      </w:r>
      <w:proofErr w:type="spellEnd"/>
      <w:r>
        <w:t xml:space="preserve"> </w:t>
      </w:r>
      <w:proofErr w:type="spellStart"/>
      <w:r>
        <w:t>en</w:t>
      </w:r>
      <w:proofErr w:type="spellEnd"/>
      <w:r>
        <w:t xml:space="preserve"> la </w:t>
      </w:r>
      <w:proofErr w:type="spellStart"/>
      <w:r>
        <w:t>probabilidad</w:t>
      </w:r>
      <w:proofErr w:type="spellEnd"/>
      <w:r>
        <w:t xml:space="preserve"> </w:t>
      </w:r>
      <w:proofErr w:type="spellStart"/>
      <w:r>
        <w:t>ya</w:t>
      </w:r>
      <w:proofErr w:type="spellEnd"/>
      <w:r>
        <w:t xml:space="preserve"> que reduce las cartas </w:t>
      </w:r>
      <w:proofErr w:type="spellStart"/>
      <w:r>
        <w:t>en</w:t>
      </w:r>
      <w:proofErr w:type="spellEnd"/>
      <w:r>
        <w:t xml:space="preserve"> el </w:t>
      </w:r>
      <w:proofErr w:type="spellStart"/>
      <w:r>
        <w:t>mazo</w:t>
      </w:r>
      <w:proofErr w:type="spellEnd"/>
      <w:r>
        <w:t xml:space="preserve">. No </w:t>
      </w:r>
      <w:proofErr w:type="spellStart"/>
      <w:r>
        <w:t>creo</w:t>
      </w:r>
      <w:proofErr w:type="spellEnd"/>
      <w:r>
        <w:t xml:space="preserve"> que se </w:t>
      </w:r>
      <w:proofErr w:type="spellStart"/>
      <w:r>
        <w:t>deba</w:t>
      </w:r>
      <w:proofErr w:type="spellEnd"/>
      <w:r>
        <w:t xml:space="preserve"> </w:t>
      </w:r>
      <w:proofErr w:type="spellStart"/>
      <w:r>
        <w:t>omitir</w:t>
      </w:r>
      <w:proofErr w:type="spellEnd"/>
      <w:r>
        <w:t>.</w:t>
      </w:r>
    </w:p>
  </w:comment>
  <w:comment w:id="136" w:author="D" w:date="2020-06-09T17:53:00Z" w:initials="D">
    <w:p w14:paraId="64561BD9" w14:textId="77777777" w:rsidR="0096131B" w:rsidRDefault="0096131B">
      <w:pPr>
        <w:pStyle w:val="Textocomentario"/>
      </w:pPr>
      <w:r>
        <w:rPr>
          <w:rStyle w:val="Refdecomentario"/>
        </w:rPr>
        <w:annotationRef/>
      </w:r>
      <w:proofErr w:type="spellStart"/>
      <w:r>
        <w:t>Explica</w:t>
      </w:r>
      <w:proofErr w:type="spellEnd"/>
      <w:r>
        <w:t xml:space="preserve"> </w:t>
      </w:r>
      <w:proofErr w:type="spellStart"/>
      <w:r>
        <w:t>cómo</w:t>
      </w:r>
      <w:proofErr w:type="spellEnd"/>
      <w:r>
        <w:t xml:space="preserve"> </w:t>
      </w:r>
      <w:proofErr w:type="spellStart"/>
      <w:r>
        <w:t>repercute</w:t>
      </w:r>
      <w:proofErr w:type="spellEnd"/>
      <w:r>
        <w:t xml:space="preserve"> la carta </w:t>
      </w:r>
      <w:proofErr w:type="spellStart"/>
      <w:r>
        <w:t>quemada</w:t>
      </w:r>
      <w:proofErr w:type="spellEnd"/>
      <w:r>
        <w:t xml:space="preserve"> y </w:t>
      </w:r>
      <w:proofErr w:type="spellStart"/>
      <w:r>
        <w:t>porque</w:t>
      </w:r>
      <w:proofErr w:type="spellEnd"/>
      <w:r>
        <w:t xml:space="preserve"> se </w:t>
      </w:r>
      <w:proofErr w:type="spellStart"/>
      <w:r>
        <w:t>menciona</w:t>
      </w:r>
      <w:proofErr w:type="spellEnd"/>
      <w:r>
        <w:t>.</w:t>
      </w:r>
    </w:p>
  </w:comment>
  <w:comment w:id="137" w:author="Álvaro Gonzalez" w:date="2020-06-19T03:33:00Z" w:initials="ÁG">
    <w:p w14:paraId="2A51C7D0" w14:textId="31C18109" w:rsidR="0096131B" w:rsidRDefault="0096131B">
      <w:pPr>
        <w:pStyle w:val="Textocomentario"/>
      </w:pPr>
      <w:r>
        <w:rPr>
          <w:rStyle w:val="Refdecomentario"/>
        </w:rPr>
        <w:annotationRef/>
      </w:r>
      <w:r>
        <w:t xml:space="preserve">Se </w:t>
      </w:r>
      <w:proofErr w:type="spellStart"/>
      <w:r>
        <w:t>explica</w:t>
      </w:r>
      <w:proofErr w:type="spellEnd"/>
      <w:r>
        <w:t xml:space="preserve"> la </w:t>
      </w:r>
      <w:proofErr w:type="spellStart"/>
      <w:r>
        <w:t>relevancia</w:t>
      </w:r>
      <w:proofErr w:type="spellEnd"/>
      <w:r>
        <w:t xml:space="preserve"> del </w:t>
      </w:r>
      <w:proofErr w:type="spellStart"/>
      <w:r>
        <w:t>quemado</w:t>
      </w:r>
      <w:proofErr w:type="spellEnd"/>
      <w:r>
        <w:t xml:space="preserve"> de la carta </w:t>
      </w:r>
      <w:proofErr w:type="spellStart"/>
      <w:r>
        <w:t>después</w:t>
      </w:r>
      <w:proofErr w:type="spellEnd"/>
    </w:p>
  </w:comment>
  <w:comment w:id="142" w:author="dan" w:date="2020-01-21T16:19:00Z" w:initials="d">
    <w:p w14:paraId="567743B3" w14:textId="77777777" w:rsidR="0096131B" w:rsidRDefault="0096131B" w:rsidP="00707605">
      <w:pPr>
        <w:pStyle w:val="Textocomentario"/>
      </w:pPr>
      <w:r>
        <w:rPr>
          <w:rStyle w:val="Refdecomentario"/>
        </w:rPr>
        <w:annotationRef/>
      </w:r>
      <w:proofErr w:type="spellStart"/>
      <w:r>
        <w:t>Considere</w:t>
      </w:r>
      <w:proofErr w:type="spellEnd"/>
      <w:r>
        <w:t xml:space="preserve"> </w:t>
      </w:r>
      <w:proofErr w:type="spellStart"/>
      <w:r>
        <w:t>representarlo</w:t>
      </w:r>
      <w:proofErr w:type="spellEnd"/>
      <w:r>
        <w:t xml:space="preserve"> </w:t>
      </w:r>
      <w:proofErr w:type="spellStart"/>
      <w:r>
        <w:t>mediante</w:t>
      </w:r>
      <w:proofErr w:type="spellEnd"/>
      <w:r>
        <w:t xml:space="preserve"> una </w:t>
      </w:r>
      <w:proofErr w:type="spellStart"/>
      <w:r>
        <w:t>diagrama</w:t>
      </w:r>
      <w:proofErr w:type="spellEnd"/>
      <w:r>
        <w:t xml:space="preserve"> </w:t>
      </w:r>
      <w:proofErr w:type="spellStart"/>
      <w:r>
        <w:t>más</w:t>
      </w:r>
      <w:proofErr w:type="spellEnd"/>
      <w:r>
        <w:t xml:space="preserve"> visual.</w:t>
      </w:r>
    </w:p>
  </w:comment>
  <w:comment w:id="138" w:author="D" w:date="2020-06-09T17:55:00Z" w:initials="D">
    <w:p w14:paraId="386D0B23" w14:textId="77777777" w:rsidR="0096131B" w:rsidRDefault="0096131B">
      <w:pPr>
        <w:pStyle w:val="Textocomentario"/>
      </w:pPr>
      <w:r>
        <w:rPr>
          <w:rStyle w:val="Refdecomentario"/>
        </w:rPr>
        <w:annotationRef/>
      </w:r>
      <w:r>
        <w:t xml:space="preserve">La </w:t>
      </w:r>
      <w:proofErr w:type="spellStart"/>
      <w:r>
        <w:t>sección</w:t>
      </w:r>
      <w:proofErr w:type="spellEnd"/>
      <w:r>
        <w:t xml:space="preserve"> que termina </w:t>
      </w:r>
      <w:proofErr w:type="spellStart"/>
      <w:r>
        <w:t>aquí</w:t>
      </w:r>
      <w:proofErr w:type="spellEnd"/>
      <w:r>
        <w:t xml:space="preserve"> ha </w:t>
      </w:r>
      <w:proofErr w:type="spellStart"/>
      <w:r>
        <w:t>quedado</w:t>
      </w:r>
      <w:proofErr w:type="spellEnd"/>
      <w:r>
        <w:t xml:space="preserve"> bien </w:t>
      </w:r>
      <w:proofErr w:type="spellStart"/>
      <w:r>
        <w:t>clara</w:t>
      </w:r>
      <w:proofErr w:type="spellEnd"/>
      <w:r>
        <w:t>.</w:t>
      </w:r>
    </w:p>
  </w:comment>
  <w:comment w:id="139" w:author="Álvaro Gonzalez" w:date="2020-06-19T03:33:00Z" w:initials="ÁG">
    <w:p w14:paraId="677FFFC6" w14:textId="2878CDB7" w:rsidR="0096131B" w:rsidRDefault="0096131B">
      <w:pPr>
        <w:pStyle w:val="Textocomentario"/>
      </w:pPr>
      <w:r>
        <w:rPr>
          <w:rStyle w:val="Refdecomentario"/>
        </w:rPr>
        <w:annotationRef/>
      </w:r>
      <w:r>
        <w:t>Gracias!</w:t>
      </w:r>
    </w:p>
  </w:comment>
  <w:comment w:id="143" w:author="Álvaro Gonzalez" w:date="2020-05-19T04:04:00Z" w:initials="ÁG">
    <w:p w14:paraId="4A5100C6" w14:textId="77777777" w:rsidR="0096131B" w:rsidRDefault="0096131B" w:rsidP="00707605">
      <w:pPr>
        <w:pStyle w:val="Textocomentario"/>
      </w:pPr>
      <w:r w:rsidRPr="00EB03FB">
        <w:rPr>
          <w:rStyle w:val="Refdecomentario"/>
          <w:highlight w:val="yellow"/>
        </w:rPr>
        <w:annotationRef/>
      </w:r>
      <w:proofErr w:type="spellStart"/>
      <w:r>
        <w:t>Añadido</w:t>
      </w:r>
      <w:proofErr w:type="spellEnd"/>
      <w:r>
        <w:t xml:space="preserve"> </w:t>
      </w:r>
      <w:proofErr w:type="spellStart"/>
      <w:r>
        <w:t>grafo</w:t>
      </w:r>
      <w:proofErr w:type="spellEnd"/>
    </w:p>
  </w:comment>
  <w:comment w:id="144" w:author="D" w:date="2020-06-09T17:56:00Z" w:initials="D">
    <w:p w14:paraId="20979B93" w14:textId="77777777" w:rsidR="0096131B" w:rsidRDefault="0096131B">
      <w:pPr>
        <w:pStyle w:val="Textocomentario"/>
      </w:pPr>
      <w:r>
        <w:rPr>
          <w:rStyle w:val="Refdecomentario"/>
        </w:rPr>
        <w:annotationRef/>
      </w:r>
      <w:r>
        <w:t xml:space="preserve">La </w:t>
      </w:r>
      <w:proofErr w:type="spellStart"/>
      <w:r>
        <w:t>probabilidad</w:t>
      </w:r>
      <w:proofErr w:type="spellEnd"/>
      <w:r>
        <w:t xml:space="preserve"> de </w:t>
      </w:r>
      <w:proofErr w:type="spellStart"/>
      <w:r>
        <w:t>obtenerlas</w:t>
      </w:r>
      <w:proofErr w:type="spellEnd"/>
      <w:r>
        <w:t xml:space="preserve"> </w:t>
      </w:r>
      <w:proofErr w:type="spellStart"/>
      <w:r>
        <w:t>sacando</w:t>
      </w:r>
      <w:proofErr w:type="spellEnd"/>
      <w:r>
        <w:t xml:space="preserve"> 5 cartas de 52, sin </w:t>
      </w:r>
      <w:proofErr w:type="spellStart"/>
      <w:r>
        <w:t>contexto</w:t>
      </w:r>
      <w:proofErr w:type="spellEnd"/>
      <w:r>
        <w:t xml:space="preserve">, no? Deja claro el </w:t>
      </w:r>
      <w:proofErr w:type="spellStart"/>
      <w:r>
        <w:t>contexto</w:t>
      </w:r>
      <w:proofErr w:type="spellEnd"/>
      <w:r>
        <w:t xml:space="preserve"> de la </w:t>
      </w:r>
      <w:proofErr w:type="spellStart"/>
      <w:r>
        <w:t>probabilidad</w:t>
      </w:r>
      <w:proofErr w:type="spellEnd"/>
      <w:r>
        <w:t xml:space="preserve"> </w:t>
      </w:r>
      <w:proofErr w:type="spellStart"/>
      <w:r>
        <w:t>calculada</w:t>
      </w:r>
      <w:proofErr w:type="spellEnd"/>
      <w:r>
        <w:t>.</w:t>
      </w:r>
    </w:p>
  </w:comment>
  <w:comment w:id="145" w:author="Álvaro Gonzalez" w:date="2020-06-19T06:10:00Z" w:initials="ÁG">
    <w:p w14:paraId="4A38ADEF" w14:textId="59A4A616" w:rsidR="0096131B" w:rsidRDefault="0096131B">
      <w:pPr>
        <w:pStyle w:val="Textocomentario"/>
      </w:pPr>
      <w:r>
        <w:rPr>
          <w:rStyle w:val="Refdecomentario"/>
        </w:rPr>
        <w:annotationRef/>
      </w:r>
      <w:proofErr w:type="spellStart"/>
      <w:r>
        <w:t>Añadido</w:t>
      </w:r>
      <w:proofErr w:type="spellEnd"/>
    </w:p>
  </w:comment>
  <w:comment w:id="146" w:author="D" w:date="2020-06-09T17:56:00Z" w:initials="D">
    <w:p w14:paraId="7338229A" w14:textId="77777777" w:rsidR="0096131B" w:rsidRDefault="0096131B">
      <w:pPr>
        <w:pStyle w:val="Textocomentario"/>
      </w:pPr>
      <w:r>
        <w:rPr>
          <w:rStyle w:val="Refdecomentario"/>
        </w:rPr>
        <w:annotationRef/>
      </w:r>
      <w:proofErr w:type="spellStart"/>
      <w:r>
        <w:t>formato</w:t>
      </w:r>
      <w:proofErr w:type="spellEnd"/>
      <w:r>
        <w:t xml:space="preserve"> </w:t>
      </w:r>
      <w:proofErr w:type="spellStart"/>
      <w:r>
        <w:t>en</w:t>
      </w:r>
      <w:proofErr w:type="spellEnd"/>
      <w:r>
        <w:t xml:space="preserve"> vertical</w:t>
      </w:r>
    </w:p>
  </w:comment>
  <w:comment w:id="147" w:author="Álvaro Gonzalez" w:date="2020-06-19T06:10:00Z" w:initials="ÁG">
    <w:p w14:paraId="1C8474CF" w14:textId="0FFA917E" w:rsidR="0096131B" w:rsidRDefault="0096131B">
      <w:pPr>
        <w:pStyle w:val="Textocomentario"/>
      </w:pPr>
      <w:r>
        <w:rPr>
          <w:rStyle w:val="Refdecomentario"/>
        </w:rPr>
        <w:annotationRef/>
      </w:r>
      <w:proofErr w:type="spellStart"/>
      <w:r>
        <w:t>Formato</w:t>
      </w:r>
      <w:proofErr w:type="spellEnd"/>
      <w:r>
        <w:t xml:space="preserve"> de </w:t>
      </w:r>
      <w:proofErr w:type="spellStart"/>
      <w:r>
        <w:t>combinatoria</w:t>
      </w:r>
      <w:proofErr w:type="spellEnd"/>
      <w:r>
        <w:t xml:space="preserve"> </w:t>
      </w:r>
      <w:proofErr w:type="spellStart"/>
      <w:r>
        <w:t>arreglado</w:t>
      </w:r>
      <w:proofErr w:type="spellEnd"/>
      <w:r>
        <w:t xml:space="preserve"> </w:t>
      </w:r>
      <w:proofErr w:type="spellStart"/>
      <w:r>
        <w:t>en</w:t>
      </w:r>
      <w:proofErr w:type="spellEnd"/>
      <w:r>
        <w:t xml:space="preserve"> latex</w:t>
      </w:r>
    </w:p>
  </w:comment>
  <w:comment w:id="148" w:author="D" w:date="2020-06-09T17:57:00Z" w:initials="D">
    <w:p w14:paraId="4B9463BB" w14:textId="77777777" w:rsidR="0096131B" w:rsidRDefault="0096131B">
      <w:pPr>
        <w:pStyle w:val="Textocomentario"/>
      </w:pPr>
      <w:r>
        <w:rPr>
          <w:rStyle w:val="Refdecomentario"/>
        </w:rPr>
        <w:annotationRef/>
      </w:r>
      <w:r>
        <w:t xml:space="preserve">Me </w:t>
      </w:r>
      <w:proofErr w:type="spellStart"/>
      <w:r>
        <w:t>gusta</w:t>
      </w:r>
      <w:proofErr w:type="spellEnd"/>
      <w:r>
        <w:t xml:space="preserve"> </w:t>
      </w:r>
      <w:proofErr w:type="spellStart"/>
      <w:r>
        <w:t>más</w:t>
      </w:r>
      <w:proofErr w:type="spellEnd"/>
      <w:r>
        <w:t xml:space="preserve"> un </w:t>
      </w:r>
      <w:proofErr w:type="spellStart"/>
      <w:r>
        <w:t>estilo</w:t>
      </w:r>
      <w:proofErr w:type="spellEnd"/>
      <w:r>
        <w:t xml:space="preserve"> de </w:t>
      </w:r>
      <w:proofErr w:type="spellStart"/>
      <w:r>
        <w:t>referencias</w:t>
      </w:r>
      <w:proofErr w:type="spellEnd"/>
      <w:r>
        <w:t xml:space="preserve"> [20, p.12] </w:t>
      </w:r>
      <w:proofErr w:type="spellStart"/>
      <w:r>
        <w:t>donde</w:t>
      </w:r>
      <w:proofErr w:type="spellEnd"/>
      <w:r>
        <w:t xml:space="preserve"> 20 </w:t>
      </w:r>
      <w:proofErr w:type="spellStart"/>
      <w:r>
        <w:t>refiere</w:t>
      </w:r>
      <w:proofErr w:type="spellEnd"/>
      <w:r>
        <w:t xml:space="preserve"> a una entrada </w:t>
      </w:r>
      <w:proofErr w:type="spellStart"/>
      <w:r>
        <w:t>en</w:t>
      </w:r>
      <w:proofErr w:type="spellEnd"/>
      <w:r>
        <w:t xml:space="preserve"> la </w:t>
      </w:r>
      <w:proofErr w:type="spellStart"/>
      <w:r>
        <w:t>bibliografía</w:t>
      </w:r>
      <w:proofErr w:type="spellEnd"/>
      <w:r>
        <w:t xml:space="preserve"> al final. Por </w:t>
      </w:r>
      <w:proofErr w:type="spellStart"/>
      <w:r>
        <w:t>otro</w:t>
      </w:r>
      <w:proofErr w:type="spellEnd"/>
      <w:r>
        <w:t xml:space="preserve"> </w:t>
      </w:r>
      <w:proofErr w:type="spellStart"/>
      <w:r>
        <w:t>lado</w:t>
      </w:r>
      <w:proofErr w:type="spellEnd"/>
      <w:r>
        <w:t xml:space="preserve">, no </w:t>
      </w:r>
      <w:proofErr w:type="spellStart"/>
      <w:r>
        <w:t>creo</w:t>
      </w:r>
      <w:proofErr w:type="spellEnd"/>
      <w:r>
        <w:t xml:space="preserve"> que </w:t>
      </w:r>
      <w:proofErr w:type="spellStart"/>
      <w:r>
        <w:t>hace</w:t>
      </w:r>
      <w:proofErr w:type="spellEnd"/>
      <w:r>
        <w:t xml:space="preserve"> </w:t>
      </w:r>
      <w:proofErr w:type="spellStart"/>
      <w:r>
        <w:t>falta</w:t>
      </w:r>
      <w:proofErr w:type="spellEnd"/>
      <w:r>
        <w:t xml:space="preserve"> </w:t>
      </w:r>
      <w:proofErr w:type="spellStart"/>
      <w:r>
        <w:t>citar</w:t>
      </w:r>
      <w:proofErr w:type="spellEnd"/>
      <w:r>
        <w:t xml:space="preserve"> </w:t>
      </w:r>
      <w:proofErr w:type="spellStart"/>
      <w:r>
        <w:t>estas</w:t>
      </w:r>
      <w:proofErr w:type="spellEnd"/>
      <w:r>
        <w:t xml:space="preserve"> </w:t>
      </w:r>
      <w:proofErr w:type="spellStart"/>
      <w:r>
        <w:t>probabilidades</w:t>
      </w:r>
      <w:proofErr w:type="spellEnd"/>
      <w:r>
        <w:t xml:space="preserve">. Las </w:t>
      </w:r>
      <w:proofErr w:type="spellStart"/>
      <w:r>
        <w:t>puedes</w:t>
      </w:r>
      <w:proofErr w:type="spellEnd"/>
      <w:r>
        <w:t xml:space="preserve"> </w:t>
      </w:r>
      <w:proofErr w:type="spellStart"/>
      <w:r>
        <w:t>calcular</w:t>
      </w:r>
      <w:proofErr w:type="spellEnd"/>
      <w:r>
        <w:t xml:space="preserve"> </w:t>
      </w:r>
      <w:proofErr w:type="spellStart"/>
      <w:r>
        <w:t>tu.</w:t>
      </w:r>
      <w:proofErr w:type="spellEnd"/>
    </w:p>
  </w:comment>
  <w:comment w:id="149" w:author="Álvaro Gonzalez" w:date="2020-06-19T06:10:00Z" w:initials="ÁG">
    <w:p w14:paraId="1AAC4E3E" w14:textId="78DEAB92" w:rsidR="0096131B" w:rsidRDefault="0096131B">
      <w:pPr>
        <w:pStyle w:val="Textocomentario"/>
      </w:pPr>
      <w:r>
        <w:rPr>
          <w:rStyle w:val="Refdecomentario"/>
        </w:rPr>
        <w:annotationRef/>
      </w:r>
      <w:r>
        <w:t xml:space="preserve">Las </w:t>
      </w:r>
      <w:proofErr w:type="spellStart"/>
      <w:r>
        <w:t>referencias</w:t>
      </w:r>
      <w:proofErr w:type="spellEnd"/>
      <w:r>
        <w:t xml:space="preserve"> </w:t>
      </w:r>
      <w:proofErr w:type="spellStart"/>
      <w:r>
        <w:t>uso</w:t>
      </w:r>
      <w:proofErr w:type="spellEnd"/>
      <w:r>
        <w:t xml:space="preserve"> el </w:t>
      </w:r>
      <w:proofErr w:type="spellStart"/>
      <w:r>
        <w:t>estilo</w:t>
      </w:r>
      <w:proofErr w:type="spellEnd"/>
      <w:r>
        <w:t xml:space="preserve"> de </w:t>
      </w:r>
      <w:proofErr w:type="spellStart"/>
      <w:r>
        <w:t>BibTex</w:t>
      </w:r>
      <w:proofErr w:type="spellEnd"/>
      <w:r>
        <w:t xml:space="preserve">, que no </w:t>
      </w:r>
      <w:proofErr w:type="spellStart"/>
      <w:r>
        <w:t>está</w:t>
      </w:r>
      <w:proofErr w:type="spellEnd"/>
      <w:r>
        <w:t xml:space="preserve"> </w:t>
      </w:r>
      <w:proofErr w:type="spellStart"/>
      <w:r>
        <w:t>reflejado</w:t>
      </w:r>
      <w:proofErr w:type="spellEnd"/>
      <w:r>
        <w:t xml:space="preserve"> </w:t>
      </w:r>
      <w:proofErr w:type="spellStart"/>
      <w:r>
        <w:t>en</w:t>
      </w:r>
      <w:proofErr w:type="spellEnd"/>
      <w:r>
        <w:t xml:space="preserve"> el doc. He </w:t>
      </w:r>
      <w:proofErr w:type="spellStart"/>
      <w:r>
        <w:t>quitado</w:t>
      </w:r>
      <w:proofErr w:type="spellEnd"/>
      <w:r>
        <w:t xml:space="preserve"> </w:t>
      </w:r>
      <w:proofErr w:type="spellStart"/>
      <w:r>
        <w:t>esta</w:t>
      </w:r>
      <w:proofErr w:type="spellEnd"/>
      <w:r>
        <w:t xml:space="preserve"> </w:t>
      </w:r>
      <w:proofErr w:type="spellStart"/>
      <w:r>
        <w:t>referencia</w:t>
      </w:r>
      <w:proofErr w:type="spellEnd"/>
      <w:r>
        <w:t xml:space="preserve"> </w:t>
      </w:r>
      <w:proofErr w:type="spellStart"/>
      <w:r>
        <w:t>añadiendo</w:t>
      </w:r>
      <w:proofErr w:type="spellEnd"/>
      <w:r>
        <w:t xml:space="preserve"> las formulas.</w:t>
      </w:r>
    </w:p>
  </w:comment>
  <w:comment w:id="150" w:author="D" w:date="2020-06-09T17:57:00Z" w:initials="D">
    <w:p w14:paraId="16C2EB75" w14:textId="77777777" w:rsidR="0096131B" w:rsidRDefault="0096131B">
      <w:pPr>
        <w:pStyle w:val="Textocomentario"/>
      </w:pPr>
      <w:r>
        <w:rPr>
          <w:rStyle w:val="Refdecomentario"/>
        </w:rPr>
        <w:annotationRef/>
      </w:r>
    </w:p>
  </w:comment>
  <w:comment w:id="158" w:author="dan" w:date="2020-01-21T16:21:00Z" w:initials="d">
    <w:p w14:paraId="4ECF97E8" w14:textId="77777777" w:rsidR="0096131B" w:rsidRDefault="0096131B" w:rsidP="00707605">
      <w:pPr>
        <w:pStyle w:val="Textocomentario"/>
      </w:pPr>
      <w:r>
        <w:rPr>
          <w:rStyle w:val="Refdecomentario"/>
        </w:rPr>
        <w:annotationRef/>
      </w:r>
      <w:r>
        <w:t xml:space="preserve">Como has </w:t>
      </w:r>
      <w:proofErr w:type="spellStart"/>
      <w:r>
        <w:t>calculado</w:t>
      </w:r>
      <w:proofErr w:type="spellEnd"/>
      <w:r>
        <w:t xml:space="preserve"> los </w:t>
      </w:r>
      <w:proofErr w:type="spellStart"/>
      <w:r>
        <w:t>números</w:t>
      </w:r>
      <w:proofErr w:type="spellEnd"/>
      <w:r>
        <w:t xml:space="preserve">? Si </w:t>
      </w:r>
      <w:proofErr w:type="spellStart"/>
      <w:r>
        <w:t>vienen</w:t>
      </w:r>
      <w:proofErr w:type="spellEnd"/>
      <w:r>
        <w:t xml:space="preserve"> de una </w:t>
      </w:r>
      <w:proofErr w:type="spellStart"/>
      <w:r>
        <w:t>fuente</w:t>
      </w:r>
      <w:proofErr w:type="spellEnd"/>
      <w:r>
        <w:t xml:space="preserve">, hay que </w:t>
      </w:r>
      <w:proofErr w:type="spellStart"/>
      <w:r>
        <w:t>citarlo</w:t>
      </w:r>
      <w:proofErr w:type="spellEnd"/>
      <w:r>
        <w:t xml:space="preserve">. </w:t>
      </w:r>
      <w:proofErr w:type="spellStart"/>
      <w:r>
        <w:t>Quizá</w:t>
      </w:r>
      <w:proofErr w:type="spellEnd"/>
      <w:r>
        <w:t xml:space="preserve"> </w:t>
      </w:r>
      <w:proofErr w:type="spellStart"/>
      <w:r>
        <w:t>sería</w:t>
      </w:r>
      <w:proofErr w:type="spellEnd"/>
      <w:r>
        <w:t xml:space="preserve"> </w:t>
      </w:r>
      <w:proofErr w:type="spellStart"/>
      <w:r>
        <w:t>más</w:t>
      </w:r>
      <w:proofErr w:type="spellEnd"/>
      <w:r>
        <w:t xml:space="preserve"> </w:t>
      </w:r>
      <w:proofErr w:type="spellStart"/>
      <w:r>
        <w:t>útil</w:t>
      </w:r>
      <w:proofErr w:type="spellEnd"/>
      <w:r>
        <w:t xml:space="preserve"> </w:t>
      </w:r>
      <w:proofErr w:type="spellStart"/>
      <w:r>
        <w:t>poner</w:t>
      </w:r>
      <w:proofErr w:type="spellEnd"/>
      <w:r>
        <w:t xml:space="preserve"> las </w:t>
      </w:r>
      <w:proofErr w:type="spellStart"/>
      <w:r>
        <w:t>frecuencias</w:t>
      </w:r>
      <w:proofErr w:type="spellEnd"/>
      <w:r>
        <w:t xml:space="preserve"> que los </w:t>
      </w:r>
      <w:proofErr w:type="spellStart"/>
      <w:r>
        <w:t>números</w:t>
      </w:r>
      <w:proofErr w:type="spellEnd"/>
      <w:r>
        <w:t xml:space="preserve"> </w:t>
      </w:r>
      <w:proofErr w:type="spellStart"/>
      <w:r>
        <w:t>absolutos</w:t>
      </w:r>
      <w:proofErr w:type="spellEnd"/>
      <w:r>
        <w:t>.</w:t>
      </w:r>
    </w:p>
  </w:comment>
  <w:comment w:id="159" w:author="Álvaro Gonzalez" w:date="2020-05-15T22:59:00Z" w:initials="ÁG">
    <w:p w14:paraId="0D038629" w14:textId="77777777" w:rsidR="0096131B" w:rsidRDefault="0096131B" w:rsidP="00707605">
      <w:pPr>
        <w:pStyle w:val="Textocomentario"/>
      </w:pPr>
      <w:r>
        <w:rPr>
          <w:rStyle w:val="Refdecomentario"/>
        </w:rPr>
        <w:annotationRef/>
      </w:r>
      <w:r w:rsidRPr="00B71CBD">
        <w:t xml:space="preserve">Se </w:t>
      </w:r>
      <w:proofErr w:type="spellStart"/>
      <w:r w:rsidRPr="00B71CBD">
        <w:t>Añade</w:t>
      </w:r>
      <w:proofErr w:type="spellEnd"/>
      <w:r w:rsidRPr="00B71CBD">
        <w:t xml:space="preserve"> la formula de la </w:t>
      </w:r>
      <w:proofErr w:type="spellStart"/>
      <w:r w:rsidRPr="00B71CBD">
        <w:t>frecuencia</w:t>
      </w:r>
      <w:proofErr w:type="spellEnd"/>
      <w:r w:rsidRPr="00B71CBD">
        <w:t xml:space="preserve"> </w:t>
      </w:r>
      <w:proofErr w:type="spellStart"/>
      <w:r w:rsidRPr="00B71CBD">
        <w:t>en</w:t>
      </w:r>
      <w:proofErr w:type="spellEnd"/>
      <w:r w:rsidRPr="00B71CBD">
        <w:t xml:space="preserve"> </w:t>
      </w:r>
      <w:proofErr w:type="spellStart"/>
      <w:r w:rsidRPr="00B71CBD">
        <w:t>cada</w:t>
      </w:r>
      <w:proofErr w:type="spellEnd"/>
      <w:r w:rsidRPr="00B71CBD">
        <w:t xml:space="preserve"> uno de los </w:t>
      </w:r>
      <w:proofErr w:type="spellStart"/>
      <w:r w:rsidRPr="00B71CBD">
        <w:t>casos</w:t>
      </w:r>
      <w:proofErr w:type="spellEnd"/>
      <w:r w:rsidRPr="00B71CBD">
        <w:t xml:space="preserve"> </w:t>
      </w:r>
      <w:proofErr w:type="spellStart"/>
      <w:r w:rsidRPr="00B71CBD">
        <w:t>en</w:t>
      </w:r>
      <w:proofErr w:type="spellEnd"/>
      <w:r w:rsidRPr="00B71CBD">
        <w:t xml:space="preserve"> la </w:t>
      </w:r>
      <w:proofErr w:type="spellStart"/>
      <w:r w:rsidRPr="00B71CBD">
        <w:t>versión</w:t>
      </w:r>
      <w:proofErr w:type="spellEnd"/>
      <w:r w:rsidRPr="00B71CBD">
        <w:t xml:space="preserve"> de </w:t>
      </w:r>
      <w:proofErr w:type="spellStart"/>
      <w:r w:rsidRPr="00B71CBD">
        <w:t>LaTex</w:t>
      </w:r>
      <w:proofErr w:type="spellEnd"/>
      <w:r w:rsidRPr="00B71CBD">
        <w:t xml:space="preserve">,  </w:t>
      </w:r>
      <w:proofErr w:type="spellStart"/>
      <w:r w:rsidRPr="00B71CBD">
        <w:t>también</w:t>
      </w:r>
      <w:proofErr w:type="spellEnd"/>
      <w:r w:rsidRPr="00B71CBD">
        <w:t xml:space="preserve"> se </w:t>
      </w:r>
      <w:proofErr w:type="spellStart"/>
      <w:r w:rsidRPr="00B71CBD">
        <w:t>añade</w:t>
      </w:r>
      <w:proofErr w:type="spellEnd"/>
      <w:r w:rsidRPr="00B71CBD">
        <w:t xml:space="preserve"> la </w:t>
      </w:r>
      <w:proofErr w:type="spellStart"/>
      <w:r w:rsidRPr="00B71CBD">
        <w:t>fuente</w:t>
      </w:r>
      <w:proofErr w:type="spellEnd"/>
    </w:p>
  </w:comment>
  <w:comment w:id="160" w:author="dan" w:date="2020-01-21T16:23:00Z" w:initials="d">
    <w:p w14:paraId="5B3E956E" w14:textId="77777777" w:rsidR="0096131B" w:rsidRDefault="0096131B" w:rsidP="00707605">
      <w:pPr>
        <w:pStyle w:val="Textocomentario"/>
      </w:pPr>
      <w:r>
        <w:rPr>
          <w:rStyle w:val="Refdecomentario"/>
        </w:rPr>
        <w:annotationRef/>
      </w:r>
      <w:r>
        <w:t xml:space="preserve">Que </w:t>
      </w:r>
      <w:proofErr w:type="spellStart"/>
      <w:r>
        <w:t>pasa</w:t>
      </w:r>
      <w:proofErr w:type="spellEnd"/>
      <w:r>
        <w:t xml:space="preserve"> </w:t>
      </w:r>
      <w:proofErr w:type="spellStart"/>
      <w:r>
        <w:t>entonces</w:t>
      </w:r>
      <w:proofErr w:type="spellEnd"/>
      <w:r>
        <w:t>?</w:t>
      </w:r>
    </w:p>
  </w:comment>
  <w:comment w:id="161" w:author="Álvaro Gonzalez" w:date="2020-05-15T15:29:00Z" w:initials="ÁG">
    <w:p w14:paraId="0AF78231" w14:textId="77777777" w:rsidR="0096131B" w:rsidRDefault="0096131B" w:rsidP="00707605">
      <w:pPr>
        <w:pStyle w:val="Textocomentario"/>
      </w:pPr>
      <w:r>
        <w:rPr>
          <w:rStyle w:val="Refdecomentario"/>
        </w:rPr>
        <w:annotationRef/>
      </w:r>
      <w:proofErr w:type="spellStart"/>
      <w:r>
        <w:t>Añadido</w:t>
      </w:r>
      <w:proofErr w:type="spellEnd"/>
    </w:p>
  </w:comment>
  <w:comment w:id="183" w:author="D" w:date="2020-06-09T17:59:00Z" w:initials="D">
    <w:p w14:paraId="544A547C" w14:textId="77777777" w:rsidR="0096131B" w:rsidRDefault="0096131B">
      <w:pPr>
        <w:pStyle w:val="Textocomentario"/>
      </w:pPr>
      <w:r>
        <w:rPr>
          <w:rStyle w:val="Refdecomentario"/>
        </w:rPr>
        <w:annotationRef/>
      </w:r>
      <w:r>
        <w:t xml:space="preserve">el resto de los que </w:t>
      </w:r>
      <w:proofErr w:type="spellStart"/>
      <w:r>
        <w:t>quedan</w:t>
      </w:r>
      <w:proofErr w:type="spellEnd"/>
      <w:r>
        <w:t xml:space="preserve"> </w:t>
      </w:r>
      <w:proofErr w:type="spellStart"/>
      <w:r>
        <w:t>en</w:t>
      </w:r>
      <w:proofErr w:type="spellEnd"/>
      <w:r>
        <w:t xml:space="preserve"> el </w:t>
      </w:r>
      <w:proofErr w:type="spellStart"/>
      <w:r>
        <w:t>momento</w:t>
      </w:r>
      <w:proofErr w:type="spellEnd"/>
      <w:r>
        <w:t>.</w:t>
      </w:r>
    </w:p>
  </w:comment>
  <w:comment w:id="184" w:author="Álvaro Gonzalez" w:date="2020-06-19T06:51:00Z" w:initials="ÁG">
    <w:p w14:paraId="6145A59B" w14:textId="6DC0B169" w:rsidR="0096131B" w:rsidRDefault="0096131B">
      <w:pPr>
        <w:pStyle w:val="Textocomentario"/>
      </w:pPr>
      <w:r>
        <w:rPr>
          <w:rStyle w:val="Refdecomentario"/>
        </w:rPr>
        <w:annotationRef/>
      </w:r>
      <w:proofErr w:type="spellStart"/>
      <w:r>
        <w:t>Corregido</w:t>
      </w:r>
      <w:proofErr w:type="spellEnd"/>
    </w:p>
  </w:comment>
  <w:comment w:id="185" w:author="D" w:date="2020-05-26T14:31:00Z" w:initials="D">
    <w:p w14:paraId="42980C36" w14:textId="77777777" w:rsidR="0096131B" w:rsidRDefault="0096131B">
      <w:pPr>
        <w:pStyle w:val="Textocomentario"/>
      </w:pPr>
      <w:r>
        <w:rPr>
          <w:rStyle w:val="Refdecomentario"/>
        </w:rPr>
        <w:annotationRef/>
      </w:r>
      <w:proofErr w:type="spellStart"/>
      <w:r>
        <w:t>Estoy</w:t>
      </w:r>
      <w:proofErr w:type="spellEnd"/>
      <w:r>
        <w:t xml:space="preserve"> </w:t>
      </w:r>
      <w:proofErr w:type="spellStart"/>
      <w:r>
        <w:t>suponiendo</w:t>
      </w:r>
      <w:proofErr w:type="spellEnd"/>
      <w:r>
        <w:t xml:space="preserve"> que los </w:t>
      </w:r>
      <w:proofErr w:type="spellStart"/>
      <w:r>
        <w:t>números</w:t>
      </w:r>
      <w:proofErr w:type="spellEnd"/>
      <w:r>
        <w:t xml:space="preserve"> de la </w:t>
      </w:r>
      <w:proofErr w:type="spellStart"/>
      <w:r>
        <w:t>tabla</w:t>
      </w:r>
      <w:proofErr w:type="spellEnd"/>
      <w:r>
        <w:t xml:space="preserve"> son </w:t>
      </w:r>
      <w:proofErr w:type="spellStart"/>
      <w:r>
        <w:t>correctos</w:t>
      </w:r>
      <w:proofErr w:type="spellEnd"/>
      <w:r>
        <w:t xml:space="preserve">. </w:t>
      </w:r>
      <w:proofErr w:type="spellStart"/>
      <w:r>
        <w:t>Compruebalos</w:t>
      </w:r>
      <w:proofErr w:type="spellEnd"/>
      <w:r>
        <w:t xml:space="preserve"> </w:t>
      </w:r>
      <w:proofErr w:type="spellStart"/>
      <w:r>
        <w:t>en</w:t>
      </w:r>
      <w:proofErr w:type="spellEnd"/>
      <w:r>
        <w:t xml:space="preserve"> la </w:t>
      </w:r>
      <w:proofErr w:type="spellStart"/>
      <w:r>
        <w:t>revisión</w:t>
      </w:r>
      <w:proofErr w:type="spellEnd"/>
      <w:r>
        <w:t xml:space="preserve"> final.</w:t>
      </w:r>
    </w:p>
  </w:comment>
  <w:comment w:id="186" w:author="Álvaro Gonzalez" w:date="2020-06-19T06:51:00Z" w:initials="ÁG">
    <w:p w14:paraId="3C846D5E" w14:textId="056726BC" w:rsidR="0096131B" w:rsidRDefault="0096131B">
      <w:pPr>
        <w:pStyle w:val="Textocomentario"/>
      </w:pPr>
      <w:r>
        <w:rPr>
          <w:rStyle w:val="Refdecomentario"/>
        </w:rPr>
        <w:annotationRef/>
      </w:r>
      <w:proofErr w:type="spellStart"/>
      <w:r>
        <w:t>Cálculos</w:t>
      </w:r>
      <w:proofErr w:type="spellEnd"/>
      <w:r>
        <w:t xml:space="preserve"> </w:t>
      </w:r>
      <w:proofErr w:type="spellStart"/>
      <w:r>
        <w:t>revisados</w:t>
      </w:r>
      <w:proofErr w:type="spellEnd"/>
      <w:r>
        <w:t xml:space="preserve"> y </w:t>
      </w:r>
      <w:proofErr w:type="spellStart"/>
      <w:r>
        <w:t>sonc</w:t>
      </w:r>
      <w:proofErr w:type="spellEnd"/>
      <w:r>
        <w:t xml:space="preserve"> </w:t>
      </w:r>
      <w:proofErr w:type="spellStart"/>
      <w:r>
        <w:t>orrectos</w:t>
      </w:r>
      <w:proofErr w:type="spellEnd"/>
    </w:p>
  </w:comment>
  <w:comment w:id="189" w:author="D" w:date="2020-05-26T14:32:00Z" w:initials="D">
    <w:p w14:paraId="5E19546C" w14:textId="77777777" w:rsidR="0096131B" w:rsidRDefault="0096131B">
      <w:pPr>
        <w:pStyle w:val="Textocomentario"/>
      </w:pPr>
      <w:r>
        <w:rPr>
          <w:rStyle w:val="Refdecomentario"/>
        </w:rPr>
        <w:annotationRef/>
      </w:r>
      <w:r>
        <w:t>“</w:t>
      </w:r>
      <w:proofErr w:type="spellStart"/>
      <w:r>
        <w:t>Condicionado</w:t>
      </w:r>
      <w:proofErr w:type="spellEnd"/>
      <w:r>
        <w:t xml:space="preserve"> </w:t>
      </w:r>
      <w:proofErr w:type="spellStart"/>
      <w:r>
        <w:t>en</w:t>
      </w:r>
      <w:proofErr w:type="spellEnd"/>
      <w:r>
        <w:t>”</w:t>
      </w:r>
    </w:p>
  </w:comment>
  <w:comment w:id="190" w:author="Álvaro Gonzalez" w:date="2020-06-19T08:12:00Z" w:initials="ÁG">
    <w:p w14:paraId="7A264FAC" w14:textId="755749E5" w:rsidR="0096131B" w:rsidRDefault="0096131B">
      <w:pPr>
        <w:pStyle w:val="Textocomentario"/>
      </w:pPr>
      <w:r>
        <w:rPr>
          <w:rStyle w:val="Refdecomentario"/>
        </w:rPr>
        <w:annotationRef/>
      </w:r>
      <w:proofErr w:type="spellStart"/>
      <w:r>
        <w:t>Corregido</w:t>
      </w:r>
      <w:proofErr w:type="spellEnd"/>
    </w:p>
  </w:comment>
  <w:comment w:id="191" w:author="Álvaro Gonzalez" w:date="2020-05-22T20:21:00Z" w:initials="ÁG">
    <w:p w14:paraId="0CC8A727" w14:textId="77777777" w:rsidR="0096131B" w:rsidRDefault="0096131B">
      <w:pPr>
        <w:pStyle w:val="Textocomentario"/>
      </w:pPr>
      <w:r>
        <w:rPr>
          <w:rStyle w:val="Refdecomentario"/>
        </w:rPr>
        <w:annotationRef/>
      </w:r>
      <w:r>
        <w:t xml:space="preserve">Pasar </w:t>
      </w:r>
      <w:proofErr w:type="spellStart"/>
      <w:r>
        <w:t>ecuaciones</w:t>
      </w:r>
      <w:proofErr w:type="spellEnd"/>
      <w:r>
        <w:t xml:space="preserve"> a </w:t>
      </w:r>
      <w:proofErr w:type="spellStart"/>
      <w:r>
        <w:t>formato</w:t>
      </w:r>
      <w:proofErr w:type="spellEnd"/>
      <w:r>
        <w:t xml:space="preserve"> </w:t>
      </w:r>
      <w:proofErr w:type="spellStart"/>
      <w:r>
        <w:t>adecuado</w:t>
      </w:r>
      <w:proofErr w:type="spellEnd"/>
      <w:r>
        <w:t xml:space="preserve"> </w:t>
      </w:r>
      <w:proofErr w:type="spellStart"/>
      <w:r>
        <w:t>en</w:t>
      </w:r>
      <w:proofErr w:type="spellEnd"/>
      <w:r>
        <w:t xml:space="preserve"> </w:t>
      </w:r>
      <w:proofErr w:type="spellStart"/>
      <w:r>
        <w:t>LaTex</w:t>
      </w:r>
      <w:proofErr w:type="spellEnd"/>
    </w:p>
  </w:comment>
  <w:comment w:id="194" w:author="D" w:date="2020-05-26T14:34:00Z" w:initials="D">
    <w:p w14:paraId="08C13693" w14:textId="77777777" w:rsidR="0096131B" w:rsidRDefault="0096131B">
      <w:pPr>
        <w:pStyle w:val="Textocomentario"/>
      </w:pPr>
      <w:r>
        <w:rPr>
          <w:rStyle w:val="Refdecomentario"/>
        </w:rPr>
        <w:annotationRef/>
      </w:r>
      <w:r>
        <w:t xml:space="preserve">Un tikis </w:t>
      </w:r>
      <w:proofErr w:type="spellStart"/>
      <w:r>
        <w:t>mikis</w:t>
      </w:r>
      <w:proofErr w:type="spellEnd"/>
      <w:r>
        <w:t xml:space="preserve"> </w:t>
      </w:r>
      <w:proofErr w:type="spellStart"/>
      <w:r>
        <w:t>matemática</w:t>
      </w:r>
      <w:proofErr w:type="spellEnd"/>
      <w:r>
        <w:t xml:space="preserve"> </w:t>
      </w:r>
      <w:proofErr w:type="spellStart"/>
      <w:r>
        <w:t>podría</w:t>
      </w:r>
      <w:proofErr w:type="spellEnd"/>
      <w:r>
        <w:t xml:space="preserve"> </w:t>
      </w:r>
      <w:proofErr w:type="spellStart"/>
      <w:r>
        <w:t>decir</w:t>
      </w:r>
      <w:proofErr w:type="spellEnd"/>
      <w:r>
        <w:t xml:space="preserve"> que el </w:t>
      </w:r>
      <w:proofErr w:type="spellStart"/>
      <w:r>
        <w:t>espacio</w:t>
      </w:r>
      <w:proofErr w:type="spellEnd"/>
      <w:r>
        <w:t xml:space="preserve"> </w:t>
      </w:r>
      <w:proofErr w:type="spellStart"/>
      <w:r>
        <w:t>sobre</w:t>
      </w:r>
      <w:proofErr w:type="spellEnd"/>
      <w:r>
        <w:t xml:space="preserve"> que se </w:t>
      </w:r>
      <w:proofErr w:type="spellStart"/>
      <w:r>
        <w:t>condiciona</w:t>
      </w:r>
      <w:proofErr w:type="spellEnd"/>
      <w:r>
        <w:t xml:space="preserve"> (de </w:t>
      </w:r>
      <w:proofErr w:type="spellStart"/>
      <w:r>
        <w:t>información</w:t>
      </w:r>
      <w:proofErr w:type="spellEnd"/>
      <w:r>
        <w:t xml:space="preserve"> ) no </w:t>
      </w:r>
      <w:proofErr w:type="spellStart"/>
      <w:r>
        <w:t>está</w:t>
      </w:r>
      <w:proofErr w:type="spellEnd"/>
      <w:r>
        <w:t xml:space="preserve"> </w:t>
      </w:r>
      <w:proofErr w:type="spellStart"/>
      <w:r>
        <w:t>precisado</w:t>
      </w:r>
      <w:proofErr w:type="spellEnd"/>
      <w:r>
        <w:t xml:space="preserve">. Es </w:t>
      </w:r>
      <w:proofErr w:type="spellStart"/>
      <w:r>
        <w:t>cierta</w:t>
      </w:r>
      <w:proofErr w:type="spellEnd"/>
      <w:r>
        <w:t xml:space="preserve">, de un punto de vista </w:t>
      </w:r>
      <w:proofErr w:type="spellStart"/>
      <w:r>
        <w:t>puramente</w:t>
      </w:r>
      <w:proofErr w:type="spellEnd"/>
      <w:r>
        <w:t xml:space="preserve"> </w:t>
      </w:r>
      <w:proofErr w:type="spellStart"/>
      <w:r>
        <w:t>matemática</w:t>
      </w:r>
      <w:proofErr w:type="spellEnd"/>
      <w:r>
        <w:t xml:space="preserve">, </w:t>
      </w:r>
      <w:proofErr w:type="spellStart"/>
      <w:r>
        <w:t>pero</w:t>
      </w:r>
      <w:proofErr w:type="spellEnd"/>
      <w:r>
        <w:t xml:space="preserve"> no es </w:t>
      </w:r>
      <w:proofErr w:type="spellStart"/>
      <w:r>
        <w:t>relevante</w:t>
      </w:r>
      <w:proofErr w:type="spellEnd"/>
      <w:r>
        <w:t>.</w:t>
      </w:r>
    </w:p>
  </w:comment>
  <w:comment w:id="195" w:author="dan" w:date="2020-01-21T16:25:00Z" w:initials="d">
    <w:p w14:paraId="775749BD" w14:textId="77777777" w:rsidR="0096131B" w:rsidRDefault="0096131B" w:rsidP="00707605">
      <w:pPr>
        <w:pStyle w:val="Textocomentario"/>
      </w:pPr>
      <w:r>
        <w:rPr>
          <w:rStyle w:val="Refdecomentario"/>
        </w:rPr>
        <w:annotationRef/>
      </w:r>
      <w:r>
        <w:t xml:space="preserve">Dar una idea de </w:t>
      </w:r>
      <w:proofErr w:type="spellStart"/>
      <w:r>
        <w:t>como</w:t>
      </w:r>
      <w:proofErr w:type="spellEnd"/>
      <w:r>
        <w:t xml:space="preserve"> vas a </w:t>
      </w:r>
      <w:proofErr w:type="spellStart"/>
      <w:r>
        <w:t>usar</w:t>
      </w:r>
      <w:proofErr w:type="spellEnd"/>
      <w:r>
        <w:t xml:space="preserve"> Bayes.</w:t>
      </w:r>
    </w:p>
  </w:comment>
  <w:comment w:id="192" w:author="D" w:date="2020-05-26T14:33:00Z" w:initials="D">
    <w:p w14:paraId="6AB4DB88" w14:textId="77777777" w:rsidR="0096131B" w:rsidRDefault="0096131B">
      <w:pPr>
        <w:pStyle w:val="Textocomentario"/>
      </w:pPr>
      <w:r>
        <w:rPr>
          <w:rStyle w:val="Refdecomentario"/>
        </w:rPr>
        <w:annotationRef/>
      </w:r>
    </w:p>
  </w:comment>
  <w:comment w:id="193" w:author="D" w:date="2020-05-26T14:32:00Z" w:initials="D">
    <w:p w14:paraId="3756E49F" w14:textId="77777777" w:rsidR="0096131B" w:rsidRDefault="0096131B">
      <w:pPr>
        <w:pStyle w:val="Textocomentario"/>
      </w:pPr>
      <w:r>
        <w:rPr>
          <w:rStyle w:val="Refdecomentario"/>
        </w:rPr>
        <w:annotationRef/>
      </w:r>
      <w:r>
        <w:t xml:space="preserve">Un </w:t>
      </w:r>
    </w:p>
  </w:comment>
  <w:comment w:id="196" w:author="Álvaro Gonzalez" w:date="2020-05-19T04:03:00Z" w:initials="ÁG">
    <w:p w14:paraId="1B8D770A" w14:textId="77777777" w:rsidR="0096131B" w:rsidRDefault="0096131B" w:rsidP="00707605">
      <w:pPr>
        <w:pStyle w:val="Textocomentario"/>
      </w:pPr>
      <w:r w:rsidRPr="00EB03FB">
        <w:rPr>
          <w:rStyle w:val="Refdecomentario"/>
          <w:highlight w:val="yellow"/>
        </w:rPr>
        <w:annotationRef/>
      </w:r>
      <w:proofErr w:type="spellStart"/>
      <w:r>
        <w:t>Añadido</w:t>
      </w:r>
      <w:proofErr w:type="spellEnd"/>
    </w:p>
  </w:comment>
  <w:comment w:id="204" w:author="D" w:date="2020-06-09T18:09:00Z" w:initials="D">
    <w:p w14:paraId="76FDD277" w14:textId="77777777" w:rsidR="0096131B" w:rsidRDefault="0096131B" w:rsidP="00A26E4F">
      <w:pPr>
        <w:pStyle w:val="Textocomentario"/>
      </w:pPr>
      <w:r>
        <w:rPr>
          <w:rStyle w:val="Refdecomentario"/>
        </w:rPr>
        <w:annotationRef/>
      </w:r>
      <w:r>
        <w:t xml:space="preserve">Es </w:t>
      </w:r>
      <w:proofErr w:type="spellStart"/>
      <w:r>
        <w:t>posible</w:t>
      </w:r>
      <w:proofErr w:type="spellEnd"/>
      <w:r>
        <w:t xml:space="preserve"> que 2.4 </w:t>
      </w:r>
      <w:proofErr w:type="spellStart"/>
      <w:r>
        <w:t>debería</w:t>
      </w:r>
      <w:proofErr w:type="spellEnd"/>
      <w:r>
        <w:t xml:space="preserve"> </w:t>
      </w:r>
      <w:proofErr w:type="spellStart"/>
      <w:r>
        <w:t>venir</w:t>
      </w:r>
      <w:proofErr w:type="spellEnd"/>
      <w:r>
        <w:t xml:space="preserve"> antes que 2.3. Que la </w:t>
      </w:r>
      <w:proofErr w:type="spellStart"/>
      <w:r>
        <w:t>materia</w:t>
      </w:r>
      <w:proofErr w:type="spellEnd"/>
      <w:r>
        <w:t xml:space="preserve"> de 2.3 </w:t>
      </w:r>
      <w:proofErr w:type="spellStart"/>
      <w:r>
        <w:t>contestas</w:t>
      </w:r>
      <w:proofErr w:type="spellEnd"/>
      <w:r>
        <w:t xml:space="preserve"> a las </w:t>
      </w:r>
      <w:proofErr w:type="spellStart"/>
      <w:r>
        <w:t>necesidades</w:t>
      </w:r>
      <w:proofErr w:type="spellEnd"/>
      <w:r>
        <w:t xml:space="preserve"> de la 2.4. </w:t>
      </w:r>
      <w:proofErr w:type="spellStart"/>
      <w:r>
        <w:t>Piensalo</w:t>
      </w:r>
      <w:proofErr w:type="spellEnd"/>
      <w:r>
        <w:t xml:space="preserve"> al </w:t>
      </w:r>
      <w:proofErr w:type="spellStart"/>
      <w:r>
        <w:t>menos</w:t>
      </w:r>
      <w:proofErr w:type="spellEnd"/>
      <w:r>
        <w:t>.</w:t>
      </w:r>
    </w:p>
  </w:comment>
  <w:comment w:id="205" w:author="Álvaro Gonzalez" w:date="2020-06-19T07:08:00Z" w:initials="ÁG">
    <w:p w14:paraId="0C26B7D3" w14:textId="74863433" w:rsidR="0096131B" w:rsidRDefault="0096131B">
      <w:pPr>
        <w:pStyle w:val="Textocomentario"/>
      </w:pPr>
      <w:r>
        <w:rPr>
          <w:rStyle w:val="Refdecomentario"/>
        </w:rPr>
        <w:annotationRef/>
      </w:r>
      <w:proofErr w:type="spellStart"/>
      <w:r>
        <w:t>Tienes</w:t>
      </w:r>
      <w:proofErr w:type="spellEnd"/>
      <w:r>
        <w:t xml:space="preserve"> </w:t>
      </w:r>
      <w:proofErr w:type="spellStart"/>
      <w:r>
        <w:t>razón</w:t>
      </w:r>
      <w:proofErr w:type="spellEnd"/>
      <w:r>
        <w:t xml:space="preserve">. </w:t>
      </w:r>
      <w:proofErr w:type="spellStart"/>
      <w:r>
        <w:t>Invierto</w:t>
      </w:r>
      <w:proofErr w:type="spellEnd"/>
      <w:r>
        <w:t xml:space="preserve"> el </w:t>
      </w:r>
      <w:proofErr w:type="spellStart"/>
      <w:r>
        <w:t>orden</w:t>
      </w:r>
      <w:proofErr w:type="spellEnd"/>
      <w:r>
        <w:t xml:space="preserve"> de los dos </w:t>
      </w:r>
      <w:proofErr w:type="spellStart"/>
      <w:r>
        <w:t>apartados</w:t>
      </w:r>
      <w:proofErr w:type="spellEnd"/>
    </w:p>
  </w:comment>
  <w:comment w:id="213" w:author="D" w:date="2020-06-09T18:10:00Z" w:initials="D">
    <w:p w14:paraId="0280147F" w14:textId="77777777" w:rsidR="0096131B" w:rsidRDefault="0096131B" w:rsidP="00A26E4F">
      <w:pPr>
        <w:pStyle w:val="Textocomentario"/>
      </w:pPr>
      <w:r>
        <w:rPr>
          <w:rStyle w:val="Refdecomentario"/>
        </w:rPr>
        <w:annotationRef/>
      </w:r>
      <w:proofErr w:type="spellStart"/>
      <w:r>
        <w:t>Quizá</w:t>
      </w:r>
      <w:proofErr w:type="spellEnd"/>
      <w:r>
        <w:t xml:space="preserve"> </w:t>
      </w:r>
      <w:proofErr w:type="spellStart"/>
      <w:r>
        <w:t>explicarlo</w:t>
      </w:r>
      <w:proofErr w:type="spellEnd"/>
      <w:r>
        <w:t xml:space="preserve"> con </w:t>
      </w:r>
      <w:proofErr w:type="spellStart"/>
      <w:r>
        <w:t>más</w:t>
      </w:r>
      <w:proofErr w:type="spellEnd"/>
      <w:r>
        <w:t xml:space="preserve"> </w:t>
      </w:r>
      <w:proofErr w:type="spellStart"/>
      <w:r>
        <w:t>detención</w:t>
      </w:r>
      <w:proofErr w:type="spellEnd"/>
      <w:r>
        <w:t xml:space="preserve">. </w:t>
      </w:r>
      <w:proofErr w:type="spellStart"/>
      <w:r>
        <w:t>Piensa</w:t>
      </w:r>
      <w:proofErr w:type="spellEnd"/>
      <w:r>
        <w:t xml:space="preserve"> </w:t>
      </w:r>
      <w:proofErr w:type="spellStart"/>
      <w:r>
        <w:t>en</w:t>
      </w:r>
      <w:proofErr w:type="spellEnd"/>
      <w:r>
        <w:t xml:space="preserve"> un lector no </w:t>
      </w:r>
      <w:proofErr w:type="spellStart"/>
      <w:r>
        <w:t>experto</w:t>
      </w:r>
      <w:proofErr w:type="spellEnd"/>
      <w:r>
        <w:t xml:space="preserve"> </w:t>
      </w:r>
      <w:proofErr w:type="spellStart"/>
      <w:r>
        <w:t>en</w:t>
      </w:r>
      <w:proofErr w:type="spellEnd"/>
      <w:r>
        <w:t xml:space="preserve"> </w:t>
      </w:r>
      <w:proofErr w:type="spellStart"/>
      <w:r>
        <w:t>póker</w:t>
      </w:r>
      <w:proofErr w:type="spellEnd"/>
      <w:r>
        <w:t xml:space="preserve">. Es un punto </w:t>
      </w:r>
      <w:proofErr w:type="spellStart"/>
      <w:r>
        <w:t>realmente</w:t>
      </w:r>
      <w:proofErr w:type="spellEnd"/>
      <w:r>
        <w:t xml:space="preserve"> clave. </w:t>
      </w:r>
    </w:p>
  </w:comment>
  <w:comment w:id="214" w:author="Álvaro Gonzalez" w:date="2020-06-19T07:25:00Z" w:initials="ÁG">
    <w:p w14:paraId="1A81E910" w14:textId="5ED71CCC" w:rsidR="0096131B" w:rsidRDefault="0096131B">
      <w:pPr>
        <w:pStyle w:val="Textocomentario"/>
      </w:pPr>
      <w:r>
        <w:rPr>
          <w:rStyle w:val="Refdecomentario"/>
        </w:rPr>
        <w:annotationRef/>
      </w:r>
      <w:r>
        <w:t xml:space="preserve">La </w:t>
      </w:r>
      <w:proofErr w:type="spellStart"/>
      <w:r>
        <w:t>cuóta</w:t>
      </w:r>
      <w:proofErr w:type="spellEnd"/>
      <w:r>
        <w:t xml:space="preserve"> </w:t>
      </w:r>
      <w:proofErr w:type="spellStart"/>
      <w:r>
        <w:t>en</w:t>
      </w:r>
      <w:proofErr w:type="spellEnd"/>
      <w:r>
        <w:t xml:space="preserve"> contra </w:t>
      </w:r>
      <w:proofErr w:type="spellStart"/>
      <w:r>
        <w:t>ya</w:t>
      </w:r>
      <w:proofErr w:type="spellEnd"/>
      <w:r>
        <w:t xml:space="preserve"> </w:t>
      </w:r>
      <w:proofErr w:type="spellStart"/>
      <w:r>
        <w:t>estaba</w:t>
      </w:r>
      <w:proofErr w:type="spellEnd"/>
      <w:r>
        <w:t xml:space="preserve"> </w:t>
      </w:r>
      <w:proofErr w:type="spellStart"/>
      <w:r>
        <w:t>definida</w:t>
      </w:r>
      <w:proofErr w:type="spellEnd"/>
      <w:r>
        <w:t xml:space="preserve"> </w:t>
      </w:r>
      <w:proofErr w:type="spellStart"/>
      <w:r>
        <w:t>en</w:t>
      </w:r>
      <w:proofErr w:type="spellEnd"/>
      <w:r>
        <w:t xml:space="preserve"> el </w:t>
      </w:r>
      <w:proofErr w:type="spellStart"/>
      <w:r>
        <w:t>apartado</w:t>
      </w:r>
      <w:proofErr w:type="spellEnd"/>
      <w:r>
        <w:t xml:space="preserve"> anterior.  Se </w:t>
      </w:r>
      <w:proofErr w:type="spellStart"/>
      <w:r>
        <w:t>detalla</w:t>
      </w:r>
      <w:proofErr w:type="spellEnd"/>
      <w:r>
        <w:t xml:space="preserve"> la </w:t>
      </w:r>
      <w:proofErr w:type="spellStart"/>
      <w:r>
        <w:t>explicación</w:t>
      </w:r>
      <w:proofErr w:type="spellEnd"/>
      <w:r>
        <w:t xml:space="preserve"> de </w:t>
      </w:r>
      <w:proofErr w:type="spellStart"/>
      <w:r>
        <w:t>cuotas</w:t>
      </w:r>
      <w:proofErr w:type="spellEnd"/>
      <w:r>
        <w:t xml:space="preserve"> de </w:t>
      </w:r>
      <w:proofErr w:type="spellStart"/>
      <w:r>
        <w:t>bote</w:t>
      </w:r>
      <w:proofErr w:type="spellEnd"/>
    </w:p>
  </w:comment>
  <w:comment w:id="222" w:author="D" w:date="2020-06-09T18:10:00Z" w:initials="D">
    <w:p w14:paraId="069F09F5" w14:textId="77777777" w:rsidR="0096131B" w:rsidRDefault="0096131B" w:rsidP="00A26E4F">
      <w:pPr>
        <w:pStyle w:val="Textocomentario"/>
      </w:pPr>
      <w:r>
        <w:rPr>
          <w:rStyle w:val="Refdecomentario"/>
        </w:rPr>
        <w:annotationRef/>
      </w:r>
      <w:proofErr w:type="spellStart"/>
      <w:r>
        <w:t>quien</w:t>
      </w:r>
      <w:proofErr w:type="spellEnd"/>
      <w:r>
        <w:t>?</w:t>
      </w:r>
    </w:p>
  </w:comment>
  <w:comment w:id="223" w:author="Álvaro Gonzalez" w:date="2020-06-19T07:26:00Z" w:initials="ÁG">
    <w:p w14:paraId="5781FB78" w14:textId="0972C0D7" w:rsidR="0096131B" w:rsidRDefault="0096131B">
      <w:pPr>
        <w:pStyle w:val="Textocomentario"/>
      </w:pPr>
      <w:r>
        <w:rPr>
          <w:rStyle w:val="Refdecomentario"/>
        </w:rPr>
        <w:annotationRef/>
      </w:r>
      <w:r>
        <w:t xml:space="preserve">Los </w:t>
      </w:r>
      <w:proofErr w:type="spellStart"/>
      <w:r>
        <w:t>jugadores</w:t>
      </w:r>
      <w:proofErr w:type="spellEnd"/>
      <w:r>
        <w:t xml:space="preserve"> con un Draw. Se </w:t>
      </w:r>
      <w:proofErr w:type="spellStart"/>
      <w:r>
        <w:t>aclara</w:t>
      </w:r>
      <w:proofErr w:type="spellEnd"/>
    </w:p>
  </w:comment>
  <w:comment w:id="226" w:author="D" w:date="2020-06-09T18:11:00Z" w:initials="D">
    <w:p w14:paraId="1E4DA9DD" w14:textId="77777777" w:rsidR="0096131B" w:rsidRDefault="0096131B" w:rsidP="00A26E4F">
      <w:pPr>
        <w:pStyle w:val="Textocomentario"/>
      </w:pPr>
      <w:r>
        <w:rPr>
          <w:rStyle w:val="Refdecomentario"/>
        </w:rPr>
        <w:annotationRef/>
      </w:r>
      <w:proofErr w:type="spellStart"/>
      <w:r>
        <w:t>Esta</w:t>
      </w:r>
      <w:proofErr w:type="spellEnd"/>
      <w:r>
        <w:t xml:space="preserve"> </w:t>
      </w:r>
      <w:proofErr w:type="spellStart"/>
      <w:r>
        <w:t>frase</w:t>
      </w:r>
      <w:proofErr w:type="spellEnd"/>
      <w:r>
        <w:t xml:space="preserve"> </w:t>
      </w:r>
      <w:proofErr w:type="spellStart"/>
      <w:r>
        <w:t>falta</w:t>
      </w:r>
      <w:proofErr w:type="spellEnd"/>
      <w:r>
        <w:t xml:space="preserve"> </w:t>
      </w:r>
      <w:proofErr w:type="spellStart"/>
      <w:r>
        <w:t>alguna</w:t>
      </w:r>
      <w:proofErr w:type="spellEnd"/>
      <w:r>
        <w:t xml:space="preserve"> palabra.</w:t>
      </w:r>
    </w:p>
  </w:comment>
  <w:comment w:id="227" w:author="Álvaro Gonzalez" w:date="2020-06-19T07:26:00Z" w:initials="ÁG">
    <w:p w14:paraId="7D78B8EA" w14:textId="791937E3" w:rsidR="0096131B" w:rsidRDefault="0096131B">
      <w:pPr>
        <w:pStyle w:val="Textocomentario"/>
      </w:pPr>
      <w:r>
        <w:rPr>
          <w:rStyle w:val="Refdecomentario"/>
        </w:rPr>
        <w:annotationRef/>
      </w:r>
      <w:r>
        <w:t xml:space="preserve">Si, se </w:t>
      </w:r>
      <w:proofErr w:type="spellStart"/>
      <w:r>
        <w:t>reescribe</w:t>
      </w:r>
      <w:proofErr w:type="spellEnd"/>
      <w:r>
        <w:t xml:space="preserve"> para que </w:t>
      </w:r>
      <w:proofErr w:type="spellStart"/>
      <w:r>
        <w:t>tenga</w:t>
      </w:r>
      <w:proofErr w:type="spellEnd"/>
      <w:r>
        <w:t xml:space="preserve"> </w:t>
      </w:r>
      <w:proofErr w:type="spellStart"/>
      <w:r>
        <w:t>sentido</w:t>
      </w:r>
      <w:proofErr w:type="spellEnd"/>
    </w:p>
  </w:comment>
  <w:comment w:id="197" w:author="D" w:date="2020-06-09T18:01:00Z" w:initials="D">
    <w:p w14:paraId="1D1C74DB" w14:textId="77777777" w:rsidR="0096131B" w:rsidRDefault="0096131B">
      <w:pPr>
        <w:pStyle w:val="Textocomentario"/>
      </w:pPr>
      <w:r>
        <w:rPr>
          <w:rStyle w:val="Refdecomentario"/>
        </w:rPr>
        <w:annotationRef/>
      </w:r>
      <w:proofErr w:type="spellStart"/>
      <w:r>
        <w:t>Barajaría</w:t>
      </w:r>
      <w:proofErr w:type="spellEnd"/>
      <w:r>
        <w:t xml:space="preserve"> </w:t>
      </w:r>
      <w:proofErr w:type="spellStart"/>
      <w:r>
        <w:t>usar</w:t>
      </w:r>
      <w:proofErr w:type="spellEnd"/>
      <w:r>
        <w:t xml:space="preserve"> una </w:t>
      </w:r>
      <w:proofErr w:type="spellStart"/>
      <w:r>
        <w:t>variante</w:t>
      </w:r>
      <w:proofErr w:type="spellEnd"/>
      <w:r>
        <w:t xml:space="preserve"> de </w:t>
      </w:r>
      <w:proofErr w:type="spellStart"/>
      <w:r>
        <w:t>este</w:t>
      </w:r>
      <w:proofErr w:type="spellEnd"/>
      <w:r>
        <w:t xml:space="preserve"> </w:t>
      </w:r>
      <w:proofErr w:type="spellStart"/>
      <w:r>
        <w:t>texto</w:t>
      </w:r>
      <w:proofErr w:type="spellEnd"/>
      <w:r>
        <w:t xml:space="preserve"> </w:t>
      </w:r>
      <w:proofErr w:type="spellStart"/>
      <w:r>
        <w:t>cómo</w:t>
      </w:r>
      <w:proofErr w:type="spellEnd"/>
      <w:r>
        <w:t xml:space="preserve"> la </w:t>
      </w:r>
      <w:proofErr w:type="spellStart"/>
      <w:r>
        <w:t>introducción</w:t>
      </w:r>
      <w:proofErr w:type="spellEnd"/>
      <w:r>
        <w:t xml:space="preserve"> de la </w:t>
      </w:r>
      <w:proofErr w:type="spellStart"/>
      <w:r>
        <w:t>sección</w:t>
      </w:r>
      <w:proofErr w:type="spellEnd"/>
      <w:r>
        <w:t xml:space="preserve">, para </w:t>
      </w:r>
      <w:proofErr w:type="spellStart"/>
      <w:r>
        <w:t>explicar</w:t>
      </w:r>
      <w:proofErr w:type="spellEnd"/>
      <w:r>
        <w:t xml:space="preserve"> de </w:t>
      </w:r>
      <w:proofErr w:type="spellStart"/>
      <w:r>
        <w:t>antemano</w:t>
      </w:r>
      <w:proofErr w:type="spellEnd"/>
      <w:r>
        <w:t xml:space="preserve"> </w:t>
      </w:r>
      <w:proofErr w:type="spellStart"/>
      <w:r>
        <w:t>cómo</w:t>
      </w:r>
      <w:proofErr w:type="spellEnd"/>
      <w:r>
        <w:t xml:space="preserve"> se </w:t>
      </w:r>
      <w:proofErr w:type="spellStart"/>
      <w:r>
        <w:t>usará</w:t>
      </w:r>
      <w:proofErr w:type="spellEnd"/>
      <w:r>
        <w:t xml:space="preserve"> la </w:t>
      </w:r>
      <w:proofErr w:type="spellStart"/>
      <w:r>
        <w:t>probabilidad</w:t>
      </w:r>
      <w:proofErr w:type="spellEnd"/>
      <w:r>
        <w:t>.</w:t>
      </w:r>
    </w:p>
  </w:comment>
  <w:comment w:id="198" w:author="Álvaro Gonzalez" w:date="2020-06-19T08:13:00Z" w:initials="ÁG">
    <w:p w14:paraId="2AE92766" w14:textId="71BE3CC6" w:rsidR="0096131B" w:rsidRDefault="0096131B">
      <w:pPr>
        <w:pStyle w:val="Textocomentario"/>
      </w:pPr>
      <w:r>
        <w:rPr>
          <w:rStyle w:val="Refdecomentario"/>
        </w:rPr>
        <w:annotationRef/>
      </w:r>
      <w:r>
        <w:t xml:space="preserve">Se </w:t>
      </w:r>
      <w:proofErr w:type="spellStart"/>
      <w:r>
        <w:t>reorganiza</w:t>
      </w:r>
      <w:proofErr w:type="spellEnd"/>
      <w:r>
        <w:t xml:space="preserve"> para presenter de major </w:t>
      </w:r>
      <w:proofErr w:type="spellStart"/>
      <w:r>
        <w:t>manera</w:t>
      </w:r>
      <w:proofErr w:type="spellEnd"/>
      <w:r>
        <w:t xml:space="preserve"> el </w:t>
      </w:r>
      <w:proofErr w:type="spellStart"/>
      <w:r>
        <w:t>teorema</w:t>
      </w:r>
      <w:proofErr w:type="spellEnd"/>
      <w:r>
        <w:t xml:space="preserve"> de Bayes</w:t>
      </w:r>
    </w:p>
  </w:comment>
  <w:comment w:id="324" w:author="D" w:date="2020-05-26T14:34:00Z" w:initials="D">
    <w:p w14:paraId="67BBAE34" w14:textId="77777777" w:rsidR="0096131B" w:rsidRDefault="0096131B">
      <w:pPr>
        <w:pStyle w:val="Textocomentario"/>
      </w:pPr>
      <w:r>
        <w:rPr>
          <w:rStyle w:val="Refdecomentario"/>
        </w:rPr>
        <w:annotationRef/>
      </w:r>
      <w:proofErr w:type="spellStart"/>
      <w:r>
        <w:t>Literalmente</w:t>
      </w:r>
      <w:proofErr w:type="spellEnd"/>
      <w:r>
        <w:t xml:space="preserve"> las </w:t>
      </w:r>
      <w:proofErr w:type="spellStart"/>
      <w:r>
        <w:t>decisiones</w:t>
      </w:r>
      <w:proofErr w:type="spellEnd"/>
      <w:r>
        <w:t xml:space="preserve"> y las </w:t>
      </w:r>
      <w:proofErr w:type="spellStart"/>
      <w:r>
        <w:t>rondas</w:t>
      </w:r>
      <w:proofErr w:type="spellEnd"/>
      <w:r>
        <w:t xml:space="preserve"> no son </w:t>
      </w:r>
      <w:proofErr w:type="spellStart"/>
      <w:r>
        <w:t>iguales</w:t>
      </w:r>
      <w:proofErr w:type="spellEnd"/>
      <w:r>
        <w:t xml:space="preserve">. Se </w:t>
      </w:r>
      <w:proofErr w:type="spellStart"/>
      <w:r>
        <w:t>usa</w:t>
      </w:r>
      <w:proofErr w:type="spellEnd"/>
      <w:r>
        <w:t xml:space="preserve"> “</w:t>
      </w:r>
      <w:proofErr w:type="spellStart"/>
      <w:r>
        <w:t>ronda</w:t>
      </w:r>
      <w:proofErr w:type="spellEnd"/>
      <w:r>
        <w:t xml:space="preserve">” </w:t>
      </w:r>
      <w:proofErr w:type="spellStart"/>
      <w:r>
        <w:t>como</w:t>
      </w:r>
      <w:proofErr w:type="spellEnd"/>
      <w:r>
        <w:t xml:space="preserve"> </w:t>
      </w:r>
      <w:proofErr w:type="spellStart"/>
      <w:r>
        <w:t>manera</w:t>
      </w:r>
      <w:proofErr w:type="spellEnd"/>
      <w:r>
        <w:t xml:space="preserve"> </w:t>
      </w:r>
      <w:proofErr w:type="spellStart"/>
      <w:r>
        <w:t>corto</w:t>
      </w:r>
      <w:proofErr w:type="spellEnd"/>
      <w:r>
        <w:t xml:space="preserve"> de </w:t>
      </w:r>
      <w:proofErr w:type="spellStart"/>
      <w:r>
        <w:t>referir</w:t>
      </w:r>
      <w:proofErr w:type="spellEnd"/>
      <w:r>
        <w:t xml:space="preserve"> a las </w:t>
      </w:r>
      <w:proofErr w:type="spellStart"/>
      <w:r>
        <w:t>decisiones</w:t>
      </w:r>
      <w:proofErr w:type="spellEnd"/>
      <w:r>
        <w:t xml:space="preserve"> que se toman </w:t>
      </w:r>
      <w:proofErr w:type="spellStart"/>
      <w:r>
        <w:t>en</w:t>
      </w:r>
      <w:proofErr w:type="spellEnd"/>
      <w:r>
        <w:t xml:space="preserve"> </w:t>
      </w:r>
      <w:proofErr w:type="spellStart"/>
      <w:r>
        <w:t>ella</w:t>
      </w:r>
      <w:proofErr w:type="spellEnd"/>
      <w:r>
        <w:t xml:space="preserve">. Algo </w:t>
      </w:r>
      <w:proofErr w:type="spellStart"/>
      <w:r>
        <w:t>así</w:t>
      </w:r>
      <w:proofErr w:type="spellEnd"/>
      <w:r>
        <w:t xml:space="preserve"> es lo que </w:t>
      </w:r>
      <w:proofErr w:type="spellStart"/>
      <w:r>
        <w:t>quiere</w:t>
      </w:r>
      <w:proofErr w:type="spellEnd"/>
      <w:r>
        <w:t xml:space="preserve"> </w:t>
      </w:r>
      <w:proofErr w:type="spellStart"/>
      <w:r>
        <w:t>decir</w:t>
      </w:r>
      <w:proofErr w:type="spellEnd"/>
      <w:r>
        <w:t>.</w:t>
      </w:r>
    </w:p>
  </w:comment>
  <w:comment w:id="325" w:author="Álvaro Gonzalez" w:date="2020-06-19T08:51:00Z" w:initials="ÁG">
    <w:p w14:paraId="677168BB" w14:textId="395C30DE" w:rsidR="0096131B" w:rsidRDefault="0096131B">
      <w:pPr>
        <w:pStyle w:val="Textocomentario"/>
      </w:pPr>
      <w:r>
        <w:rPr>
          <w:rStyle w:val="Refdecomentario"/>
        </w:rPr>
        <w:annotationRef/>
      </w:r>
      <w:r>
        <w:t xml:space="preserve">Si, </w:t>
      </w:r>
      <w:proofErr w:type="spellStart"/>
      <w:r>
        <w:t>precisamente</w:t>
      </w:r>
      <w:proofErr w:type="spellEnd"/>
      <w:r>
        <w:t xml:space="preserve">. Se </w:t>
      </w:r>
      <w:proofErr w:type="spellStart"/>
      <w:r>
        <w:t>rescribe</w:t>
      </w:r>
      <w:proofErr w:type="spellEnd"/>
      <w:r>
        <w:t xml:space="preserve"> para </w:t>
      </w:r>
      <w:proofErr w:type="spellStart"/>
      <w:r>
        <w:t>evitar</w:t>
      </w:r>
      <w:proofErr w:type="spellEnd"/>
      <w:r>
        <w:t xml:space="preserve"> </w:t>
      </w:r>
      <w:proofErr w:type="spellStart"/>
      <w:r>
        <w:t>confusiones</w:t>
      </w:r>
      <w:proofErr w:type="spellEnd"/>
    </w:p>
  </w:comment>
  <w:comment w:id="326" w:author="D" w:date="2020-05-26T14:35:00Z" w:initials="D">
    <w:p w14:paraId="2616E705" w14:textId="77777777" w:rsidR="0096131B" w:rsidRDefault="0096131B">
      <w:pPr>
        <w:pStyle w:val="Textocomentario"/>
      </w:pPr>
      <w:r>
        <w:rPr>
          <w:rStyle w:val="Refdecomentario"/>
        </w:rPr>
        <w:annotationRef/>
      </w:r>
      <w:proofErr w:type="spellStart"/>
      <w:r>
        <w:t>Quizá</w:t>
      </w:r>
      <w:proofErr w:type="spellEnd"/>
      <w:r>
        <w:t xml:space="preserve"> </w:t>
      </w:r>
      <w:proofErr w:type="spellStart"/>
      <w:r>
        <w:t>pon</w:t>
      </w:r>
      <w:proofErr w:type="spellEnd"/>
      <w:r>
        <w:t xml:space="preserve"> </w:t>
      </w:r>
      <w:proofErr w:type="spellStart"/>
      <w:r>
        <w:t>aquí</w:t>
      </w:r>
      <w:proofErr w:type="spellEnd"/>
      <w:r>
        <w:t xml:space="preserve"> la </w:t>
      </w:r>
      <w:proofErr w:type="spellStart"/>
      <w:r>
        <w:t>referencia</w:t>
      </w:r>
      <w:proofErr w:type="spellEnd"/>
      <w:r>
        <w:t xml:space="preserve"> a la </w:t>
      </w:r>
      <w:proofErr w:type="spellStart"/>
      <w:r>
        <w:t>fuente</w:t>
      </w:r>
      <w:proofErr w:type="spellEnd"/>
      <w:r>
        <w:t>.</w:t>
      </w:r>
    </w:p>
  </w:comment>
  <w:comment w:id="327" w:author="Álvaro Gonzalez" w:date="2020-06-19T08:51:00Z" w:initials="ÁG">
    <w:p w14:paraId="255597E8" w14:textId="3420BFF8" w:rsidR="0096131B" w:rsidRDefault="0096131B">
      <w:pPr>
        <w:pStyle w:val="Textocomentario"/>
      </w:pPr>
      <w:r>
        <w:rPr>
          <w:rStyle w:val="Refdecomentario"/>
        </w:rPr>
        <w:annotationRef/>
      </w:r>
      <w:proofErr w:type="spellStart"/>
      <w:r>
        <w:t>Añadido</w:t>
      </w:r>
      <w:proofErr w:type="spellEnd"/>
      <w:r>
        <w:t xml:space="preserve"> </w:t>
      </w:r>
      <w:proofErr w:type="spellStart"/>
      <w:r>
        <w:t>aqui</w:t>
      </w:r>
      <w:proofErr w:type="spellEnd"/>
    </w:p>
  </w:comment>
  <w:comment w:id="328" w:author="D" w:date="2020-06-09T18:02:00Z" w:initials="D">
    <w:p w14:paraId="57A97465" w14:textId="77777777" w:rsidR="0096131B" w:rsidRDefault="0096131B">
      <w:pPr>
        <w:pStyle w:val="Textocomentario"/>
      </w:pPr>
      <w:r>
        <w:rPr>
          <w:rStyle w:val="Refdecomentario"/>
        </w:rPr>
        <w:annotationRef/>
      </w:r>
      <w:r>
        <w:t xml:space="preserve">No ese </w:t>
      </w:r>
      <w:proofErr w:type="spellStart"/>
      <w:r>
        <w:t>en</w:t>
      </w:r>
      <w:proofErr w:type="spellEnd"/>
      <w:r>
        <w:t xml:space="preserve"> que </w:t>
      </w:r>
      <w:proofErr w:type="spellStart"/>
      <w:r>
        <w:t>medida</w:t>
      </w:r>
      <w:proofErr w:type="spellEnd"/>
      <w:r>
        <w:t xml:space="preserve"> es </w:t>
      </w:r>
      <w:proofErr w:type="spellStart"/>
      <w:r>
        <w:t>interesante</w:t>
      </w:r>
      <w:proofErr w:type="spellEnd"/>
      <w:r>
        <w:t xml:space="preserve"> </w:t>
      </w:r>
      <w:proofErr w:type="spellStart"/>
      <w:r>
        <w:t>incluir</w:t>
      </w:r>
      <w:proofErr w:type="spellEnd"/>
      <w:r>
        <w:t xml:space="preserve"> </w:t>
      </w:r>
      <w:proofErr w:type="spellStart"/>
      <w:r>
        <w:t>estos</w:t>
      </w:r>
      <w:proofErr w:type="spellEnd"/>
      <w:r>
        <w:t xml:space="preserve"> </w:t>
      </w:r>
      <w:proofErr w:type="spellStart"/>
      <w:r>
        <w:t>textos</w:t>
      </w:r>
      <w:proofErr w:type="spellEnd"/>
      <w:r>
        <w:t xml:space="preserve"> </w:t>
      </w:r>
      <w:proofErr w:type="spellStart"/>
      <w:r>
        <w:t>biográficos</w:t>
      </w:r>
      <w:proofErr w:type="spellEnd"/>
      <w:r>
        <w:t xml:space="preserve"> tan </w:t>
      </w:r>
      <w:proofErr w:type="spellStart"/>
      <w:r>
        <w:t>detallados</w:t>
      </w:r>
      <w:proofErr w:type="spellEnd"/>
      <w:r>
        <w:t xml:space="preserve">. La </w:t>
      </w:r>
      <w:proofErr w:type="spellStart"/>
      <w:r>
        <w:t>intención</w:t>
      </w:r>
      <w:proofErr w:type="spellEnd"/>
      <w:r>
        <w:t xml:space="preserve">, </w:t>
      </w:r>
      <w:proofErr w:type="spellStart"/>
      <w:r>
        <w:t>supongo</w:t>
      </w:r>
      <w:proofErr w:type="spellEnd"/>
      <w:r>
        <w:t xml:space="preserve">, es </w:t>
      </w:r>
      <w:proofErr w:type="spellStart"/>
      <w:r>
        <w:t>justificar</w:t>
      </w:r>
      <w:proofErr w:type="spellEnd"/>
      <w:r>
        <w:t xml:space="preserve"> que se les </w:t>
      </w:r>
      <w:proofErr w:type="spellStart"/>
      <w:r>
        <w:t>pueden</w:t>
      </w:r>
      <w:proofErr w:type="spellEnd"/>
      <w:r>
        <w:t xml:space="preserve"> </w:t>
      </w:r>
      <w:proofErr w:type="spellStart"/>
      <w:r>
        <w:t>considerar</w:t>
      </w:r>
      <w:proofErr w:type="spellEnd"/>
      <w:r>
        <w:t xml:space="preserve"> </w:t>
      </w:r>
      <w:proofErr w:type="spellStart"/>
      <w:r>
        <w:t>autoridades</w:t>
      </w:r>
      <w:proofErr w:type="spellEnd"/>
      <w:r>
        <w:t xml:space="preserve">. </w:t>
      </w:r>
    </w:p>
  </w:comment>
  <w:comment w:id="329" w:author="Álvaro Gonzalez" w:date="2020-06-19T08:50:00Z" w:initials="ÁG">
    <w:p w14:paraId="655026FF" w14:textId="01333A70" w:rsidR="0096131B" w:rsidRDefault="0096131B">
      <w:pPr>
        <w:pStyle w:val="Textocomentario"/>
      </w:pPr>
      <w:r>
        <w:rPr>
          <w:rStyle w:val="Refdecomentario"/>
        </w:rPr>
        <w:annotationRef/>
      </w:r>
      <w:proofErr w:type="spellStart"/>
      <w:r>
        <w:t>Esta</w:t>
      </w:r>
      <w:proofErr w:type="spellEnd"/>
      <w:r>
        <w:t xml:space="preserve"> </w:t>
      </w:r>
      <w:proofErr w:type="spellStart"/>
      <w:r>
        <w:t>información</w:t>
      </w:r>
      <w:proofErr w:type="spellEnd"/>
      <w:r>
        <w:t xml:space="preserve"> se </w:t>
      </w:r>
      <w:proofErr w:type="spellStart"/>
      <w:r>
        <w:t>añadió</w:t>
      </w:r>
      <w:proofErr w:type="spellEnd"/>
      <w:r>
        <w:t xml:space="preserve"> para </w:t>
      </w:r>
      <w:proofErr w:type="spellStart"/>
      <w:r>
        <w:t>intentar</w:t>
      </w:r>
      <w:proofErr w:type="spellEnd"/>
      <w:r>
        <w:t xml:space="preserve"> </w:t>
      </w:r>
      <w:proofErr w:type="spellStart"/>
      <w:r>
        <w:t>dar</w:t>
      </w:r>
      <w:proofErr w:type="spellEnd"/>
      <w:r>
        <w:t xml:space="preserve"> context de </w:t>
      </w:r>
      <w:proofErr w:type="spellStart"/>
      <w:r>
        <w:t>quienes</w:t>
      </w:r>
      <w:proofErr w:type="spellEnd"/>
      <w:r>
        <w:t xml:space="preserve"> son </w:t>
      </w:r>
      <w:proofErr w:type="spellStart"/>
      <w:r>
        <w:t>estas</w:t>
      </w:r>
      <w:proofErr w:type="spellEnd"/>
      <w:r>
        <w:t xml:space="preserve"> personas, </w:t>
      </w:r>
      <w:proofErr w:type="spellStart"/>
      <w:r>
        <w:t>pero</w:t>
      </w:r>
      <w:proofErr w:type="spellEnd"/>
      <w:r>
        <w:t xml:space="preserve"> es </w:t>
      </w:r>
      <w:proofErr w:type="spellStart"/>
      <w:r>
        <w:t>cierto</w:t>
      </w:r>
      <w:proofErr w:type="spellEnd"/>
      <w:r>
        <w:t xml:space="preserve"> que </w:t>
      </w:r>
      <w:proofErr w:type="spellStart"/>
      <w:r>
        <w:t>desvirtúan</w:t>
      </w:r>
      <w:proofErr w:type="spellEnd"/>
      <w:r>
        <w:t xml:space="preserve"> el </w:t>
      </w:r>
      <w:proofErr w:type="spellStart"/>
      <w:r>
        <w:t>flujo</w:t>
      </w:r>
      <w:proofErr w:type="spellEnd"/>
      <w:r>
        <w:t xml:space="preserve"> de </w:t>
      </w:r>
      <w:proofErr w:type="spellStart"/>
      <w:r>
        <w:t>lectura</w:t>
      </w:r>
      <w:proofErr w:type="spellEnd"/>
      <w:r>
        <w:t xml:space="preserve">, por lo que </w:t>
      </w:r>
      <w:proofErr w:type="spellStart"/>
      <w:r>
        <w:t>esto</w:t>
      </w:r>
      <w:proofErr w:type="spellEnd"/>
      <w:r>
        <w:t xml:space="preserve"> se </w:t>
      </w:r>
      <w:proofErr w:type="spellStart"/>
      <w:r>
        <w:t>pasa</w:t>
      </w:r>
      <w:proofErr w:type="spellEnd"/>
      <w:r>
        <w:t xml:space="preserve"> a </w:t>
      </w:r>
      <w:proofErr w:type="spellStart"/>
      <w:r>
        <w:t>notas</w:t>
      </w:r>
      <w:proofErr w:type="spellEnd"/>
      <w:r>
        <w:t xml:space="preserve"> al pie, de forma </w:t>
      </w:r>
      <w:proofErr w:type="spellStart"/>
      <w:r>
        <w:t>resumida</w:t>
      </w:r>
      <w:proofErr w:type="spellEnd"/>
      <w:r>
        <w:t>.</w:t>
      </w:r>
    </w:p>
  </w:comment>
  <w:comment w:id="338" w:author="D" w:date="2020-05-26T14:36:00Z" w:initials="D">
    <w:p w14:paraId="1AE32EC5" w14:textId="77777777" w:rsidR="0096131B" w:rsidRDefault="0096131B">
      <w:pPr>
        <w:pStyle w:val="Textocomentario"/>
      </w:pPr>
      <w:r>
        <w:rPr>
          <w:rStyle w:val="Refdecomentario"/>
        </w:rPr>
        <w:annotationRef/>
      </w:r>
      <w:proofErr w:type="spellStart"/>
      <w:r>
        <w:t>Quizá</w:t>
      </w:r>
      <w:proofErr w:type="spellEnd"/>
      <w:r>
        <w:t xml:space="preserve"> lo </w:t>
      </w:r>
      <w:proofErr w:type="spellStart"/>
      <w:r>
        <w:t>abordas</w:t>
      </w:r>
      <w:proofErr w:type="spellEnd"/>
      <w:r>
        <w:t xml:space="preserve"> </w:t>
      </w:r>
      <w:proofErr w:type="spellStart"/>
      <w:r>
        <w:t>más</w:t>
      </w:r>
      <w:proofErr w:type="spellEnd"/>
      <w:r>
        <w:t xml:space="preserve"> </w:t>
      </w:r>
      <w:proofErr w:type="spellStart"/>
      <w:r>
        <w:t>adelante</w:t>
      </w:r>
      <w:proofErr w:type="spellEnd"/>
      <w:r>
        <w:t xml:space="preserve">, </w:t>
      </w:r>
      <w:proofErr w:type="spellStart"/>
      <w:r>
        <w:t>pero</w:t>
      </w:r>
      <w:proofErr w:type="spellEnd"/>
      <w:r>
        <w:t xml:space="preserve"> </w:t>
      </w:r>
      <w:proofErr w:type="spellStart"/>
      <w:r>
        <w:t>en</w:t>
      </w:r>
      <w:proofErr w:type="spellEnd"/>
      <w:r>
        <w:t xml:space="preserve"> </w:t>
      </w:r>
      <w:proofErr w:type="spellStart"/>
      <w:r>
        <w:t>algún</w:t>
      </w:r>
      <w:proofErr w:type="spellEnd"/>
      <w:r>
        <w:t xml:space="preserve"> </w:t>
      </w:r>
      <w:proofErr w:type="spellStart"/>
      <w:r>
        <w:t>momento</w:t>
      </w:r>
      <w:proofErr w:type="spellEnd"/>
      <w:r>
        <w:t xml:space="preserve"> </w:t>
      </w:r>
      <w:proofErr w:type="spellStart"/>
      <w:r>
        <w:t>hace</w:t>
      </w:r>
      <w:proofErr w:type="spellEnd"/>
      <w:r>
        <w:t xml:space="preserve"> </w:t>
      </w:r>
      <w:proofErr w:type="spellStart"/>
      <w:r>
        <w:t>falta</w:t>
      </w:r>
      <w:proofErr w:type="spellEnd"/>
      <w:r>
        <w:t xml:space="preserve"> </w:t>
      </w:r>
      <w:proofErr w:type="spellStart"/>
      <w:r>
        <w:t>hablar</w:t>
      </w:r>
      <w:proofErr w:type="spellEnd"/>
      <w:r>
        <w:t xml:space="preserve"> de </w:t>
      </w:r>
      <w:proofErr w:type="spellStart"/>
      <w:r>
        <w:t>porque</w:t>
      </w:r>
      <w:proofErr w:type="spellEnd"/>
      <w:r>
        <w:t xml:space="preserve"> es </w:t>
      </w:r>
      <w:proofErr w:type="spellStart"/>
      <w:r>
        <w:t>conveniente</w:t>
      </w:r>
      <w:proofErr w:type="spellEnd"/>
      <w:r>
        <w:t xml:space="preserve"> </w:t>
      </w:r>
      <w:proofErr w:type="spellStart"/>
      <w:r>
        <w:t>agrupar</w:t>
      </w:r>
      <w:proofErr w:type="spellEnd"/>
      <w:r>
        <w:t xml:space="preserve"> manos. Por que no </w:t>
      </w:r>
      <w:proofErr w:type="spellStart"/>
      <w:r>
        <w:t>tratar</w:t>
      </w:r>
      <w:proofErr w:type="spellEnd"/>
      <w:r>
        <w:t xml:space="preserve"> </w:t>
      </w:r>
      <w:proofErr w:type="spellStart"/>
      <w:r>
        <w:t>cada</w:t>
      </w:r>
      <w:proofErr w:type="spellEnd"/>
      <w:r>
        <w:t xml:space="preserve"> una </w:t>
      </w:r>
      <w:proofErr w:type="spellStart"/>
      <w:r>
        <w:t>como</w:t>
      </w:r>
      <w:proofErr w:type="spellEnd"/>
      <w:r>
        <w:t xml:space="preserve"> un </w:t>
      </w:r>
      <w:proofErr w:type="spellStart"/>
      <w:r>
        <w:t>grupo</w:t>
      </w:r>
      <w:proofErr w:type="spellEnd"/>
      <w:r>
        <w:t xml:space="preserve"> </w:t>
      </w:r>
      <w:proofErr w:type="spellStart"/>
      <w:r>
        <w:t>mismo</w:t>
      </w:r>
      <w:proofErr w:type="spellEnd"/>
      <w:r>
        <w:t>?</w:t>
      </w:r>
    </w:p>
  </w:comment>
  <w:comment w:id="339" w:author="Álvaro Gonzalez" w:date="2020-06-19T09:39:00Z" w:initials="ÁG">
    <w:p w14:paraId="19D16745" w14:textId="4AB23333" w:rsidR="0096131B" w:rsidRDefault="0096131B">
      <w:pPr>
        <w:pStyle w:val="Textocomentario"/>
      </w:pPr>
      <w:r>
        <w:rPr>
          <w:rStyle w:val="Refdecomentario"/>
        </w:rPr>
        <w:annotationRef/>
      </w:r>
      <w:r>
        <w:t xml:space="preserve">Se </w:t>
      </w:r>
      <w:proofErr w:type="spellStart"/>
      <w:r>
        <w:t>añade</w:t>
      </w:r>
      <w:proofErr w:type="spellEnd"/>
    </w:p>
  </w:comment>
  <w:comment w:id="340" w:author="D" w:date="2020-06-09T18:03:00Z" w:initials="D">
    <w:p w14:paraId="1885FA82" w14:textId="77777777" w:rsidR="0096131B" w:rsidRDefault="0096131B">
      <w:pPr>
        <w:pStyle w:val="Textocomentario"/>
      </w:pPr>
      <w:r>
        <w:rPr>
          <w:rStyle w:val="Refdecomentario"/>
        </w:rPr>
        <w:annotationRef/>
      </w:r>
      <w:proofErr w:type="spellStart"/>
      <w:r>
        <w:t>Hace</w:t>
      </w:r>
      <w:proofErr w:type="spellEnd"/>
      <w:r>
        <w:t xml:space="preserve"> </w:t>
      </w:r>
      <w:proofErr w:type="spellStart"/>
      <w:r>
        <w:t>falta</w:t>
      </w:r>
      <w:proofErr w:type="spellEnd"/>
      <w:r>
        <w:t xml:space="preserve"> </w:t>
      </w:r>
      <w:proofErr w:type="spellStart"/>
      <w:r>
        <w:t>explicar</w:t>
      </w:r>
      <w:proofErr w:type="spellEnd"/>
      <w:r>
        <w:t xml:space="preserve"> de </w:t>
      </w:r>
      <w:proofErr w:type="spellStart"/>
      <w:r>
        <w:t>antemano</w:t>
      </w:r>
      <w:proofErr w:type="spellEnd"/>
      <w:r>
        <w:t xml:space="preserve"> que es el </w:t>
      </w:r>
      <w:proofErr w:type="spellStart"/>
      <w:r>
        <w:t>objetivo</w:t>
      </w:r>
      <w:proofErr w:type="spellEnd"/>
      <w:r>
        <w:t xml:space="preserve"> del </w:t>
      </w:r>
      <w:proofErr w:type="spellStart"/>
      <w:r>
        <w:t>agrupamiento</w:t>
      </w:r>
      <w:proofErr w:type="spellEnd"/>
      <w:r>
        <w:t xml:space="preserve">. Por que se </w:t>
      </w:r>
      <w:proofErr w:type="spellStart"/>
      <w:r>
        <w:t>hace</w:t>
      </w:r>
      <w:proofErr w:type="spellEnd"/>
      <w:r>
        <w:t xml:space="preserve">? Por </w:t>
      </w:r>
      <w:proofErr w:type="spellStart"/>
      <w:r>
        <w:t>otro</w:t>
      </w:r>
      <w:proofErr w:type="spellEnd"/>
      <w:r>
        <w:t xml:space="preserve"> </w:t>
      </w:r>
      <w:proofErr w:type="spellStart"/>
      <w:r>
        <w:t>lado</w:t>
      </w:r>
      <w:proofErr w:type="spellEnd"/>
      <w:r>
        <w:t xml:space="preserve">, </w:t>
      </w:r>
      <w:proofErr w:type="spellStart"/>
      <w:r>
        <w:t>hace</w:t>
      </w:r>
      <w:proofErr w:type="spellEnd"/>
      <w:r>
        <w:t xml:space="preserve"> </w:t>
      </w:r>
      <w:proofErr w:type="spellStart"/>
      <w:r>
        <w:t>falta</w:t>
      </w:r>
      <w:proofErr w:type="spellEnd"/>
      <w:r>
        <w:t xml:space="preserve"> </w:t>
      </w:r>
      <w:proofErr w:type="spellStart"/>
      <w:r>
        <w:t>dar</w:t>
      </w:r>
      <w:proofErr w:type="spellEnd"/>
      <w:r>
        <w:t xml:space="preserve"> </w:t>
      </w:r>
      <w:proofErr w:type="spellStart"/>
      <w:r>
        <w:t>alguna</w:t>
      </w:r>
      <w:proofErr w:type="spellEnd"/>
      <w:r>
        <w:t xml:space="preserve"> </w:t>
      </w:r>
      <w:proofErr w:type="spellStart"/>
      <w:r>
        <w:t>indicación</w:t>
      </w:r>
      <w:proofErr w:type="spellEnd"/>
      <w:r>
        <w:t xml:space="preserve"> de que </w:t>
      </w:r>
      <w:proofErr w:type="spellStart"/>
      <w:r>
        <w:t>tipo</w:t>
      </w:r>
      <w:proofErr w:type="spellEnd"/>
      <w:r>
        <w:t xml:space="preserve"> de </w:t>
      </w:r>
      <w:proofErr w:type="spellStart"/>
      <w:r>
        <w:t>criterio</w:t>
      </w:r>
      <w:proofErr w:type="spellEnd"/>
      <w:r>
        <w:t xml:space="preserve"> opera </w:t>
      </w:r>
      <w:proofErr w:type="spellStart"/>
      <w:r>
        <w:t>en</w:t>
      </w:r>
      <w:proofErr w:type="spellEnd"/>
      <w:r>
        <w:t xml:space="preserve"> </w:t>
      </w:r>
      <w:proofErr w:type="spellStart"/>
      <w:r>
        <w:t>su</w:t>
      </w:r>
      <w:proofErr w:type="spellEnd"/>
      <w:r>
        <w:t xml:space="preserve"> </w:t>
      </w:r>
      <w:proofErr w:type="spellStart"/>
      <w:r>
        <w:t>elaboración</w:t>
      </w:r>
      <w:proofErr w:type="spellEnd"/>
      <w:r>
        <w:t xml:space="preserve">. Que </w:t>
      </w:r>
      <w:proofErr w:type="spellStart"/>
      <w:r>
        <w:t>información</w:t>
      </w:r>
      <w:proofErr w:type="spellEnd"/>
      <w:r>
        <w:t xml:space="preserve"> </w:t>
      </w:r>
      <w:proofErr w:type="spellStart"/>
      <w:r>
        <w:t>pretende</w:t>
      </w:r>
      <w:proofErr w:type="spellEnd"/>
      <w:r>
        <w:t xml:space="preserve"> </w:t>
      </w:r>
      <w:proofErr w:type="spellStart"/>
      <w:r>
        <w:t>abstraer</w:t>
      </w:r>
      <w:proofErr w:type="spellEnd"/>
      <w:r>
        <w:t>?</w:t>
      </w:r>
    </w:p>
  </w:comment>
  <w:comment w:id="341" w:author="Álvaro Gonzalez" w:date="2020-06-19T09:38:00Z" w:initials="ÁG">
    <w:p w14:paraId="029B25B0" w14:textId="204B6E3E" w:rsidR="0096131B" w:rsidRDefault="0096131B">
      <w:pPr>
        <w:pStyle w:val="Textocomentario"/>
      </w:pPr>
      <w:r>
        <w:rPr>
          <w:rStyle w:val="Refdecomentario"/>
        </w:rPr>
        <w:annotationRef/>
      </w:r>
      <w:r>
        <w:t xml:space="preserve">Se introduce el </w:t>
      </w:r>
      <w:proofErr w:type="spellStart"/>
      <w:r>
        <w:t>concepto</w:t>
      </w:r>
      <w:proofErr w:type="spellEnd"/>
      <w:r>
        <w:t xml:space="preserve"> de </w:t>
      </w:r>
      <w:proofErr w:type="spellStart"/>
      <w:r>
        <w:t>abstración</w:t>
      </w:r>
      <w:proofErr w:type="spellEnd"/>
      <w:r>
        <w:t xml:space="preserve"> de </w:t>
      </w:r>
      <w:proofErr w:type="spellStart"/>
      <w:r>
        <w:t>información</w:t>
      </w:r>
      <w:proofErr w:type="spellEnd"/>
      <w:r>
        <w:t xml:space="preserve">, y se </w:t>
      </w:r>
      <w:proofErr w:type="spellStart"/>
      <w:r>
        <w:t>aclara</w:t>
      </w:r>
      <w:proofErr w:type="spellEnd"/>
      <w:r>
        <w:t xml:space="preserve"> el por </w:t>
      </w:r>
      <w:proofErr w:type="spellStart"/>
      <w:r>
        <w:t>qué</w:t>
      </w:r>
      <w:proofErr w:type="spellEnd"/>
      <w:r>
        <w:t xml:space="preserve"> de </w:t>
      </w:r>
      <w:proofErr w:type="spellStart"/>
      <w:r>
        <w:t>esto</w:t>
      </w:r>
      <w:proofErr w:type="spellEnd"/>
    </w:p>
  </w:comment>
  <w:comment w:id="342" w:author="D" w:date="2020-06-09T18:04:00Z" w:initials="D">
    <w:p w14:paraId="66E816E1" w14:textId="77777777" w:rsidR="0096131B" w:rsidRDefault="0096131B">
      <w:pPr>
        <w:pStyle w:val="Textocomentario"/>
      </w:pPr>
      <w:r>
        <w:rPr>
          <w:rStyle w:val="Refdecomentario"/>
        </w:rPr>
        <w:annotationRef/>
      </w:r>
      <w:proofErr w:type="spellStart"/>
      <w:r>
        <w:t>Dicho</w:t>
      </w:r>
      <w:proofErr w:type="spellEnd"/>
      <w:r>
        <w:t xml:space="preserve"> de </w:t>
      </w:r>
      <w:proofErr w:type="spellStart"/>
      <w:r>
        <w:t>otra</w:t>
      </w:r>
      <w:proofErr w:type="spellEnd"/>
      <w:r>
        <w:t xml:space="preserve"> </w:t>
      </w:r>
      <w:proofErr w:type="spellStart"/>
      <w:r>
        <w:t>manera</w:t>
      </w:r>
      <w:proofErr w:type="spellEnd"/>
      <w:r>
        <w:t xml:space="preserve">, no </w:t>
      </w:r>
      <w:proofErr w:type="spellStart"/>
      <w:r>
        <w:t>está</w:t>
      </w:r>
      <w:proofErr w:type="spellEnd"/>
      <w:r>
        <w:t xml:space="preserve"> </w:t>
      </w:r>
      <w:proofErr w:type="spellStart"/>
      <w:r>
        <w:t>basado</w:t>
      </w:r>
      <w:proofErr w:type="spellEnd"/>
      <w:r>
        <w:t xml:space="preserve"> </w:t>
      </w:r>
      <w:proofErr w:type="spellStart"/>
      <w:r>
        <w:t>en</w:t>
      </w:r>
      <w:proofErr w:type="spellEnd"/>
      <w:r>
        <w:t xml:space="preserve"> algo que uno </w:t>
      </w:r>
      <w:proofErr w:type="spellStart"/>
      <w:r>
        <w:t>podría</w:t>
      </w:r>
      <w:proofErr w:type="spellEnd"/>
      <w:r>
        <w:t xml:space="preserve"> </w:t>
      </w:r>
      <w:proofErr w:type="spellStart"/>
      <w:r>
        <w:t>llamar</w:t>
      </w:r>
      <w:proofErr w:type="spellEnd"/>
      <w:r>
        <w:t xml:space="preserve"> principio, </w:t>
      </w:r>
      <w:proofErr w:type="spellStart"/>
      <w:r>
        <w:t>resumible</w:t>
      </w:r>
      <w:proofErr w:type="spellEnd"/>
      <w:r>
        <w:t xml:space="preserve"> y </w:t>
      </w:r>
      <w:proofErr w:type="spellStart"/>
      <w:r>
        <w:t>aplicable</w:t>
      </w:r>
      <w:proofErr w:type="spellEnd"/>
      <w:r>
        <w:t xml:space="preserve"> </w:t>
      </w:r>
      <w:proofErr w:type="spellStart"/>
      <w:r>
        <w:t>en</w:t>
      </w:r>
      <w:proofErr w:type="spellEnd"/>
      <w:r>
        <w:t xml:space="preserve"> </w:t>
      </w:r>
      <w:proofErr w:type="spellStart"/>
      <w:r>
        <w:t>unas</w:t>
      </w:r>
      <w:proofErr w:type="spellEnd"/>
      <w:r>
        <w:t xml:space="preserve"> </w:t>
      </w:r>
      <w:proofErr w:type="spellStart"/>
      <w:r>
        <w:t>solas</w:t>
      </w:r>
      <w:proofErr w:type="spellEnd"/>
      <w:r>
        <w:t xml:space="preserve"> </w:t>
      </w:r>
      <w:proofErr w:type="spellStart"/>
      <w:r>
        <w:t>frases</w:t>
      </w:r>
      <w:proofErr w:type="spellEnd"/>
      <w:r>
        <w:t>.</w:t>
      </w:r>
    </w:p>
  </w:comment>
  <w:comment w:id="343" w:author="Álvaro Gonzalez" w:date="2020-06-19T09:47:00Z" w:initials="ÁG">
    <w:p w14:paraId="2B9C0CC9" w14:textId="64D3D9B0" w:rsidR="0096131B" w:rsidRDefault="0096131B">
      <w:pPr>
        <w:pStyle w:val="Textocomentario"/>
      </w:pPr>
      <w:r>
        <w:rPr>
          <w:rStyle w:val="Refdecomentario"/>
        </w:rPr>
        <w:annotationRef/>
      </w:r>
      <w:proofErr w:type="spellStart"/>
      <w:r>
        <w:t>Eso</w:t>
      </w:r>
      <w:proofErr w:type="spellEnd"/>
      <w:r>
        <w:t xml:space="preserve"> es.</w:t>
      </w:r>
    </w:p>
  </w:comment>
  <w:comment w:id="344" w:author="D" w:date="2020-05-26T14:38:00Z" w:initials="D">
    <w:p w14:paraId="70C2A4C8" w14:textId="77777777" w:rsidR="0096131B" w:rsidRDefault="0096131B">
      <w:pPr>
        <w:pStyle w:val="Textocomentario"/>
      </w:pPr>
      <w:r>
        <w:rPr>
          <w:rStyle w:val="Refdecomentario"/>
        </w:rPr>
        <w:annotationRef/>
      </w:r>
      <w:proofErr w:type="spellStart"/>
      <w:r>
        <w:t>Otro</w:t>
      </w:r>
      <w:proofErr w:type="spellEnd"/>
      <w:r>
        <w:t xml:space="preserve"> es que el </w:t>
      </w:r>
      <w:proofErr w:type="spellStart"/>
      <w:r>
        <w:t>criterio</w:t>
      </w:r>
      <w:proofErr w:type="spellEnd"/>
      <w:r>
        <w:t xml:space="preserve"> </w:t>
      </w:r>
      <w:proofErr w:type="spellStart"/>
      <w:r>
        <w:t>detrás</w:t>
      </w:r>
      <w:proofErr w:type="spellEnd"/>
      <w:r>
        <w:t xml:space="preserve"> de </w:t>
      </w:r>
      <w:proofErr w:type="spellStart"/>
      <w:r>
        <w:t>su</w:t>
      </w:r>
      <w:proofErr w:type="spellEnd"/>
      <w:r>
        <w:t xml:space="preserve"> </w:t>
      </w:r>
      <w:proofErr w:type="spellStart"/>
      <w:r>
        <w:t>formación</w:t>
      </w:r>
      <w:proofErr w:type="spellEnd"/>
      <w:r>
        <w:t xml:space="preserve"> no es </w:t>
      </w:r>
      <w:proofErr w:type="spellStart"/>
      <w:r>
        <w:t>obvia</w:t>
      </w:r>
      <w:proofErr w:type="spellEnd"/>
      <w:r>
        <w:t>. Que es?</w:t>
      </w:r>
    </w:p>
    <w:p w14:paraId="76386DD6" w14:textId="77777777" w:rsidR="0096131B" w:rsidRDefault="0096131B">
      <w:pPr>
        <w:pStyle w:val="Textocomentario"/>
      </w:pPr>
    </w:p>
    <w:p w14:paraId="6DDA9B35" w14:textId="77777777" w:rsidR="0096131B" w:rsidRPr="009239E0" w:rsidRDefault="0096131B" w:rsidP="009239E0">
      <w:pPr>
        <w:pStyle w:val="Textocomentario"/>
        <w:ind w:left="284" w:firstLine="425"/>
        <w:rPr>
          <w:u w:val="single"/>
        </w:rPr>
      </w:pPr>
      <w:r>
        <w:t xml:space="preserve">Lo que has </w:t>
      </w:r>
      <w:proofErr w:type="spellStart"/>
      <w:r>
        <w:t>indicado</w:t>
      </w:r>
      <w:proofErr w:type="spellEnd"/>
      <w:r>
        <w:t xml:space="preserve"> es un </w:t>
      </w:r>
      <w:proofErr w:type="spellStart"/>
      <w:r>
        <w:t>criterio</w:t>
      </w:r>
      <w:proofErr w:type="spellEnd"/>
      <w:r>
        <w:t xml:space="preserve"> </w:t>
      </w:r>
      <w:proofErr w:type="spellStart"/>
      <w:r>
        <w:t>importante</w:t>
      </w:r>
      <w:proofErr w:type="spellEnd"/>
      <w:r>
        <w:t xml:space="preserve"> </w:t>
      </w:r>
      <w:proofErr w:type="spellStart"/>
      <w:r>
        <w:t>respecto</w:t>
      </w:r>
      <w:proofErr w:type="spellEnd"/>
      <w:r>
        <w:t xml:space="preserve"> al </w:t>
      </w:r>
      <w:proofErr w:type="spellStart"/>
      <w:r>
        <w:t>uso</w:t>
      </w:r>
      <w:proofErr w:type="spellEnd"/>
      <w:r>
        <w:t xml:space="preserve"> de la </w:t>
      </w:r>
      <w:proofErr w:type="spellStart"/>
      <w:r>
        <w:t>tabla</w:t>
      </w:r>
      <w:proofErr w:type="spellEnd"/>
      <w:r>
        <w:t xml:space="preserve"> </w:t>
      </w:r>
      <w:proofErr w:type="spellStart"/>
      <w:r>
        <w:t>resultante</w:t>
      </w:r>
      <w:proofErr w:type="spellEnd"/>
      <w:r>
        <w:t xml:space="preserve">. La </w:t>
      </w:r>
      <w:proofErr w:type="spellStart"/>
      <w:r>
        <w:t>falta</w:t>
      </w:r>
      <w:proofErr w:type="spellEnd"/>
      <w:r>
        <w:t xml:space="preserve"> de </w:t>
      </w:r>
      <w:proofErr w:type="spellStart"/>
      <w:r>
        <w:t>criterio</w:t>
      </w:r>
      <w:proofErr w:type="spellEnd"/>
      <w:r>
        <w:t xml:space="preserve"> </w:t>
      </w:r>
      <w:proofErr w:type="spellStart"/>
      <w:r>
        <w:t>obvio</w:t>
      </w:r>
      <w:proofErr w:type="spellEnd"/>
      <w:r>
        <w:t xml:space="preserve"> </w:t>
      </w:r>
      <w:proofErr w:type="spellStart"/>
      <w:r>
        <w:t>detrás</w:t>
      </w:r>
      <w:proofErr w:type="spellEnd"/>
      <w:r>
        <w:t xml:space="preserve"> </w:t>
      </w:r>
      <w:proofErr w:type="spellStart"/>
      <w:r>
        <w:t>hace</w:t>
      </w:r>
      <w:proofErr w:type="spellEnd"/>
      <w:r>
        <w:t xml:space="preserve"> que no hay una </w:t>
      </w:r>
      <w:proofErr w:type="spellStart"/>
      <w:r>
        <w:t>regla</w:t>
      </w:r>
      <w:proofErr w:type="spellEnd"/>
      <w:r>
        <w:t xml:space="preserve"> que </w:t>
      </w:r>
      <w:proofErr w:type="spellStart"/>
      <w:r>
        <w:t>facilita</w:t>
      </w:r>
      <w:proofErr w:type="spellEnd"/>
      <w:r>
        <w:t xml:space="preserve"> </w:t>
      </w:r>
      <w:proofErr w:type="spellStart"/>
      <w:r>
        <w:t>recordarlo</w:t>
      </w:r>
      <w:proofErr w:type="spellEnd"/>
    </w:p>
  </w:comment>
  <w:comment w:id="345" w:author="Álvaro Gonzalez" w:date="2020-06-19T09:47:00Z" w:initials="ÁG">
    <w:p w14:paraId="2E5320C3" w14:textId="5567AC07" w:rsidR="0096131B" w:rsidRDefault="0096131B">
      <w:pPr>
        <w:pStyle w:val="Textocomentario"/>
      </w:pPr>
      <w:r>
        <w:rPr>
          <w:rStyle w:val="Refdecomentario"/>
        </w:rPr>
        <w:annotationRef/>
      </w:r>
      <w:proofErr w:type="spellStart"/>
      <w:r>
        <w:t>Considera</w:t>
      </w:r>
      <w:proofErr w:type="spellEnd"/>
      <w:r>
        <w:t xml:space="preserve"> que Es </w:t>
      </w:r>
      <w:proofErr w:type="spellStart"/>
      <w:r>
        <w:t>necesario</w:t>
      </w:r>
      <w:proofErr w:type="spellEnd"/>
      <w:r>
        <w:t xml:space="preserve"> </w:t>
      </w:r>
      <w:proofErr w:type="spellStart"/>
      <w:r>
        <w:t>aprenderse</w:t>
      </w:r>
      <w:proofErr w:type="spellEnd"/>
      <w:r>
        <w:t xml:space="preserve"> la table </w:t>
      </w:r>
      <w:proofErr w:type="spellStart"/>
      <w:r>
        <w:t>como</w:t>
      </w:r>
      <w:proofErr w:type="spellEnd"/>
      <w:r>
        <w:t xml:space="preserve"> </w:t>
      </w:r>
      <w:proofErr w:type="spellStart"/>
      <w:r>
        <w:t>tal</w:t>
      </w:r>
      <w:proofErr w:type="spellEnd"/>
      <w:r>
        <w:t xml:space="preserve">, </w:t>
      </w:r>
      <w:proofErr w:type="spellStart"/>
      <w:r>
        <w:t>parece</w:t>
      </w:r>
      <w:proofErr w:type="spellEnd"/>
      <w:r>
        <w:t xml:space="preserve"> que no </w:t>
      </w:r>
      <w:proofErr w:type="spellStart"/>
      <w:r>
        <w:t>tiene</w:t>
      </w:r>
      <w:proofErr w:type="spellEnd"/>
      <w:r>
        <w:t xml:space="preserve"> un </w:t>
      </w:r>
      <w:proofErr w:type="spellStart"/>
      <w:r>
        <w:t>criterio</w:t>
      </w:r>
      <w:proofErr w:type="spellEnd"/>
      <w:r>
        <w:t xml:space="preserve"> </w:t>
      </w:r>
      <w:proofErr w:type="spellStart"/>
      <w:r>
        <w:t>detras</w:t>
      </w:r>
      <w:proofErr w:type="spellEnd"/>
      <w:r>
        <w:t xml:space="preserve"> de </w:t>
      </w:r>
      <w:proofErr w:type="spellStart"/>
      <w:r>
        <w:t>su</w:t>
      </w:r>
      <w:proofErr w:type="spellEnd"/>
      <w:r>
        <w:t xml:space="preserve"> </w:t>
      </w:r>
      <w:proofErr w:type="spellStart"/>
      <w:r>
        <w:t>formación</w:t>
      </w:r>
      <w:proofErr w:type="spellEnd"/>
      <w:r>
        <w:t>.</w:t>
      </w:r>
    </w:p>
  </w:comment>
  <w:comment w:id="346" w:author="D" w:date="2020-06-09T18:05:00Z" w:initials="D">
    <w:p w14:paraId="768132D1" w14:textId="77777777" w:rsidR="0096131B" w:rsidRDefault="0096131B">
      <w:pPr>
        <w:pStyle w:val="Textocomentario"/>
      </w:pPr>
      <w:r>
        <w:rPr>
          <w:rStyle w:val="Refdecomentario"/>
        </w:rPr>
        <w:annotationRef/>
      </w:r>
      <w:proofErr w:type="spellStart"/>
      <w:r>
        <w:t>Sustituiría</w:t>
      </w:r>
      <w:proofErr w:type="spellEnd"/>
      <w:r>
        <w:t xml:space="preserve"> las </w:t>
      </w:r>
      <w:proofErr w:type="spellStart"/>
      <w:r>
        <w:t>frases</w:t>
      </w:r>
      <w:proofErr w:type="spellEnd"/>
      <w:r>
        <w:t xml:space="preserve"> </w:t>
      </w:r>
      <w:proofErr w:type="spellStart"/>
      <w:r>
        <w:t>biográficas</w:t>
      </w:r>
      <w:proofErr w:type="spellEnd"/>
      <w:r>
        <w:t xml:space="preserve"> por </w:t>
      </w:r>
      <w:proofErr w:type="spellStart"/>
      <w:r>
        <w:t>citas</w:t>
      </w:r>
      <w:proofErr w:type="spellEnd"/>
      <w:r>
        <w:t xml:space="preserve"> a las </w:t>
      </w:r>
      <w:proofErr w:type="spellStart"/>
      <w:r>
        <w:t>referencias</w:t>
      </w:r>
      <w:proofErr w:type="spellEnd"/>
      <w:r>
        <w:t>.</w:t>
      </w:r>
    </w:p>
  </w:comment>
  <w:comment w:id="347" w:author="Álvaro Gonzalez" w:date="2020-06-19T09:55:00Z" w:initials="ÁG">
    <w:p w14:paraId="20E6A81E" w14:textId="77777777" w:rsidR="0096131B" w:rsidRDefault="0096131B">
      <w:pPr>
        <w:pStyle w:val="Textocomentario"/>
      </w:pPr>
      <w:r>
        <w:rPr>
          <w:rStyle w:val="Refdecomentario"/>
        </w:rPr>
        <w:annotationRef/>
      </w:r>
      <w:proofErr w:type="spellStart"/>
      <w:r>
        <w:t>Sustituido</w:t>
      </w:r>
      <w:proofErr w:type="spellEnd"/>
      <w:r>
        <w:t xml:space="preserve"> por una nota al pie y la </w:t>
      </w:r>
      <w:proofErr w:type="spellStart"/>
      <w:r>
        <w:t>referencia</w:t>
      </w:r>
      <w:proofErr w:type="spellEnd"/>
    </w:p>
    <w:p w14:paraId="61E158CB" w14:textId="1F4E7B8E" w:rsidR="0096131B" w:rsidRDefault="0096131B">
      <w:pPr>
        <w:pStyle w:val="Textocomentario"/>
      </w:pPr>
    </w:p>
  </w:comment>
  <w:comment w:id="352" w:author="dan" w:date="2020-01-21T16:27:00Z" w:initials="d">
    <w:p w14:paraId="558771C9" w14:textId="77777777" w:rsidR="0096131B" w:rsidRDefault="0096131B" w:rsidP="00707605">
      <w:pPr>
        <w:pStyle w:val="Textocomentario"/>
      </w:pPr>
      <w:r>
        <w:rPr>
          <w:rStyle w:val="Refdecomentario"/>
        </w:rPr>
        <w:annotationRef/>
      </w:r>
      <w:proofErr w:type="spellStart"/>
      <w:r>
        <w:t>Esta</w:t>
      </w:r>
      <w:proofErr w:type="spellEnd"/>
      <w:r>
        <w:t xml:space="preserve"> </w:t>
      </w:r>
      <w:proofErr w:type="spellStart"/>
      <w:r>
        <w:t>fórmula</w:t>
      </w:r>
      <w:proofErr w:type="spellEnd"/>
      <w:r>
        <w:t xml:space="preserve"> </w:t>
      </w:r>
      <w:proofErr w:type="spellStart"/>
      <w:r>
        <w:t>necesita</w:t>
      </w:r>
      <w:proofErr w:type="spellEnd"/>
      <w:r>
        <w:t xml:space="preserve"> </w:t>
      </w:r>
      <w:proofErr w:type="spellStart"/>
      <w:r>
        <w:t>más</w:t>
      </w:r>
      <w:proofErr w:type="spellEnd"/>
      <w:r>
        <w:t xml:space="preserve"> </w:t>
      </w:r>
      <w:proofErr w:type="spellStart"/>
      <w:r>
        <w:t>justificación</w:t>
      </w:r>
      <w:proofErr w:type="spellEnd"/>
      <w:r>
        <w:t xml:space="preserve">. De </w:t>
      </w:r>
      <w:proofErr w:type="spellStart"/>
      <w:r>
        <w:t>hecho</w:t>
      </w:r>
      <w:proofErr w:type="spellEnd"/>
      <w:r>
        <w:t xml:space="preserve">, </w:t>
      </w:r>
      <w:proofErr w:type="spellStart"/>
      <w:r>
        <w:t>sería</w:t>
      </w:r>
      <w:proofErr w:type="spellEnd"/>
      <w:r>
        <w:t xml:space="preserve"> una </w:t>
      </w:r>
      <w:proofErr w:type="spellStart"/>
      <w:r>
        <w:t>cosa</w:t>
      </w:r>
      <w:proofErr w:type="spellEnd"/>
      <w:r>
        <w:t xml:space="preserve"> </w:t>
      </w:r>
      <w:proofErr w:type="spellStart"/>
      <w:r>
        <w:t>interesante</w:t>
      </w:r>
      <w:proofErr w:type="spellEnd"/>
      <w:r>
        <w:t xml:space="preserve"> </w:t>
      </w:r>
      <w:proofErr w:type="spellStart"/>
      <w:r>
        <w:t>valorar</w:t>
      </w:r>
      <w:proofErr w:type="spellEnd"/>
      <w:r>
        <w:t xml:space="preserve"> </w:t>
      </w:r>
      <w:proofErr w:type="spellStart"/>
      <w:r>
        <w:t>mediante</w:t>
      </w:r>
      <w:proofErr w:type="spellEnd"/>
      <w:r>
        <w:t xml:space="preserve"> </w:t>
      </w:r>
      <w:proofErr w:type="spellStart"/>
      <w:r>
        <w:t>aprendizaje</w:t>
      </w:r>
      <w:proofErr w:type="spellEnd"/>
      <w:r>
        <w:t xml:space="preserve"> </w:t>
      </w:r>
      <w:proofErr w:type="spellStart"/>
      <w:r>
        <w:t>automatizado</w:t>
      </w:r>
      <w:proofErr w:type="spellEnd"/>
      <w:r>
        <w:t xml:space="preserve"> – </w:t>
      </w:r>
      <w:proofErr w:type="spellStart"/>
      <w:r>
        <w:t>como</w:t>
      </w:r>
      <w:proofErr w:type="spellEnd"/>
      <w:r>
        <w:t xml:space="preserve"> </w:t>
      </w:r>
      <w:proofErr w:type="spellStart"/>
      <w:r>
        <w:t>depende</w:t>
      </w:r>
      <w:proofErr w:type="spellEnd"/>
      <w:r>
        <w:t xml:space="preserve"> el </w:t>
      </w:r>
      <w:proofErr w:type="spellStart"/>
      <w:r>
        <w:t>resultado</w:t>
      </w:r>
      <w:proofErr w:type="spellEnd"/>
      <w:r>
        <w:t xml:space="preserve"> de </w:t>
      </w:r>
      <w:proofErr w:type="spellStart"/>
      <w:r>
        <w:t>variar</w:t>
      </w:r>
      <w:proofErr w:type="spellEnd"/>
      <w:r>
        <w:t xml:space="preserve"> las </w:t>
      </w:r>
      <w:proofErr w:type="spellStart"/>
      <w:r>
        <w:t>puntuaciones</w:t>
      </w:r>
      <w:proofErr w:type="spellEnd"/>
      <w:r>
        <w:t xml:space="preserve"> – es un </w:t>
      </w:r>
      <w:proofErr w:type="spellStart"/>
      <w:r>
        <w:t>esquema</w:t>
      </w:r>
      <w:proofErr w:type="spellEnd"/>
      <w:r>
        <w:t xml:space="preserve"> </w:t>
      </w:r>
      <w:proofErr w:type="spellStart"/>
      <w:r>
        <w:t>robusto</w:t>
      </w:r>
      <w:proofErr w:type="spellEnd"/>
      <w:r>
        <w:t>?</w:t>
      </w:r>
    </w:p>
  </w:comment>
  <w:comment w:id="353" w:author="Álvaro Gonzalez" w:date="2020-05-19T04:03:00Z" w:initials="ÁG">
    <w:p w14:paraId="48252195" w14:textId="3C83C857" w:rsidR="0096131B" w:rsidRDefault="0096131B" w:rsidP="00707605">
      <w:pPr>
        <w:pStyle w:val="Textocomentario"/>
      </w:pPr>
      <w:r>
        <w:rPr>
          <w:rStyle w:val="Refdecomentario"/>
        </w:rPr>
        <w:annotationRef/>
      </w:r>
      <w:proofErr w:type="spellStart"/>
      <w:r>
        <w:t>Esta</w:t>
      </w:r>
      <w:proofErr w:type="spellEnd"/>
      <w:r>
        <w:t xml:space="preserve"> </w:t>
      </w:r>
      <w:proofErr w:type="spellStart"/>
      <w:r>
        <w:t>fórmula</w:t>
      </w:r>
      <w:proofErr w:type="spellEnd"/>
      <w:r>
        <w:t xml:space="preserve"> es una forma de </w:t>
      </w:r>
      <w:proofErr w:type="spellStart"/>
      <w:r>
        <w:t>simplificar</w:t>
      </w:r>
      <w:proofErr w:type="spellEnd"/>
      <w:r>
        <w:t xml:space="preserve"> </w:t>
      </w:r>
      <w:proofErr w:type="spellStart"/>
      <w:r>
        <w:t>Sklansky</w:t>
      </w:r>
      <w:proofErr w:type="spellEnd"/>
      <w:r>
        <w:t xml:space="preserve"> </w:t>
      </w:r>
      <w:proofErr w:type="spellStart"/>
      <w:r>
        <w:t>Malmuth</w:t>
      </w:r>
      <w:proofErr w:type="spellEnd"/>
      <w:r>
        <w:t xml:space="preserve"> </w:t>
      </w:r>
      <w:proofErr w:type="spellStart"/>
      <w:r>
        <w:t>creada</w:t>
      </w:r>
      <w:proofErr w:type="spellEnd"/>
      <w:r>
        <w:t xml:space="preserve"> por Chen y Krieger. He </w:t>
      </w:r>
      <w:proofErr w:type="spellStart"/>
      <w:r>
        <w:t>estado</w:t>
      </w:r>
      <w:proofErr w:type="spellEnd"/>
      <w:r>
        <w:t xml:space="preserve"> </w:t>
      </w:r>
      <w:proofErr w:type="spellStart"/>
      <w:r>
        <w:t>buscando</w:t>
      </w:r>
      <w:proofErr w:type="spellEnd"/>
      <w:r>
        <w:t xml:space="preserve"> la </w:t>
      </w:r>
      <w:proofErr w:type="spellStart"/>
      <w:r>
        <w:t>referencia</w:t>
      </w:r>
      <w:proofErr w:type="spellEnd"/>
      <w:r>
        <w:t xml:space="preserve"> dentro del </w:t>
      </w:r>
      <w:proofErr w:type="spellStart"/>
      <w:r>
        <w:t>grupo</w:t>
      </w:r>
      <w:proofErr w:type="spellEnd"/>
      <w:r>
        <w:t xml:space="preserve"> de </w:t>
      </w:r>
      <w:proofErr w:type="spellStart"/>
      <w:proofErr w:type="gramStart"/>
      <w:r>
        <w:t>rec.gambling</w:t>
      </w:r>
      <w:proofErr w:type="gramEnd"/>
      <w:r>
        <w:t>.póker</w:t>
      </w:r>
      <w:proofErr w:type="spellEnd"/>
      <w:r>
        <w:t xml:space="preserve"> y no he </w:t>
      </w:r>
      <w:proofErr w:type="spellStart"/>
      <w:r>
        <w:t>encontrado</w:t>
      </w:r>
      <w:proofErr w:type="spellEnd"/>
      <w:r>
        <w:t xml:space="preserve"> la </w:t>
      </w:r>
      <w:proofErr w:type="spellStart"/>
      <w:r>
        <w:t>explicación</w:t>
      </w:r>
      <w:proofErr w:type="spellEnd"/>
      <w:r>
        <w:t xml:space="preserve"> de Chen de por </w:t>
      </w:r>
      <w:proofErr w:type="spellStart"/>
      <w:r>
        <w:t>qué</w:t>
      </w:r>
      <w:proofErr w:type="spellEnd"/>
      <w:r>
        <w:t xml:space="preserve"> </w:t>
      </w:r>
      <w:proofErr w:type="spellStart"/>
      <w:r>
        <w:t>hizo</w:t>
      </w:r>
      <w:proofErr w:type="spellEnd"/>
      <w:r>
        <w:t xml:space="preserve"> </w:t>
      </w:r>
      <w:proofErr w:type="spellStart"/>
      <w:r>
        <w:t>esta</w:t>
      </w:r>
      <w:proofErr w:type="spellEnd"/>
      <w:r>
        <w:t xml:space="preserve"> </w:t>
      </w:r>
      <w:proofErr w:type="spellStart"/>
      <w:r>
        <w:t>fórmula</w:t>
      </w:r>
      <w:proofErr w:type="spellEnd"/>
      <w:r>
        <w:t xml:space="preserve">. Lo poco que he </w:t>
      </w:r>
      <w:proofErr w:type="spellStart"/>
      <w:r>
        <w:t>encontrado</w:t>
      </w:r>
      <w:proofErr w:type="spellEnd"/>
      <w:r>
        <w:t xml:space="preserve"> es que </w:t>
      </w:r>
      <w:proofErr w:type="spellStart"/>
      <w:r>
        <w:t>esta</w:t>
      </w:r>
      <w:proofErr w:type="spellEnd"/>
      <w:r>
        <w:t xml:space="preserve"> </w:t>
      </w:r>
      <w:proofErr w:type="spellStart"/>
      <w:r>
        <w:t>fórmula</w:t>
      </w:r>
      <w:proofErr w:type="spellEnd"/>
      <w:r>
        <w:t xml:space="preserve"> es la </w:t>
      </w:r>
      <w:proofErr w:type="spellStart"/>
      <w:r>
        <w:t>respuesta</w:t>
      </w:r>
      <w:proofErr w:type="spellEnd"/>
      <w:r>
        <w:t xml:space="preserve"> a un </w:t>
      </w:r>
      <w:proofErr w:type="spellStart"/>
      <w:r>
        <w:t>articulo</w:t>
      </w:r>
      <w:proofErr w:type="spellEnd"/>
      <w:r>
        <w:t xml:space="preserve"> de Krieger de la </w:t>
      </w:r>
      <w:proofErr w:type="spellStart"/>
      <w:r>
        <w:t>dificultad</w:t>
      </w:r>
      <w:proofErr w:type="spellEnd"/>
      <w:r>
        <w:t xml:space="preserve"> de los </w:t>
      </w:r>
      <w:proofErr w:type="spellStart"/>
      <w:r>
        <w:t>jugadores</w:t>
      </w:r>
      <w:proofErr w:type="spellEnd"/>
      <w:r>
        <w:t xml:space="preserve"> </w:t>
      </w:r>
      <w:proofErr w:type="spellStart"/>
      <w:r>
        <w:t>novatos</w:t>
      </w:r>
      <w:proofErr w:type="spellEnd"/>
      <w:r>
        <w:t xml:space="preserve"> de </w:t>
      </w:r>
      <w:proofErr w:type="spellStart"/>
      <w:r>
        <w:t>memorizar</w:t>
      </w:r>
      <w:proofErr w:type="spellEnd"/>
      <w:r>
        <w:t xml:space="preserve"> </w:t>
      </w:r>
      <w:proofErr w:type="spellStart"/>
      <w:r>
        <w:t>Sklansky</w:t>
      </w:r>
      <w:proofErr w:type="spellEnd"/>
      <w:r>
        <w:t xml:space="preserve"> </w:t>
      </w:r>
      <w:proofErr w:type="spellStart"/>
      <w:r>
        <w:t>Malmuth</w:t>
      </w:r>
      <w:proofErr w:type="spellEnd"/>
      <w:r>
        <w:t>.</w:t>
      </w:r>
      <w:r>
        <w:br/>
        <w:t xml:space="preserve">La </w:t>
      </w:r>
      <w:proofErr w:type="spellStart"/>
      <w:r>
        <w:t>robustez</w:t>
      </w:r>
      <w:proofErr w:type="spellEnd"/>
      <w:r>
        <w:t xml:space="preserve"> del </w:t>
      </w:r>
      <w:proofErr w:type="spellStart"/>
      <w:r>
        <w:t>esquema</w:t>
      </w:r>
      <w:proofErr w:type="spellEnd"/>
      <w:r>
        <w:t xml:space="preserve"> de la </w:t>
      </w:r>
      <w:proofErr w:type="spellStart"/>
      <w:r>
        <w:t>fórmula</w:t>
      </w:r>
      <w:proofErr w:type="spellEnd"/>
      <w:r>
        <w:t xml:space="preserve"> de </w:t>
      </w:r>
      <w:proofErr w:type="spellStart"/>
      <w:r>
        <w:t>chen</w:t>
      </w:r>
      <w:proofErr w:type="spellEnd"/>
      <w:r>
        <w:t xml:space="preserve">, </w:t>
      </w:r>
      <w:proofErr w:type="spellStart"/>
      <w:r>
        <w:t>incluso</w:t>
      </w:r>
      <w:proofErr w:type="spellEnd"/>
      <w:r>
        <w:t xml:space="preserve"> de la </w:t>
      </w:r>
      <w:proofErr w:type="spellStart"/>
      <w:r>
        <w:t>tabla</w:t>
      </w:r>
      <w:proofErr w:type="spellEnd"/>
      <w:r>
        <w:t xml:space="preserve"> de </w:t>
      </w:r>
      <w:proofErr w:type="spellStart"/>
      <w:r>
        <w:t>SklanskyMalmuth</w:t>
      </w:r>
      <w:proofErr w:type="spellEnd"/>
      <w:r>
        <w:t xml:space="preserve">, es un </w:t>
      </w:r>
      <w:proofErr w:type="spellStart"/>
      <w:r>
        <w:t>buen</w:t>
      </w:r>
      <w:proofErr w:type="spellEnd"/>
      <w:r>
        <w:t xml:space="preserve"> </w:t>
      </w:r>
      <w:proofErr w:type="spellStart"/>
      <w:r>
        <w:t>tema</w:t>
      </w:r>
      <w:proofErr w:type="spellEnd"/>
      <w:r>
        <w:t xml:space="preserve"> </w:t>
      </w:r>
      <w:proofErr w:type="spellStart"/>
      <w:r>
        <w:t>sobre</w:t>
      </w:r>
      <w:proofErr w:type="spellEnd"/>
      <w:r>
        <w:t xml:space="preserve"> el que </w:t>
      </w:r>
      <w:proofErr w:type="spellStart"/>
      <w:r>
        <w:t>reflexionar</w:t>
      </w:r>
      <w:proofErr w:type="spellEnd"/>
      <w:r>
        <w:t xml:space="preserve"> </w:t>
      </w:r>
      <w:proofErr w:type="spellStart"/>
      <w:r>
        <w:t>en</w:t>
      </w:r>
      <w:proofErr w:type="spellEnd"/>
      <w:r>
        <w:t xml:space="preserve"> las </w:t>
      </w:r>
      <w:proofErr w:type="spellStart"/>
      <w:r>
        <w:t>conclusiones</w:t>
      </w:r>
      <w:proofErr w:type="spellEnd"/>
    </w:p>
  </w:comment>
  <w:comment w:id="354" w:author="D" w:date="2020-06-09T18:08:00Z" w:initials="D">
    <w:p w14:paraId="53862ABE" w14:textId="77777777" w:rsidR="0096131B" w:rsidRDefault="0096131B">
      <w:pPr>
        <w:pStyle w:val="Textocomentario"/>
      </w:pPr>
      <w:r>
        <w:rPr>
          <w:rStyle w:val="Refdecomentario"/>
        </w:rPr>
        <w:annotationRef/>
      </w:r>
      <w:r>
        <w:t xml:space="preserve">Creo que </w:t>
      </w:r>
      <w:proofErr w:type="spellStart"/>
      <w:r>
        <w:t>hacen</w:t>
      </w:r>
      <w:proofErr w:type="spellEnd"/>
      <w:r>
        <w:t xml:space="preserve"> </w:t>
      </w:r>
      <w:proofErr w:type="spellStart"/>
      <w:r>
        <w:t>falta</w:t>
      </w:r>
      <w:proofErr w:type="spellEnd"/>
      <w:r>
        <w:t xml:space="preserve"> </w:t>
      </w:r>
      <w:proofErr w:type="spellStart"/>
      <w:r>
        <w:t>unas</w:t>
      </w:r>
      <w:proofErr w:type="spellEnd"/>
      <w:r>
        <w:t xml:space="preserve"> palabras </w:t>
      </w:r>
      <w:proofErr w:type="spellStart"/>
      <w:r>
        <w:t>sobre</w:t>
      </w:r>
      <w:proofErr w:type="spellEnd"/>
      <w:r>
        <w:t xml:space="preserve"> "scoring rules". Se </w:t>
      </w:r>
      <w:proofErr w:type="spellStart"/>
      <w:r>
        <w:t>usan</w:t>
      </w:r>
      <w:proofErr w:type="spellEnd"/>
      <w:r>
        <w:t xml:space="preserve"> ideas </w:t>
      </w:r>
      <w:proofErr w:type="spellStart"/>
      <w:r>
        <w:t>parecidas</w:t>
      </w:r>
      <w:proofErr w:type="spellEnd"/>
      <w:r>
        <w:t xml:space="preserve"> </w:t>
      </w:r>
      <w:proofErr w:type="spellStart"/>
      <w:r>
        <w:t>en</w:t>
      </w:r>
      <w:proofErr w:type="spellEnd"/>
      <w:r>
        <w:t xml:space="preserve"> el </w:t>
      </w:r>
      <w:proofErr w:type="spellStart"/>
      <w:r>
        <w:t>diagnostico</w:t>
      </w:r>
      <w:proofErr w:type="spellEnd"/>
      <w:r>
        <w:t xml:space="preserve"> </w:t>
      </w:r>
      <w:proofErr w:type="spellStart"/>
      <w:r>
        <w:t>médico</w:t>
      </w:r>
      <w:proofErr w:type="spellEnd"/>
      <w:r>
        <w:t xml:space="preserve">. </w:t>
      </w:r>
      <w:proofErr w:type="spellStart"/>
      <w:r>
        <w:t>Presente</w:t>
      </w:r>
      <w:proofErr w:type="spellEnd"/>
      <w:r>
        <w:t xml:space="preserve"> un </w:t>
      </w:r>
      <w:proofErr w:type="spellStart"/>
      <w:r>
        <w:t>paciente</w:t>
      </w:r>
      <w:proofErr w:type="spellEnd"/>
      <w:r>
        <w:t xml:space="preserve"> con </w:t>
      </w:r>
      <w:proofErr w:type="spellStart"/>
      <w:r>
        <w:t>sintomas</w:t>
      </w:r>
      <w:proofErr w:type="spellEnd"/>
      <w:r>
        <w:t xml:space="preserve"> de que le </w:t>
      </w:r>
      <w:proofErr w:type="spellStart"/>
      <w:r>
        <w:t>falle</w:t>
      </w:r>
      <w:proofErr w:type="spellEnd"/>
      <w:r>
        <w:t xml:space="preserve"> el </w:t>
      </w:r>
      <w:proofErr w:type="spellStart"/>
      <w:r>
        <w:t>higado</w:t>
      </w:r>
      <w:proofErr w:type="spellEnd"/>
      <w:r>
        <w:t xml:space="preserve">. Hay </w:t>
      </w:r>
      <w:proofErr w:type="spellStart"/>
      <w:r>
        <w:t>varios</w:t>
      </w:r>
      <w:proofErr w:type="spellEnd"/>
      <w:r>
        <w:t xml:space="preserve"> </w:t>
      </w:r>
      <w:proofErr w:type="spellStart"/>
      <w:r>
        <w:t>esquemas</w:t>
      </w:r>
      <w:proofErr w:type="spellEnd"/>
      <w:r>
        <w:t xml:space="preserve"> para </w:t>
      </w:r>
      <w:proofErr w:type="spellStart"/>
      <w:r>
        <w:t>puntuar</w:t>
      </w:r>
      <w:proofErr w:type="spellEnd"/>
      <w:r>
        <w:t xml:space="preserve"> las </w:t>
      </w:r>
      <w:proofErr w:type="spellStart"/>
      <w:r>
        <w:t>sintomas</w:t>
      </w:r>
      <w:proofErr w:type="spellEnd"/>
      <w:r>
        <w:t xml:space="preserve"> que </w:t>
      </w:r>
      <w:proofErr w:type="spellStart"/>
      <w:r>
        <w:t>sirven</w:t>
      </w:r>
      <w:proofErr w:type="spellEnd"/>
      <w:r>
        <w:t xml:space="preserve"> para </w:t>
      </w:r>
      <w:proofErr w:type="spellStart"/>
      <w:r>
        <w:t>predecir</w:t>
      </w:r>
      <w:proofErr w:type="spellEnd"/>
      <w:r>
        <w:t xml:space="preserve"> la </w:t>
      </w:r>
      <w:proofErr w:type="spellStart"/>
      <w:r>
        <w:t>evolución</w:t>
      </w:r>
      <w:proofErr w:type="spellEnd"/>
      <w:r>
        <w:t xml:space="preserve">, por </w:t>
      </w:r>
      <w:proofErr w:type="spellStart"/>
      <w:r>
        <w:t>ejemplo</w:t>
      </w:r>
      <w:proofErr w:type="spellEnd"/>
      <w:r>
        <w:t xml:space="preserve"> la </w:t>
      </w:r>
      <w:proofErr w:type="spellStart"/>
      <w:r>
        <w:t>necesidad</w:t>
      </w:r>
      <w:proofErr w:type="spellEnd"/>
      <w:r>
        <w:t xml:space="preserve"> de un </w:t>
      </w:r>
      <w:proofErr w:type="spellStart"/>
      <w:r>
        <w:t>transplante</w:t>
      </w:r>
      <w:proofErr w:type="spellEnd"/>
      <w:r>
        <w:t xml:space="preserve"> (uno se llama MELD, por </w:t>
      </w:r>
      <w:proofErr w:type="spellStart"/>
      <w:r>
        <w:t>ejemplo</w:t>
      </w:r>
      <w:proofErr w:type="spellEnd"/>
      <w:r>
        <w:t xml:space="preserve">). Al </w:t>
      </w:r>
      <w:proofErr w:type="spellStart"/>
      <w:r>
        <w:t>fondo</w:t>
      </w:r>
      <w:proofErr w:type="spellEnd"/>
      <w:r>
        <w:t xml:space="preserve"> la idea es la </w:t>
      </w:r>
      <w:proofErr w:type="spellStart"/>
      <w:r>
        <w:t>misma</w:t>
      </w:r>
      <w:proofErr w:type="spellEnd"/>
      <w:r>
        <w:t xml:space="preserve">. Es </w:t>
      </w:r>
      <w:proofErr w:type="spellStart"/>
      <w:r>
        <w:t>abstraer</w:t>
      </w:r>
      <w:proofErr w:type="spellEnd"/>
      <w:r>
        <w:t xml:space="preserve"> de las </w:t>
      </w:r>
      <w:proofErr w:type="spellStart"/>
      <w:r>
        <w:t>observaciones</w:t>
      </w:r>
      <w:proofErr w:type="spellEnd"/>
      <w:r>
        <w:t xml:space="preserve"> y </w:t>
      </w:r>
      <w:proofErr w:type="spellStart"/>
      <w:r>
        <w:t>sustituirlas</w:t>
      </w:r>
      <w:proofErr w:type="spellEnd"/>
      <w:r>
        <w:t xml:space="preserve"> por una </w:t>
      </w:r>
      <w:proofErr w:type="spellStart"/>
      <w:r>
        <w:t>regla</w:t>
      </w:r>
      <w:proofErr w:type="spellEnd"/>
      <w:r>
        <w:t xml:space="preserve"> </w:t>
      </w:r>
      <w:proofErr w:type="spellStart"/>
      <w:r>
        <w:t>sencilla</w:t>
      </w:r>
      <w:proofErr w:type="spellEnd"/>
      <w:r>
        <w:t xml:space="preserve">. </w:t>
      </w:r>
      <w:proofErr w:type="spellStart"/>
      <w:r>
        <w:t>Luego</w:t>
      </w:r>
      <w:proofErr w:type="spellEnd"/>
      <w:r>
        <w:t xml:space="preserve"> hay que </w:t>
      </w:r>
      <w:proofErr w:type="spellStart"/>
      <w:r>
        <w:t>valorar</w:t>
      </w:r>
      <w:proofErr w:type="spellEnd"/>
      <w:r>
        <w:t xml:space="preserve"> </w:t>
      </w:r>
      <w:proofErr w:type="spellStart"/>
      <w:r>
        <w:t>si</w:t>
      </w:r>
      <w:proofErr w:type="spellEnd"/>
      <w:r>
        <w:t xml:space="preserve"> </w:t>
      </w:r>
      <w:proofErr w:type="spellStart"/>
      <w:r>
        <w:t>realmente</w:t>
      </w:r>
      <w:proofErr w:type="spellEnd"/>
      <w:r>
        <w:t xml:space="preserve"> </w:t>
      </w:r>
      <w:proofErr w:type="spellStart"/>
      <w:r>
        <w:t>funciona</w:t>
      </w:r>
      <w:proofErr w:type="spellEnd"/>
      <w:r>
        <w:t xml:space="preserve"> el </w:t>
      </w:r>
      <w:proofErr w:type="spellStart"/>
      <w:r>
        <w:t>esquema</w:t>
      </w:r>
      <w:proofErr w:type="spellEnd"/>
      <w:r>
        <w:t xml:space="preserve"> - que es </w:t>
      </w:r>
      <w:proofErr w:type="spellStart"/>
      <w:r>
        <w:t>precisamente</w:t>
      </w:r>
      <w:proofErr w:type="spellEnd"/>
      <w:r>
        <w:t xml:space="preserve"> lo que </w:t>
      </w:r>
      <w:proofErr w:type="spellStart"/>
      <w:r>
        <w:t>planteas</w:t>
      </w:r>
      <w:proofErr w:type="spellEnd"/>
      <w:r>
        <w:t xml:space="preserve"> </w:t>
      </w:r>
      <w:proofErr w:type="spellStart"/>
      <w:r>
        <w:t>en</w:t>
      </w:r>
      <w:proofErr w:type="spellEnd"/>
      <w:r>
        <w:t xml:space="preserve"> </w:t>
      </w:r>
      <w:proofErr w:type="spellStart"/>
      <w:r>
        <w:t>parte</w:t>
      </w:r>
      <w:proofErr w:type="spellEnd"/>
      <w:r>
        <w:t>.</w:t>
      </w:r>
    </w:p>
  </w:comment>
  <w:comment w:id="355" w:author="Álvaro Gonzalez" w:date="2020-06-19T10:27:00Z" w:initials="ÁG">
    <w:p w14:paraId="30791707" w14:textId="2345A4A3" w:rsidR="0096131B" w:rsidRDefault="0096131B">
      <w:pPr>
        <w:pStyle w:val="Textocomentario"/>
      </w:pPr>
      <w:r>
        <w:rPr>
          <w:rStyle w:val="Refdecomentario"/>
        </w:rPr>
        <w:annotationRef/>
      </w:r>
      <w:r>
        <w:t xml:space="preserve">Se </w:t>
      </w:r>
      <w:proofErr w:type="spellStart"/>
      <w:r>
        <w:t>añaden</w:t>
      </w:r>
      <w:proofErr w:type="spellEnd"/>
      <w:r>
        <w:t xml:space="preserve"> </w:t>
      </w:r>
      <w:proofErr w:type="spellStart"/>
      <w:r>
        <w:t>algunas</w:t>
      </w:r>
      <w:proofErr w:type="spellEnd"/>
      <w:r>
        <w:t xml:space="preserve"> palabras </w:t>
      </w:r>
      <w:proofErr w:type="spellStart"/>
      <w:r>
        <w:t>sobre</w:t>
      </w:r>
      <w:proofErr w:type="spellEnd"/>
      <w:r>
        <w:t xml:space="preserve"> scoring rules al final de </w:t>
      </w:r>
      <w:proofErr w:type="spellStart"/>
      <w:r>
        <w:t>este</w:t>
      </w:r>
      <w:proofErr w:type="spellEnd"/>
      <w:r>
        <w:t xml:space="preserve"> </w:t>
      </w:r>
      <w:proofErr w:type="spellStart"/>
      <w:r>
        <w:t>apartado</w:t>
      </w:r>
      <w:proofErr w:type="spellEnd"/>
      <w:r>
        <w:t>.</w:t>
      </w:r>
    </w:p>
  </w:comment>
  <w:comment w:id="357" w:author="dan" w:date="2020-01-21T16:28:00Z" w:initials="d">
    <w:p w14:paraId="5D229E27" w14:textId="77777777" w:rsidR="0096131B" w:rsidRDefault="0096131B" w:rsidP="00707605">
      <w:pPr>
        <w:pStyle w:val="Textocomentario"/>
      </w:pPr>
      <w:r>
        <w:rPr>
          <w:rStyle w:val="Refdecomentario"/>
        </w:rPr>
        <w:annotationRef/>
      </w:r>
      <w:proofErr w:type="spellStart"/>
      <w:r>
        <w:t>Esta</w:t>
      </w:r>
      <w:proofErr w:type="spellEnd"/>
      <w:r>
        <w:t xml:space="preserve"> </w:t>
      </w:r>
      <w:proofErr w:type="spellStart"/>
      <w:r>
        <w:t>confección</w:t>
      </w:r>
      <w:proofErr w:type="spellEnd"/>
      <w:r>
        <w:t xml:space="preserve"> es </w:t>
      </w:r>
      <w:proofErr w:type="spellStart"/>
      <w:r>
        <w:t>tu</w:t>
      </w:r>
      <w:proofErr w:type="spellEnd"/>
      <w:r>
        <w:t xml:space="preserve"> idea </w:t>
      </w:r>
      <w:proofErr w:type="spellStart"/>
      <w:r>
        <w:t>o</w:t>
      </w:r>
      <w:proofErr w:type="spellEnd"/>
      <w:r>
        <w:t xml:space="preserve"> lo </w:t>
      </w:r>
      <w:proofErr w:type="spellStart"/>
      <w:r>
        <w:t>sacas</w:t>
      </w:r>
      <w:proofErr w:type="spellEnd"/>
      <w:r>
        <w:t xml:space="preserve"> de </w:t>
      </w:r>
      <w:proofErr w:type="spellStart"/>
      <w:r>
        <w:t>algún</w:t>
      </w:r>
      <w:proofErr w:type="spellEnd"/>
      <w:r>
        <w:t xml:space="preserve"> </w:t>
      </w:r>
      <w:proofErr w:type="spellStart"/>
      <w:r>
        <w:t>fuente</w:t>
      </w:r>
      <w:proofErr w:type="spellEnd"/>
      <w:r>
        <w:t>?</w:t>
      </w:r>
    </w:p>
  </w:comment>
  <w:comment w:id="358" w:author="Álvaro Gonzalez" w:date="2020-05-15T15:32:00Z" w:initials="ÁG">
    <w:p w14:paraId="141A23EC" w14:textId="77777777" w:rsidR="0096131B" w:rsidRDefault="0096131B" w:rsidP="00707605">
      <w:pPr>
        <w:pStyle w:val="Textocomentario"/>
      </w:pPr>
      <w:r>
        <w:rPr>
          <w:rStyle w:val="Refdecomentario"/>
        </w:rPr>
        <w:annotationRef/>
      </w:r>
      <w:proofErr w:type="spellStart"/>
      <w:r>
        <w:t>Esta</w:t>
      </w:r>
      <w:proofErr w:type="spellEnd"/>
      <w:r>
        <w:t xml:space="preserve"> </w:t>
      </w:r>
      <w:proofErr w:type="spellStart"/>
      <w:r>
        <w:t>confección</w:t>
      </w:r>
      <w:proofErr w:type="spellEnd"/>
      <w:r>
        <w:t xml:space="preserve"> es idea </w:t>
      </w:r>
      <w:proofErr w:type="spellStart"/>
      <w:r>
        <w:t>mia</w:t>
      </w:r>
      <w:proofErr w:type="spellEnd"/>
      <w:r>
        <w:t xml:space="preserve">, se </w:t>
      </w:r>
      <w:proofErr w:type="spellStart"/>
      <w:r>
        <w:t>aclara</w:t>
      </w:r>
      <w:proofErr w:type="spellEnd"/>
      <w:r>
        <w:t xml:space="preserve"> </w:t>
      </w:r>
      <w:proofErr w:type="spellStart"/>
      <w:r>
        <w:t>esto</w:t>
      </w:r>
      <w:proofErr w:type="spellEnd"/>
    </w:p>
  </w:comment>
  <w:comment w:id="368" w:author="D" w:date="2020-06-09T18:09:00Z" w:initials="D">
    <w:p w14:paraId="49E0E1D6" w14:textId="77777777" w:rsidR="0096131B" w:rsidRDefault="0096131B">
      <w:pPr>
        <w:pStyle w:val="Textocomentario"/>
      </w:pPr>
      <w:r>
        <w:rPr>
          <w:rStyle w:val="Refdecomentario"/>
        </w:rPr>
        <w:annotationRef/>
      </w:r>
      <w:r>
        <w:t xml:space="preserve">Es </w:t>
      </w:r>
      <w:proofErr w:type="spellStart"/>
      <w:r>
        <w:t>posible</w:t>
      </w:r>
      <w:proofErr w:type="spellEnd"/>
      <w:r>
        <w:t xml:space="preserve"> que 2.4 </w:t>
      </w:r>
      <w:proofErr w:type="spellStart"/>
      <w:r>
        <w:t>debería</w:t>
      </w:r>
      <w:proofErr w:type="spellEnd"/>
      <w:r>
        <w:t xml:space="preserve"> </w:t>
      </w:r>
      <w:proofErr w:type="spellStart"/>
      <w:r>
        <w:t>venir</w:t>
      </w:r>
      <w:proofErr w:type="spellEnd"/>
      <w:r>
        <w:t xml:space="preserve"> antes que 2.3. Que la </w:t>
      </w:r>
      <w:proofErr w:type="spellStart"/>
      <w:r>
        <w:t>materia</w:t>
      </w:r>
      <w:proofErr w:type="spellEnd"/>
      <w:r>
        <w:t xml:space="preserve"> de 2.3 </w:t>
      </w:r>
      <w:proofErr w:type="spellStart"/>
      <w:r>
        <w:t>contestas</w:t>
      </w:r>
      <w:proofErr w:type="spellEnd"/>
      <w:r>
        <w:t xml:space="preserve"> a las </w:t>
      </w:r>
      <w:proofErr w:type="spellStart"/>
      <w:r>
        <w:t>necesidades</w:t>
      </w:r>
      <w:proofErr w:type="spellEnd"/>
      <w:r>
        <w:t xml:space="preserve"> de la 2.4. </w:t>
      </w:r>
      <w:proofErr w:type="spellStart"/>
      <w:r>
        <w:t>Piensalo</w:t>
      </w:r>
      <w:proofErr w:type="spellEnd"/>
      <w:r>
        <w:t xml:space="preserve"> al </w:t>
      </w:r>
      <w:proofErr w:type="spellStart"/>
      <w:r>
        <w:t>menos</w:t>
      </w:r>
      <w:proofErr w:type="spellEnd"/>
      <w:r>
        <w:t>.</w:t>
      </w:r>
    </w:p>
  </w:comment>
  <w:comment w:id="375" w:author="D" w:date="2020-06-09T18:10:00Z" w:initials="D">
    <w:p w14:paraId="5344A50F" w14:textId="77777777" w:rsidR="0096131B" w:rsidRDefault="0096131B">
      <w:pPr>
        <w:pStyle w:val="Textocomentario"/>
      </w:pPr>
      <w:r>
        <w:rPr>
          <w:rStyle w:val="Refdecomentario"/>
        </w:rPr>
        <w:annotationRef/>
      </w:r>
      <w:proofErr w:type="spellStart"/>
      <w:r>
        <w:t>Quizá</w:t>
      </w:r>
      <w:proofErr w:type="spellEnd"/>
      <w:r>
        <w:t xml:space="preserve"> </w:t>
      </w:r>
      <w:proofErr w:type="spellStart"/>
      <w:r>
        <w:t>explicarlo</w:t>
      </w:r>
      <w:proofErr w:type="spellEnd"/>
      <w:r>
        <w:t xml:space="preserve"> con </w:t>
      </w:r>
      <w:proofErr w:type="spellStart"/>
      <w:r>
        <w:t>más</w:t>
      </w:r>
      <w:proofErr w:type="spellEnd"/>
      <w:r>
        <w:t xml:space="preserve"> </w:t>
      </w:r>
      <w:proofErr w:type="spellStart"/>
      <w:r>
        <w:t>detención</w:t>
      </w:r>
      <w:proofErr w:type="spellEnd"/>
      <w:r>
        <w:t xml:space="preserve">. </w:t>
      </w:r>
      <w:proofErr w:type="spellStart"/>
      <w:r>
        <w:t>Piensa</w:t>
      </w:r>
      <w:proofErr w:type="spellEnd"/>
      <w:r>
        <w:t xml:space="preserve"> </w:t>
      </w:r>
      <w:proofErr w:type="spellStart"/>
      <w:r>
        <w:t>en</w:t>
      </w:r>
      <w:proofErr w:type="spellEnd"/>
      <w:r>
        <w:t xml:space="preserve"> un lector no </w:t>
      </w:r>
      <w:proofErr w:type="spellStart"/>
      <w:r>
        <w:t>experto</w:t>
      </w:r>
      <w:proofErr w:type="spellEnd"/>
      <w:r>
        <w:t xml:space="preserve"> </w:t>
      </w:r>
      <w:proofErr w:type="spellStart"/>
      <w:r>
        <w:t>en</w:t>
      </w:r>
      <w:proofErr w:type="spellEnd"/>
      <w:r>
        <w:t xml:space="preserve"> </w:t>
      </w:r>
      <w:proofErr w:type="spellStart"/>
      <w:r>
        <w:t>póker</w:t>
      </w:r>
      <w:proofErr w:type="spellEnd"/>
      <w:r>
        <w:t xml:space="preserve">. Es un punto </w:t>
      </w:r>
      <w:proofErr w:type="spellStart"/>
      <w:r>
        <w:t>realmente</w:t>
      </w:r>
      <w:proofErr w:type="spellEnd"/>
      <w:r>
        <w:t xml:space="preserve"> clave. </w:t>
      </w:r>
    </w:p>
  </w:comment>
  <w:comment w:id="381" w:author="D" w:date="2020-06-09T18:10:00Z" w:initials="D">
    <w:p w14:paraId="0B7D13E2" w14:textId="77777777" w:rsidR="0096131B" w:rsidRDefault="0096131B">
      <w:pPr>
        <w:pStyle w:val="Textocomentario"/>
      </w:pPr>
      <w:r>
        <w:rPr>
          <w:rStyle w:val="Refdecomentario"/>
        </w:rPr>
        <w:annotationRef/>
      </w:r>
      <w:proofErr w:type="spellStart"/>
      <w:r>
        <w:t>quien</w:t>
      </w:r>
      <w:proofErr w:type="spellEnd"/>
      <w:r>
        <w:t>?</w:t>
      </w:r>
    </w:p>
  </w:comment>
  <w:comment w:id="382" w:author="D" w:date="2020-06-09T18:11:00Z" w:initials="D">
    <w:p w14:paraId="58707A00" w14:textId="77777777" w:rsidR="0096131B" w:rsidRDefault="0096131B">
      <w:pPr>
        <w:pStyle w:val="Textocomentario"/>
      </w:pPr>
      <w:r>
        <w:rPr>
          <w:rStyle w:val="Refdecomentario"/>
        </w:rPr>
        <w:annotationRef/>
      </w:r>
      <w:proofErr w:type="spellStart"/>
      <w:r>
        <w:t>Esta</w:t>
      </w:r>
      <w:proofErr w:type="spellEnd"/>
      <w:r>
        <w:t xml:space="preserve"> </w:t>
      </w:r>
      <w:proofErr w:type="spellStart"/>
      <w:r>
        <w:t>frase</w:t>
      </w:r>
      <w:proofErr w:type="spellEnd"/>
      <w:r>
        <w:t xml:space="preserve"> </w:t>
      </w:r>
      <w:proofErr w:type="spellStart"/>
      <w:r>
        <w:t>falta</w:t>
      </w:r>
      <w:proofErr w:type="spellEnd"/>
      <w:r>
        <w:t xml:space="preserve"> </w:t>
      </w:r>
      <w:proofErr w:type="spellStart"/>
      <w:r>
        <w:t>alguna</w:t>
      </w:r>
      <w:proofErr w:type="spellEnd"/>
      <w:r>
        <w:t xml:space="preserve"> palabra.</w:t>
      </w:r>
    </w:p>
  </w:comment>
  <w:comment w:id="474" w:author="D" w:date="2020-06-09T18:13:00Z" w:initials="D">
    <w:p w14:paraId="6E0534FA" w14:textId="77777777" w:rsidR="0096131B" w:rsidRDefault="0096131B">
      <w:pPr>
        <w:pStyle w:val="Textocomentario"/>
      </w:pPr>
      <w:r>
        <w:rPr>
          <w:rStyle w:val="Refdecomentario"/>
        </w:rPr>
        <w:annotationRef/>
      </w:r>
      <w:r>
        <w:t xml:space="preserve">Es </w:t>
      </w:r>
      <w:proofErr w:type="spellStart"/>
      <w:r>
        <w:t>posible</w:t>
      </w:r>
      <w:proofErr w:type="spellEnd"/>
      <w:r>
        <w:t xml:space="preserve"> que el </w:t>
      </w:r>
      <w:proofErr w:type="spellStart"/>
      <w:r>
        <w:t>tema</w:t>
      </w:r>
      <w:proofErr w:type="spellEnd"/>
      <w:r>
        <w:t xml:space="preserve"> de </w:t>
      </w:r>
      <w:proofErr w:type="spellStart"/>
      <w:r>
        <w:t>faroles</w:t>
      </w:r>
      <w:proofErr w:type="spellEnd"/>
      <w:r>
        <w:t xml:space="preserve"> </w:t>
      </w:r>
      <w:proofErr w:type="spellStart"/>
      <w:r>
        <w:t>merece</w:t>
      </w:r>
      <w:proofErr w:type="spellEnd"/>
      <w:r>
        <w:t xml:space="preserve"> </w:t>
      </w:r>
      <w:proofErr w:type="spellStart"/>
      <w:r>
        <w:t>su</w:t>
      </w:r>
      <w:proofErr w:type="spellEnd"/>
      <w:r>
        <w:t xml:space="preserve"> </w:t>
      </w:r>
      <w:proofErr w:type="spellStart"/>
      <w:r>
        <w:t>propia</w:t>
      </w:r>
      <w:proofErr w:type="spellEnd"/>
      <w:r>
        <w:t xml:space="preserve"> </w:t>
      </w:r>
      <w:proofErr w:type="spellStart"/>
      <w:r>
        <w:t>sección</w:t>
      </w:r>
      <w:proofErr w:type="spellEnd"/>
      <w:r>
        <w:t>.</w:t>
      </w:r>
    </w:p>
  </w:comment>
  <w:comment w:id="475" w:author="Álvaro Gonzalez" w:date="2020-06-19T08:53:00Z" w:initials="ÁG">
    <w:p w14:paraId="20CB8C64" w14:textId="7D71B634" w:rsidR="0096131B" w:rsidRDefault="0096131B">
      <w:pPr>
        <w:pStyle w:val="Textocomentario"/>
      </w:pPr>
      <w:r>
        <w:rPr>
          <w:rStyle w:val="Refdecomentario"/>
        </w:rPr>
        <w:annotationRef/>
      </w:r>
      <w:r>
        <w:t xml:space="preserve">Los </w:t>
      </w:r>
      <w:proofErr w:type="spellStart"/>
      <w:r>
        <w:t>faroles</w:t>
      </w:r>
      <w:proofErr w:type="spellEnd"/>
      <w:r>
        <w:t xml:space="preserve"> se </w:t>
      </w:r>
      <w:proofErr w:type="spellStart"/>
      <w:r>
        <w:t>mueven</w:t>
      </w:r>
      <w:proofErr w:type="spellEnd"/>
      <w:r>
        <w:t xml:space="preserve"> a </w:t>
      </w:r>
      <w:proofErr w:type="spellStart"/>
      <w:r>
        <w:t>su</w:t>
      </w:r>
      <w:proofErr w:type="spellEnd"/>
      <w:r>
        <w:t xml:space="preserve"> </w:t>
      </w:r>
      <w:proofErr w:type="spellStart"/>
      <w:r>
        <w:t>apartado</w:t>
      </w:r>
      <w:proofErr w:type="spellEnd"/>
      <w:r>
        <w:t xml:space="preserve"> </w:t>
      </w:r>
      <w:proofErr w:type="spellStart"/>
      <w:r>
        <w:t>propio</w:t>
      </w:r>
      <w:proofErr w:type="spellEnd"/>
      <w:r>
        <w:t>.</w:t>
      </w:r>
    </w:p>
  </w:comment>
  <w:comment w:id="498" w:author="dan" w:date="2020-01-21T16:30:00Z" w:initials="d">
    <w:p w14:paraId="58CE5900" w14:textId="77777777" w:rsidR="0096131B" w:rsidRDefault="0096131B" w:rsidP="00707605">
      <w:pPr>
        <w:pStyle w:val="Textocomentario"/>
      </w:pPr>
      <w:r>
        <w:rPr>
          <w:rStyle w:val="Refdecomentario"/>
        </w:rPr>
        <w:annotationRef/>
      </w:r>
      <w:proofErr w:type="spellStart"/>
      <w:r>
        <w:t>Faltan</w:t>
      </w:r>
      <w:proofErr w:type="spellEnd"/>
      <w:r>
        <w:t xml:space="preserve"> </w:t>
      </w:r>
      <w:proofErr w:type="spellStart"/>
      <w:r>
        <w:t>referencias</w:t>
      </w:r>
      <w:proofErr w:type="spellEnd"/>
      <w:r>
        <w:t xml:space="preserve"> </w:t>
      </w:r>
      <w:proofErr w:type="spellStart"/>
      <w:r>
        <w:t>en</w:t>
      </w:r>
      <w:proofErr w:type="spellEnd"/>
      <w:r>
        <w:t xml:space="preserve"> </w:t>
      </w:r>
      <w:proofErr w:type="spellStart"/>
      <w:r>
        <w:t>esta</w:t>
      </w:r>
      <w:proofErr w:type="spellEnd"/>
      <w:r>
        <w:t xml:space="preserve"> </w:t>
      </w:r>
      <w:proofErr w:type="spellStart"/>
      <w:r>
        <w:t>sección</w:t>
      </w:r>
      <w:proofErr w:type="spellEnd"/>
    </w:p>
  </w:comment>
  <w:comment w:id="499" w:author="Álvaro Gonzalez" w:date="2020-05-19T04:02:00Z" w:initials="ÁG">
    <w:p w14:paraId="7F392A57" w14:textId="77777777" w:rsidR="0096131B" w:rsidRDefault="0096131B" w:rsidP="00707605">
      <w:pPr>
        <w:pStyle w:val="Textocomentario"/>
      </w:pPr>
      <w:r w:rsidRPr="00EB03FB">
        <w:rPr>
          <w:rStyle w:val="Refdecomentario"/>
          <w:highlight w:val="yellow"/>
        </w:rPr>
        <w:annotationRef/>
      </w:r>
      <w:r>
        <w:t xml:space="preserve">Se </w:t>
      </w:r>
      <w:proofErr w:type="spellStart"/>
      <w:r>
        <w:t>añaden</w:t>
      </w:r>
      <w:proofErr w:type="spellEnd"/>
      <w:r>
        <w:t xml:space="preserve"> las </w:t>
      </w:r>
      <w:proofErr w:type="spellStart"/>
      <w:r>
        <w:t>citas</w:t>
      </w:r>
      <w:proofErr w:type="spellEnd"/>
      <w:r>
        <w:t xml:space="preserve"> </w:t>
      </w:r>
      <w:proofErr w:type="spellStart"/>
      <w:r>
        <w:t>como</w:t>
      </w:r>
      <w:proofErr w:type="spellEnd"/>
      <w:r>
        <w:t xml:space="preserve"> nota al pie, tanto </w:t>
      </w:r>
      <w:proofErr w:type="spellStart"/>
      <w:r>
        <w:t>aquí</w:t>
      </w:r>
      <w:proofErr w:type="spellEnd"/>
      <w:r>
        <w:t xml:space="preserve"> </w:t>
      </w:r>
      <w:proofErr w:type="spellStart"/>
      <w:r>
        <w:t>como</w:t>
      </w:r>
      <w:proofErr w:type="spellEnd"/>
      <w:r>
        <w:t xml:space="preserve"> </w:t>
      </w:r>
      <w:proofErr w:type="spellStart"/>
      <w:r>
        <w:t>en</w:t>
      </w:r>
      <w:proofErr w:type="spellEnd"/>
      <w:r>
        <w:t xml:space="preserve"> </w:t>
      </w:r>
      <w:proofErr w:type="spellStart"/>
      <w:r>
        <w:t>otras</w:t>
      </w:r>
      <w:proofErr w:type="spellEnd"/>
      <w:r>
        <w:t xml:space="preserve"> </w:t>
      </w:r>
      <w:proofErr w:type="spellStart"/>
      <w:r>
        <w:t>partes</w:t>
      </w:r>
      <w:proofErr w:type="spellEnd"/>
      <w:r>
        <w:t xml:space="preserve"> del </w:t>
      </w:r>
      <w:proofErr w:type="spellStart"/>
      <w:r>
        <w:t>documento</w:t>
      </w:r>
      <w:proofErr w:type="spellEnd"/>
      <w:r>
        <w:t xml:space="preserve">. </w:t>
      </w:r>
      <w:proofErr w:type="spellStart"/>
      <w:r>
        <w:t>En</w:t>
      </w:r>
      <w:proofErr w:type="spellEnd"/>
      <w:r>
        <w:t xml:space="preserve"> la </w:t>
      </w:r>
      <w:proofErr w:type="spellStart"/>
      <w:r>
        <w:t>versión</w:t>
      </w:r>
      <w:proofErr w:type="spellEnd"/>
      <w:r>
        <w:t xml:space="preserve"> de latex, </w:t>
      </w:r>
      <w:proofErr w:type="spellStart"/>
      <w:r>
        <w:t>seguiré</w:t>
      </w:r>
      <w:proofErr w:type="spellEnd"/>
      <w:r>
        <w:t xml:space="preserve"> el </w:t>
      </w:r>
      <w:proofErr w:type="spellStart"/>
      <w:r>
        <w:t>consejo</w:t>
      </w:r>
      <w:proofErr w:type="spellEnd"/>
      <w:r>
        <w:t xml:space="preserve"> que me </w:t>
      </w:r>
      <w:proofErr w:type="spellStart"/>
      <w:r>
        <w:t>diste</w:t>
      </w:r>
      <w:proofErr w:type="spellEnd"/>
      <w:r>
        <w:t xml:space="preserve"> </w:t>
      </w:r>
      <w:proofErr w:type="spellStart"/>
      <w:r>
        <w:t>en</w:t>
      </w:r>
      <w:proofErr w:type="spellEnd"/>
      <w:r>
        <w:t xml:space="preserve"> la </w:t>
      </w:r>
      <w:proofErr w:type="spellStart"/>
      <w:r>
        <w:t>tutoría</w:t>
      </w:r>
      <w:proofErr w:type="spellEnd"/>
      <w:r>
        <w:t xml:space="preserve"> y las </w:t>
      </w:r>
      <w:proofErr w:type="spellStart"/>
      <w:r>
        <w:t>pondré</w:t>
      </w:r>
      <w:proofErr w:type="spellEnd"/>
      <w:r>
        <w:t xml:space="preserve"> al final de </w:t>
      </w:r>
      <w:proofErr w:type="spellStart"/>
      <w:r>
        <w:t>cada</w:t>
      </w:r>
      <w:proofErr w:type="spellEnd"/>
      <w:r>
        <w:t xml:space="preserve"> </w:t>
      </w:r>
      <w:proofErr w:type="spellStart"/>
      <w:r>
        <w:t>capitulo</w:t>
      </w:r>
      <w:proofErr w:type="spellEnd"/>
      <w:r>
        <w:t>.</w:t>
      </w:r>
    </w:p>
  </w:comment>
  <w:comment w:id="500" w:author="D" w:date="2020-06-09T18:17:00Z" w:initials="D">
    <w:p w14:paraId="4F1A4789" w14:textId="77777777" w:rsidR="0096131B" w:rsidRDefault="0096131B">
      <w:pPr>
        <w:pStyle w:val="Textocomentario"/>
      </w:pPr>
      <w:r>
        <w:rPr>
          <w:rStyle w:val="Refdecomentario"/>
        </w:rPr>
        <w:annotationRef/>
      </w:r>
      <w:r>
        <w:t xml:space="preserve">Que </w:t>
      </w:r>
      <w:proofErr w:type="spellStart"/>
      <w:r>
        <w:t>quiere</w:t>
      </w:r>
      <w:proofErr w:type="spellEnd"/>
      <w:r>
        <w:t xml:space="preserve"> </w:t>
      </w:r>
      <w:proofErr w:type="spellStart"/>
      <w:r>
        <w:t>decir</w:t>
      </w:r>
      <w:proofErr w:type="spellEnd"/>
      <w:r>
        <w:t xml:space="preserve"> </w:t>
      </w:r>
      <w:proofErr w:type="spellStart"/>
      <w:r>
        <w:t>aleatorio</w:t>
      </w:r>
      <w:proofErr w:type="spellEnd"/>
      <w:r>
        <w:t xml:space="preserve">? Y </w:t>
      </w:r>
      <w:proofErr w:type="spellStart"/>
      <w:r>
        <w:t>número</w:t>
      </w:r>
      <w:proofErr w:type="spellEnd"/>
      <w:r>
        <w:t xml:space="preserve"> </w:t>
      </w:r>
      <w:proofErr w:type="spellStart"/>
      <w:r>
        <w:t>aleatorio</w:t>
      </w:r>
      <w:proofErr w:type="spellEnd"/>
      <w:r>
        <w:t>?</w:t>
      </w:r>
    </w:p>
  </w:comment>
  <w:comment w:id="501" w:author="Álvaro Gonzalez" w:date="2020-06-19T11:29:00Z" w:initials="ÁG">
    <w:p w14:paraId="6E28371E" w14:textId="49097C77" w:rsidR="0096131B" w:rsidRDefault="0096131B">
      <w:pPr>
        <w:pStyle w:val="Textocomentario"/>
      </w:pPr>
      <w:r>
        <w:rPr>
          <w:rStyle w:val="Refdecomentario"/>
        </w:rPr>
        <w:annotationRef/>
      </w:r>
      <w:r>
        <w:t xml:space="preserve">Se </w:t>
      </w:r>
      <w:proofErr w:type="spellStart"/>
      <w:r>
        <w:t>rescribe</w:t>
      </w:r>
      <w:proofErr w:type="spellEnd"/>
      <w:r>
        <w:t xml:space="preserve"> para </w:t>
      </w:r>
      <w:proofErr w:type="spellStart"/>
      <w:r>
        <w:t>añadir</w:t>
      </w:r>
      <w:proofErr w:type="spellEnd"/>
      <w:r>
        <w:t xml:space="preserve"> las </w:t>
      </w:r>
      <w:proofErr w:type="spellStart"/>
      <w:r>
        <w:t>definiciones</w:t>
      </w:r>
      <w:proofErr w:type="spellEnd"/>
    </w:p>
  </w:comment>
  <w:comment w:id="502" w:author="D" w:date="2020-06-09T18:18:00Z" w:initials="D">
    <w:p w14:paraId="3E373D65" w14:textId="77777777" w:rsidR="0096131B" w:rsidRDefault="0096131B">
      <w:pPr>
        <w:pStyle w:val="Textocomentario"/>
      </w:pPr>
      <w:r>
        <w:rPr>
          <w:rStyle w:val="Refdecomentario"/>
        </w:rPr>
        <w:annotationRef/>
      </w:r>
      <w:proofErr w:type="spellStart"/>
      <w:r>
        <w:t>Cita</w:t>
      </w:r>
      <w:proofErr w:type="spellEnd"/>
      <w:r>
        <w:t xml:space="preserve"> algo para </w:t>
      </w:r>
      <w:proofErr w:type="spellStart"/>
      <w:r>
        <w:t>justificar</w:t>
      </w:r>
      <w:proofErr w:type="spellEnd"/>
      <w:r>
        <w:t xml:space="preserve"> las </w:t>
      </w:r>
      <w:proofErr w:type="spellStart"/>
      <w:r>
        <w:t>explicaciones</w:t>
      </w:r>
      <w:proofErr w:type="spellEnd"/>
      <w:r>
        <w:t xml:space="preserve"> </w:t>
      </w:r>
      <w:proofErr w:type="spellStart"/>
      <w:r>
        <w:t>aquí</w:t>
      </w:r>
      <w:proofErr w:type="spellEnd"/>
      <w:r>
        <w:t>.</w:t>
      </w:r>
    </w:p>
  </w:comment>
  <w:comment w:id="503" w:author="Álvaro Gonzalez" w:date="2020-06-19T12:37:00Z" w:initials="ÁG">
    <w:p w14:paraId="0BF8BF1E" w14:textId="2E8F5A88" w:rsidR="0096131B" w:rsidRDefault="0096131B">
      <w:pPr>
        <w:pStyle w:val="Textocomentario"/>
      </w:pPr>
      <w:r>
        <w:rPr>
          <w:rStyle w:val="Refdecomentario"/>
        </w:rPr>
        <w:annotationRef/>
      </w:r>
      <w:r>
        <w:t xml:space="preserve">Fuente </w:t>
      </w:r>
      <w:proofErr w:type="spellStart"/>
      <w:r>
        <w:t>citada</w:t>
      </w:r>
      <w:proofErr w:type="spellEnd"/>
      <w:r>
        <w:t>.</w:t>
      </w:r>
    </w:p>
  </w:comment>
  <w:comment w:id="504" w:author="D" w:date="2020-06-09T18:18:00Z" w:initials="D">
    <w:p w14:paraId="683B115F" w14:textId="77777777" w:rsidR="0096131B" w:rsidRDefault="0096131B">
      <w:pPr>
        <w:pStyle w:val="Textocomentario"/>
      </w:pPr>
      <w:r>
        <w:rPr>
          <w:rStyle w:val="Refdecomentario"/>
        </w:rPr>
        <w:annotationRef/>
      </w:r>
      <w:r>
        <w:t xml:space="preserve">Que </w:t>
      </w:r>
      <w:proofErr w:type="spellStart"/>
      <w:r>
        <w:t>significa</w:t>
      </w:r>
      <w:proofErr w:type="spellEnd"/>
      <w:r>
        <w:t xml:space="preserve"> "</w:t>
      </w:r>
      <w:proofErr w:type="spellStart"/>
      <w:r>
        <w:t>producido</w:t>
      </w:r>
      <w:proofErr w:type="spellEnd"/>
      <w:r>
        <w:t xml:space="preserve"> por azar" </w:t>
      </w:r>
      <w:proofErr w:type="spellStart"/>
      <w:r>
        <w:t>en</w:t>
      </w:r>
      <w:proofErr w:type="spellEnd"/>
      <w:r>
        <w:t xml:space="preserve"> el </w:t>
      </w:r>
      <w:proofErr w:type="spellStart"/>
      <w:r>
        <w:t>abstracto</w:t>
      </w:r>
      <w:proofErr w:type="spellEnd"/>
      <w:r>
        <w:t xml:space="preserve">? Hay un </w:t>
      </w:r>
      <w:proofErr w:type="spellStart"/>
      <w:r>
        <w:t>libro</w:t>
      </w:r>
      <w:proofErr w:type="spellEnd"/>
      <w:r>
        <w:t xml:space="preserve"> de </w:t>
      </w:r>
      <w:proofErr w:type="spellStart"/>
      <w:r>
        <w:t>Diaconis</w:t>
      </w:r>
      <w:proofErr w:type="spellEnd"/>
      <w:r>
        <w:t xml:space="preserve"> y </w:t>
      </w:r>
      <w:proofErr w:type="spellStart"/>
      <w:r>
        <w:t>Skyrmes</w:t>
      </w:r>
      <w:proofErr w:type="spellEnd"/>
      <w:r>
        <w:t xml:space="preserve"> que </w:t>
      </w:r>
      <w:proofErr w:type="spellStart"/>
      <w:r>
        <w:t>te</w:t>
      </w:r>
      <w:proofErr w:type="spellEnd"/>
      <w:r>
        <w:t xml:space="preserve"> </w:t>
      </w:r>
      <w:proofErr w:type="spellStart"/>
      <w:r>
        <w:t>puede</w:t>
      </w:r>
      <w:proofErr w:type="spellEnd"/>
      <w:r>
        <w:t xml:space="preserve"> </w:t>
      </w:r>
      <w:proofErr w:type="spellStart"/>
      <w:r>
        <w:t>interesar</w:t>
      </w:r>
      <w:proofErr w:type="spellEnd"/>
      <w:r>
        <w:t xml:space="preserve"> que </w:t>
      </w:r>
      <w:proofErr w:type="spellStart"/>
      <w:r>
        <w:t>tiene</w:t>
      </w:r>
      <w:proofErr w:type="spellEnd"/>
      <w:r>
        <w:t xml:space="preserve"> un </w:t>
      </w:r>
      <w:proofErr w:type="spellStart"/>
      <w:r>
        <w:t>capítulo</w:t>
      </w:r>
      <w:proofErr w:type="spellEnd"/>
      <w:r>
        <w:t xml:space="preserve"> </w:t>
      </w:r>
      <w:proofErr w:type="spellStart"/>
      <w:r>
        <w:t>relacionado</w:t>
      </w:r>
      <w:proofErr w:type="spellEnd"/>
      <w:r>
        <w:t>.</w:t>
      </w:r>
    </w:p>
  </w:comment>
  <w:comment w:id="505" w:author="D" w:date="2020-06-09T18:19:00Z" w:initials="D">
    <w:p w14:paraId="3D1666DE" w14:textId="77777777" w:rsidR="0096131B" w:rsidRDefault="0096131B">
      <w:pPr>
        <w:pStyle w:val="Textocomentario"/>
      </w:pPr>
      <w:r>
        <w:rPr>
          <w:rStyle w:val="Refdecomentario"/>
        </w:rPr>
        <w:annotationRef/>
      </w:r>
      <w:proofErr w:type="spellStart"/>
      <w:r>
        <w:t>Insisto</w:t>
      </w:r>
      <w:proofErr w:type="spellEnd"/>
      <w:r>
        <w:t xml:space="preserve">, que </w:t>
      </w:r>
      <w:proofErr w:type="spellStart"/>
      <w:r>
        <w:t>definir</w:t>
      </w:r>
      <w:proofErr w:type="spellEnd"/>
      <w:r>
        <w:t xml:space="preserve"> </w:t>
      </w:r>
      <w:proofErr w:type="spellStart"/>
      <w:r>
        <w:t>esto</w:t>
      </w:r>
      <w:proofErr w:type="spellEnd"/>
      <w:r>
        <w:t xml:space="preserve"> es </w:t>
      </w:r>
      <w:proofErr w:type="spellStart"/>
      <w:r>
        <w:t>problemático</w:t>
      </w:r>
      <w:proofErr w:type="spellEnd"/>
      <w:r>
        <w:t>.</w:t>
      </w:r>
    </w:p>
  </w:comment>
  <w:comment w:id="506" w:author="D" w:date="2020-06-09T18:20:00Z" w:initials="D">
    <w:p w14:paraId="1F752812" w14:textId="77777777" w:rsidR="0096131B" w:rsidRDefault="0096131B">
      <w:pPr>
        <w:pStyle w:val="Textocomentario"/>
      </w:pPr>
      <w:r>
        <w:rPr>
          <w:rStyle w:val="Refdecomentario"/>
        </w:rPr>
        <w:annotationRef/>
      </w:r>
      <w:proofErr w:type="spellStart"/>
      <w:r>
        <w:t>Escribiría</w:t>
      </w:r>
      <w:proofErr w:type="spellEnd"/>
      <w:r>
        <w:t xml:space="preserve"> </w:t>
      </w:r>
      <w:proofErr w:type="spellStart"/>
      <w:r>
        <w:t>pseudocódigo</w:t>
      </w:r>
      <w:proofErr w:type="spellEnd"/>
      <w:r>
        <w:t xml:space="preserve"> </w:t>
      </w:r>
      <w:proofErr w:type="spellStart"/>
      <w:r>
        <w:t>cuyo</w:t>
      </w:r>
      <w:proofErr w:type="spellEnd"/>
      <w:r>
        <w:t xml:space="preserve"> </w:t>
      </w:r>
      <w:proofErr w:type="spellStart"/>
      <w:r>
        <w:t>significado</w:t>
      </w:r>
      <w:proofErr w:type="spellEnd"/>
      <w:r>
        <w:t xml:space="preserve"> es </w:t>
      </w:r>
      <w:proofErr w:type="spellStart"/>
      <w:r>
        <w:t>autoevidente</w:t>
      </w:r>
      <w:proofErr w:type="spellEnd"/>
      <w:r>
        <w:t xml:space="preserve">. </w:t>
      </w:r>
      <w:proofErr w:type="spellStart"/>
      <w:r>
        <w:t>Aquí</w:t>
      </w:r>
      <w:proofErr w:type="spellEnd"/>
      <w:r>
        <w:t xml:space="preserve"> que </w:t>
      </w:r>
      <w:proofErr w:type="spellStart"/>
      <w:r>
        <w:t>significa</w:t>
      </w:r>
      <w:proofErr w:type="spellEnd"/>
      <w:r>
        <w:t xml:space="preserve"> &lt;&lt;?</w:t>
      </w:r>
    </w:p>
  </w:comment>
  <w:comment w:id="507" w:author="Álvaro Gonzalez" w:date="2020-06-19T15:48:00Z" w:initials="ÁG">
    <w:p w14:paraId="5BC0D41F" w14:textId="729F00DC" w:rsidR="0096131B" w:rsidRDefault="0096131B">
      <w:pPr>
        <w:pStyle w:val="Textocomentario"/>
      </w:pPr>
      <w:r>
        <w:rPr>
          <w:rStyle w:val="Refdecomentario"/>
        </w:rPr>
        <w:annotationRef/>
      </w:r>
      <w:r>
        <w:t xml:space="preserve">Se cambia </w:t>
      </w:r>
      <w:proofErr w:type="spellStart"/>
      <w:r>
        <w:t>todo</w:t>
      </w:r>
      <w:proofErr w:type="spellEnd"/>
      <w:r>
        <w:t xml:space="preserve"> el </w:t>
      </w:r>
      <w:proofErr w:type="spellStart"/>
      <w:r>
        <w:t>código</w:t>
      </w:r>
      <w:proofErr w:type="spellEnd"/>
      <w:r>
        <w:t xml:space="preserve"> a </w:t>
      </w:r>
      <w:proofErr w:type="spellStart"/>
      <w:r>
        <w:t>pseudocódigo</w:t>
      </w:r>
      <w:proofErr w:type="spellEnd"/>
      <w:r>
        <w:t xml:space="preserve">. Los &lt;&lt; e &gt;&gt; </w:t>
      </w:r>
      <w:proofErr w:type="spellStart"/>
      <w:r>
        <w:t>significan</w:t>
      </w:r>
      <w:proofErr w:type="spellEnd"/>
      <w:r>
        <w:t xml:space="preserve"> </w:t>
      </w:r>
      <w:proofErr w:type="spellStart"/>
      <w:r>
        <w:t>asignación</w:t>
      </w:r>
      <w:proofErr w:type="spellEnd"/>
      <w:r>
        <w:t xml:space="preserve"> de </w:t>
      </w:r>
      <w:proofErr w:type="spellStart"/>
      <w:r>
        <w:t>valores</w:t>
      </w:r>
      <w:proofErr w:type="spellEnd"/>
    </w:p>
  </w:comment>
  <w:comment w:id="508" w:author="D" w:date="2020-06-09T18:21:00Z" w:initials="D">
    <w:p w14:paraId="6C8EF0B6" w14:textId="77777777" w:rsidR="0096131B" w:rsidRDefault="0096131B">
      <w:pPr>
        <w:pStyle w:val="Textocomentario"/>
      </w:pPr>
      <w:r>
        <w:rPr>
          <w:rStyle w:val="Refdecomentario"/>
        </w:rPr>
        <w:annotationRef/>
      </w:r>
      <w:r>
        <w:t xml:space="preserve">Las </w:t>
      </w:r>
      <w:proofErr w:type="spellStart"/>
      <w:r>
        <w:t>secciones</w:t>
      </w:r>
      <w:proofErr w:type="spellEnd"/>
      <w:r>
        <w:t xml:space="preserve"> 2.5 y 2.6 las </w:t>
      </w:r>
      <w:proofErr w:type="spellStart"/>
      <w:r>
        <w:t>metería</w:t>
      </w:r>
      <w:proofErr w:type="spellEnd"/>
      <w:r>
        <w:t xml:space="preserve"> </w:t>
      </w:r>
      <w:proofErr w:type="spellStart"/>
      <w:r>
        <w:t>en</w:t>
      </w:r>
      <w:proofErr w:type="spellEnd"/>
      <w:r>
        <w:t xml:space="preserve"> un </w:t>
      </w:r>
      <w:proofErr w:type="spellStart"/>
      <w:r>
        <w:t>capítulo</w:t>
      </w:r>
      <w:proofErr w:type="spellEnd"/>
      <w:r>
        <w:t xml:space="preserve"> </w:t>
      </w:r>
      <w:proofErr w:type="spellStart"/>
      <w:r>
        <w:t>distino</w:t>
      </w:r>
      <w:proofErr w:type="spellEnd"/>
      <w:r>
        <w:t xml:space="preserve"> de las </w:t>
      </w:r>
      <w:proofErr w:type="spellStart"/>
      <w:r>
        <w:t>secciones</w:t>
      </w:r>
      <w:proofErr w:type="spellEnd"/>
      <w:r>
        <w:t xml:space="preserve"> 2.1-2.4. </w:t>
      </w:r>
      <w:proofErr w:type="spellStart"/>
      <w:r>
        <w:t>Su</w:t>
      </w:r>
      <w:proofErr w:type="spellEnd"/>
      <w:r>
        <w:t xml:space="preserve"> </w:t>
      </w:r>
      <w:proofErr w:type="spellStart"/>
      <w:r>
        <w:t>naturaleza</w:t>
      </w:r>
      <w:proofErr w:type="spellEnd"/>
      <w:r>
        <w:t xml:space="preserve"> es </w:t>
      </w:r>
      <w:proofErr w:type="spellStart"/>
      <w:r>
        <w:t>distinta</w:t>
      </w:r>
      <w:proofErr w:type="spellEnd"/>
      <w:r>
        <w:t xml:space="preserve">, </w:t>
      </w:r>
      <w:proofErr w:type="spellStart"/>
      <w:r>
        <w:t>porque</w:t>
      </w:r>
      <w:proofErr w:type="spellEnd"/>
      <w:r>
        <w:t xml:space="preserve"> </w:t>
      </w:r>
      <w:proofErr w:type="spellStart"/>
      <w:r>
        <w:t>tratan</w:t>
      </w:r>
      <w:proofErr w:type="spellEnd"/>
      <w:r>
        <w:t xml:space="preserve"> de </w:t>
      </w:r>
      <w:proofErr w:type="spellStart"/>
      <w:r>
        <w:t>herramientas</w:t>
      </w:r>
      <w:proofErr w:type="spellEnd"/>
      <w:r>
        <w:t xml:space="preserve"> </w:t>
      </w:r>
      <w:proofErr w:type="spellStart"/>
      <w:r>
        <w:t>matemáticas</w:t>
      </w:r>
      <w:proofErr w:type="spellEnd"/>
      <w:r>
        <w:t>/</w:t>
      </w:r>
      <w:proofErr w:type="spellStart"/>
      <w:r>
        <w:t>programación</w:t>
      </w:r>
      <w:proofErr w:type="spellEnd"/>
      <w:r>
        <w:t xml:space="preserve"> se </w:t>
      </w:r>
      <w:proofErr w:type="spellStart"/>
      <w:r>
        <w:t>se</w:t>
      </w:r>
      <w:proofErr w:type="spellEnd"/>
      <w:r>
        <w:t xml:space="preserve"> </w:t>
      </w:r>
      <w:proofErr w:type="spellStart"/>
      <w:r>
        <w:t>usarán</w:t>
      </w:r>
      <w:proofErr w:type="spellEnd"/>
      <w:r>
        <w:t>.</w:t>
      </w:r>
    </w:p>
  </w:comment>
  <w:comment w:id="509" w:author="Álvaro Gonzalez" w:date="2020-06-19T11:43:00Z" w:initials="ÁG">
    <w:p w14:paraId="25ADD189" w14:textId="4BF5E781" w:rsidR="0096131B" w:rsidRDefault="0096131B">
      <w:pPr>
        <w:pStyle w:val="Textocomentario"/>
      </w:pPr>
      <w:r>
        <w:rPr>
          <w:rStyle w:val="Refdecomentario"/>
        </w:rPr>
        <w:annotationRef/>
      </w:r>
      <w:r>
        <w:t xml:space="preserve">Se </w:t>
      </w:r>
      <w:proofErr w:type="spellStart"/>
      <w:r>
        <w:t>han</w:t>
      </w:r>
      <w:proofErr w:type="spellEnd"/>
      <w:r>
        <w:t xml:space="preserve"> </w:t>
      </w:r>
      <w:proofErr w:type="spellStart"/>
      <w:r>
        <w:t>separado</w:t>
      </w:r>
      <w:proofErr w:type="spellEnd"/>
    </w:p>
  </w:comment>
  <w:comment w:id="518" w:author="D" w:date="2020-06-09T18:44:00Z" w:initials="D">
    <w:p w14:paraId="42B55C78" w14:textId="77777777" w:rsidR="0096131B" w:rsidRDefault="0096131B">
      <w:pPr>
        <w:pStyle w:val="Textocomentario"/>
      </w:pPr>
      <w:r>
        <w:rPr>
          <w:rStyle w:val="Refdecomentario"/>
        </w:rPr>
        <w:annotationRef/>
      </w:r>
      <w:r>
        <w:t>URI o UIR?</w:t>
      </w:r>
    </w:p>
  </w:comment>
  <w:comment w:id="519" w:author="Álvaro Gonzalez" w:date="2020-06-19T11:44:00Z" w:initials="ÁG">
    <w:p w14:paraId="33BF0E50" w14:textId="0F082F9C" w:rsidR="0096131B" w:rsidRDefault="0096131B">
      <w:pPr>
        <w:pStyle w:val="Textocomentario"/>
      </w:pPr>
      <w:r>
        <w:rPr>
          <w:rStyle w:val="Refdecomentario"/>
        </w:rPr>
        <w:annotationRef/>
      </w:r>
      <w:r>
        <w:t xml:space="preserve">URI que </w:t>
      </w:r>
      <w:proofErr w:type="spellStart"/>
      <w:r>
        <w:t>viene</w:t>
      </w:r>
      <w:proofErr w:type="spellEnd"/>
      <w:r>
        <w:t xml:space="preserve"> de </w:t>
      </w:r>
      <w:r w:rsidRPr="001913EA">
        <w:t>Uniform Resource Identifiers</w:t>
      </w:r>
      <w:r>
        <w:t xml:space="preserve">. UIR es una errata </w:t>
      </w:r>
      <w:proofErr w:type="spellStart"/>
      <w:r>
        <w:t>tipográfica</w:t>
      </w:r>
      <w:proofErr w:type="spellEnd"/>
      <w:r>
        <w:t xml:space="preserve">. Se </w:t>
      </w:r>
      <w:proofErr w:type="spellStart"/>
      <w:r>
        <w:t>corrige</w:t>
      </w:r>
      <w:proofErr w:type="spellEnd"/>
    </w:p>
  </w:comment>
  <w:comment w:id="520" w:author="D" w:date="2020-06-09T18:46:00Z" w:initials="D">
    <w:p w14:paraId="42A9463A" w14:textId="77777777" w:rsidR="0096131B" w:rsidRDefault="0096131B">
      <w:pPr>
        <w:pStyle w:val="Textocomentario"/>
      </w:pPr>
      <w:r>
        <w:rPr>
          <w:rStyle w:val="Refdecomentario"/>
        </w:rPr>
        <w:annotationRef/>
      </w:r>
      <w:proofErr w:type="spellStart"/>
      <w:r>
        <w:t>Evitaría</w:t>
      </w:r>
      <w:proofErr w:type="spellEnd"/>
      <w:r>
        <w:t xml:space="preserve"> el </w:t>
      </w:r>
      <w:proofErr w:type="spellStart"/>
      <w:r>
        <w:t>uso</w:t>
      </w:r>
      <w:proofErr w:type="spellEnd"/>
      <w:r>
        <w:t xml:space="preserve"> del personal </w:t>
      </w:r>
      <w:proofErr w:type="spellStart"/>
      <w:r>
        <w:t>en</w:t>
      </w:r>
      <w:proofErr w:type="spellEnd"/>
      <w:r>
        <w:t xml:space="preserve"> la </w:t>
      </w:r>
      <w:proofErr w:type="spellStart"/>
      <w:r>
        <w:t>medida</w:t>
      </w:r>
      <w:proofErr w:type="spellEnd"/>
      <w:r>
        <w:t xml:space="preserve"> </w:t>
      </w:r>
      <w:proofErr w:type="spellStart"/>
      <w:r>
        <w:t>posible</w:t>
      </w:r>
      <w:proofErr w:type="spellEnd"/>
      <w:r>
        <w:t>.</w:t>
      </w:r>
    </w:p>
  </w:comment>
  <w:comment w:id="521" w:author="Álvaro Gonzalez" w:date="2020-06-19T16:05:00Z" w:initials="ÁG">
    <w:p w14:paraId="69C9B604" w14:textId="236C635B" w:rsidR="0096131B" w:rsidRDefault="0096131B">
      <w:pPr>
        <w:pStyle w:val="Textocomentario"/>
      </w:pPr>
      <w:r>
        <w:rPr>
          <w:rStyle w:val="Refdecomentario"/>
        </w:rPr>
        <w:annotationRef/>
      </w:r>
      <w:proofErr w:type="spellStart"/>
      <w:r>
        <w:t>Corregido</w:t>
      </w:r>
      <w:proofErr w:type="spellEnd"/>
      <w:r>
        <w:t xml:space="preserve"> </w:t>
      </w:r>
      <w:proofErr w:type="spellStart"/>
      <w:r>
        <w:t>a</w:t>
      </w:r>
      <w:proofErr w:type="spellEnd"/>
      <w:r>
        <w:t xml:space="preserve"> impersonal</w:t>
      </w:r>
    </w:p>
  </w:comment>
  <w:comment w:id="524" w:author="D" w:date="2020-06-09T18:46:00Z" w:initials="D">
    <w:p w14:paraId="72F808B7" w14:textId="77777777" w:rsidR="0096131B" w:rsidRDefault="0096131B">
      <w:pPr>
        <w:pStyle w:val="Textocomentario"/>
      </w:pPr>
      <w:r>
        <w:rPr>
          <w:rStyle w:val="Refdecomentario"/>
        </w:rPr>
        <w:annotationRef/>
      </w:r>
      <w:r>
        <w:t xml:space="preserve">ha </w:t>
      </w:r>
      <w:proofErr w:type="spellStart"/>
      <w:r>
        <w:t>hecho</w:t>
      </w:r>
      <w:proofErr w:type="spellEnd"/>
    </w:p>
  </w:comment>
  <w:comment w:id="525" w:author="Álvaro Gonzalez" w:date="2020-06-19T16:10:00Z" w:initials="ÁG">
    <w:p w14:paraId="4EBA67A1" w14:textId="013357F8" w:rsidR="0096131B" w:rsidRDefault="0096131B">
      <w:pPr>
        <w:pStyle w:val="Textocomentario"/>
      </w:pPr>
      <w:r>
        <w:rPr>
          <w:rStyle w:val="Refdecomentario"/>
        </w:rPr>
        <w:annotationRef/>
      </w:r>
      <w:proofErr w:type="spellStart"/>
      <w:r>
        <w:t>Corregido</w:t>
      </w:r>
      <w:proofErr w:type="spellEnd"/>
    </w:p>
  </w:comment>
  <w:comment w:id="522" w:author="dan" w:date="2020-01-21T16:31:00Z" w:initials="d">
    <w:p w14:paraId="30735908" w14:textId="77777777" w:rsidR="0096131B" w:rsidRDefault="0096131B" w:rsidP="00707605">
      <w:pPr>
        <w:pStyle w:val="Textocomentario"/>
      </w:pPr>
      <w:r>
        <w:rPr>
          <w:rStyle w:val="Refdecomentario"/>
        </w:rPr>
        <w:annotationRef/>
      </w:r>
      <w:r>
        <w:t xml:space="preserve">Dar </w:t>
      </w:r>
      <w:proofErr w:type="spellStart"/>
      <w:r>
        <w:t>justifiación</w:t>
      </w:r>
      <w:proofErr w:type="spellEnd"/>
      <w:r>
        <w:t xml:space="preserve"> de </w:t>
      </w:r>
      <w:proofErr w:type="spellStart"/>
      <w:r>
        <w:t>esta</w:t>
      </w:r>
      <w:proofErr w:type="spellEnd"/>
      <w:r>
        <w:t xml:space="preserve"> </w:t>
      </w:r>
      <w:proofErr w:type="spellStart"/>
      <w:r>
        <w:t>elección</w:t>
      </w:r>
      <w:proofErr w:type="spellEnd"/>
      <w:r>
        <w:t>.</w:t>
      </w:r>
    </w:p>
  </w:comment>
  <w:comment w:id="523" w:author="Álvaro Gonzalez" w:date="2020-05-15T15:35:00Z" w:initials="ÁG">
    <w:p w14:paraId="542B47D2" w14:textId="77777777" w:rsidR="0096131B" w:rsidRDefault="0096131B" w:rsidP="00707605">
      <w:pPr>
        <w:pStyle w:val="Textocomentario"/>
      </w:pPr>
      <w:r>
        <w:rPr>
          <w:rStyle w:val="Refdecomentario"/>
        </w:rPr>
        <w:annotationRef/>
      </w:r>
      <w:proofErr w:type="spellStart"/>
      <w:r>
        <w:t>Añadida</w:t>
      </w:r>
      <w:proofErr w:type="spellEnd"/>
    </w:p>
  </w:comment>
  <w:comment w:id="528" w:author="dan" w:date="2020-01-21T16:32:00Z" w:initials="d">
    <w:p w14:paraId="1B6F1ACF" w14:textId="77777777" w:rsidR="0096131B" w:rsidRDefault="0096131B" w:rsidP="00707605">
      <w:pPr>
        <w:pStyle w:val="Textocomentario"/>
      </w:pPr>
      <w:r>
        <w:rPr>
          <w:rStyle w:val="Refdecomentario"/>
        </w:rPr>
        <w:annotationRef/>
      </w:r>
      <w:proofErr w:type="spellStart"/>
      <w:r>
        <w:t>Explique</w:t>
      </w:r>
      <w:proofErr w:type="spellEnd"/>
      <w:r>
        <w:t xml:space="preserve"> </w:t>
      </w:r>
      <w:proofErr w:type="spellStart"/>
      <w:r>
        <w:t>porque</w:t>
      </w:r>
      <w:proofErr w:type="spellEnd"/>
      <w:r>
        <w:t xml:space="preserve"> has </w:t>
      </w:r>
      <w:proofErr w:type="spellStart"/>
      <w:r>
        <w:t>hecho</w:t>
      </w:r>
      <w:proofErr w:type="spellEnd"/>
      <w:r>
        <w:t xml:space="preserve"> </w:t>
      </w:r>
      <w:proofErr w:type="spellStart"/>
      <w:r>
        <w:t>esta</w:t>
      </w:r>
      <w:proofErr w:type="spellEnd"/>
      <w:r>
        <w:t xml:space="preserve"> </w:t>
      </w:r>
      <w:proofErr w:type="spellStart"/>
      <w:r>
        <w:t>restricción</w:t>
      </w:r>
      <w:proofErr w:type="spellEnd"/>
      <w:r>
        <w:t xml:space="preserve">. Es una </w:t>
      </w:r>
      <w:proofErr w:type="spellStart"/>
      <w:r>
        <w:t>restricción</w:t>
      </w:r>
      <w:proofErr w:type="spellEnd"/>
      <w:r>
        <w:t xml:space="preserve"> </w:t>
      </w:r>
      <w:proofErr w:type="spellStart"/>
      <w:r>
        <w:t>seria</w:t>
      </w:r>
      <w:proofErr w:type="spellEnd"/>
      <w:r>
        <w:t xml:space="preserve">, </w:t>
      </w:r>
      <w:proofErr w:type="spellStart"/>
      <w:r>
        <w:t>pero</w:t>
      </w:r>
      <w:proofErr w:type="spellEnd"/>
      <w:r>
        <w:t xml:space="preserve"> </w:t>
      </w:r>
      <w:proofErr w:type="spellStart"/>
      <w:r>
        <w:t>justificado</w:t>
      </w:r>
      <w:proofErr w:type="spellEnd"/>
      <w:r>
        <w:t xml:space="preserve"> por </w:t>
      </w:r>
      <w:proofErr w:type="spellStart"/>
      <w:r>
        <w:t>temas</w:t>
      </w:r>
      <w:proofErr w:type="spellEnd"/>
      <w:r>
        <w:t xml:space="preserve"> </w:t>
      </w:r>
      <w:proofErr w:type="spellStart"/>
      <w:r>
        <w:t>matemáticas</w:t>
      </w:r>
      <w:proofErr w:type="spellEnd"/>
      <w:r>
        <w:t xml:space="preserve"> … </w:t>
      </w:r>
    </w:p>
  </w:comment>
  <w:comment w:id="529" w:author="Álvaro Gonzalez" w:date="2020-05-15T23:08:00Z" w:initials="ÁG">
    <w:p w14:paraId="106430AC" w14:textId="77777777" w:rsidR="0096131B" w:rsidRDefault="0096131B" w:rsidP="00707605">
      <w:pPr>
        <w:pStyle w:val="Textocomentario"/>
      </w:pPr>
      <w:r>
        <w:rPr>
          <w:rStyle w:val="Refdecomentario"/>
        </w:rPr>
        <w:annotationRef/>
      </w:r>
      <w:proofErr w:type="spellStart"/>
      <w:r>
        <w:t>Añadida</w:t>
      </w:r>
      <w:proofErr w:type="spellEnd"/>
      <w:r>
        <w:t xml:space="preserve"> la </w:t>
      </w:r>
      <w:proofErr w:type="spellStart"/>
      <w:r>
        <w:t>justificación</w:t>
      </w:r>
      <w:proofErr w:type="spellEnd"/>
    </w:p>
  </w:comment>
  <w:comment w:id="526" w:author="D" w:date="2020-06-09T18:48:00Z" w:initials="D">
    <w:p w14:paraId="6EABF62C" w14:textId="77777777" w:rsidR="0096131B" w:rsidRDefault="0096131B">
      <w:pPr>
        <w:pStyle w:val="Textocomentario"/>
      </w:pPr>
      <w:r>
        <w:rPr>
          <w:rStyle w:val="Refdecomentario"/>
        </w:rPr>
        <w:annotationRef/>
      </w:r>
      <w:r>
        <w:t xml:space="preserve">Es una </w:t>
      </w:r>
      <w:proofErr w:type="spellStart"/>
      <w:r>
        <w:t>simplificación</w:t>
      </w:r>
      <w:proofErr w:type="spellEnd"/>
      <w:r>
        <w:t xml:space="preserve"> </w:t>
      </w:r>
      <w:proofErr w:type="spellStart"/>
      <w:r>
        <w:t>importante</w:t>
      </w:r>
      <w:proofErr w:type="spellEnd"/>
      <w:r>
        <w:t xml:space="preserve"> del punto de vista de </w:t>
      </w:r>
      <w:proofErr w:type="spellStart"/>
      <w:r>
        <w:t>información</w:t>
      </w:r>
      <w:proofErr w:type="spellEnd"/>
      <w:r>
        <w:t xml:space="preserve"> y </w:t>
      </w:r>
      <w:proofErr w:type="spellStart"/>
      <w:r>
        <w:t>estrategía</w:t>
      </w:r>
      <w:proofErr w:type="spellEnd"/>
      <w:r>
        <w:t xml:space="preserve"> de </w:t>
      </w:r>
      <w:proofErr w:type="spellStart"/>
      <w:r>
        <w:t>juego</w:t>
      </w:r>
      <w:proofErr w:type="spellEnd"/>
      <w:r>
        <w:t xml:space="preserve"> </w:t>
      </w:r>
      <w:proofErr w:type="spellStart"/>
      <w:r>
        <w:t>también</w:t>
      </w:r>
      <w:proofErr w:type="spellEnd"/>
      <w:r>
        <w:t xml:space="preserve">. Cabe </w:t>
      </w:r>
      <w:proofErr w:type="spellStart"/>
      <w:r>
        <w:t>mencionarlo</w:t>
      </w:r>
      <w:proofErr w:type="spellEnd"/>
      <w:r>
        <w:t xml:space="preserve"> </w:t>
      </w:r>
      <w:proofErr w:type="spellStart"/>
      <w:r>
        <w:t>también</w:t>
      </w:r>
      <w:proofErr w:type="spellEnd"/>
      <w:r>
        <w:t>.</w:t>
      </w:r>
    </w:p>
  </w:comment>
  <w:comment w:id="527" w:author="Álvaro Gonzalez" w:date="2020-06-19T16:15:00Z" w:initials="ÁG">
    <w:p w14:paraId="1CB7416D" w14:textId="1944AC97" w:rsidR="0096131B" w:rsidRDefault="0096131B">
      <w:pPr>
        <w:pStyle w:val="Textocomentario"/>
      </w:pPr>
      <w:r>
        <w:rPr>
          <w:rStyle w:val="Refdecomentario"/>
        </w:rPr>
        <w:annotationRef/>
      </w:r>
      <w:r>
        <w:t xml:space="preserve">Se </w:t>
      </w:r>
      <w:proofErr w:type="spellStart"/>
      <w:r>
        <w:t>menciona</w:t>
      </w:r>
      <w:proofErr w:type="spellEnd"/>
    </w:p>
  </w:comment>
  <w:comment w:id="534" w:author="dan" w:date="2020-01-21T16:32:00Z" w:initials="d">
    <w:p w14:paraId="560FDEF5" w14:textId="77777777" w:rsidR="0096131B" w:rsidRDefault="0096131B" w:rsidP="00707605">
      <w:pPr>
        <w:pStyle w:val="Textocomentario"/>
      </w:pPr>
      <w:r>
        <w:rPr>
          <w:rStyle w:val="Refdecomentario"/>
        </w:rPr>
        <w:annotationRef/>
      </w:r>
      <w:proofErr w:type="spellStart"/>
      <w:r>
        <w:t>Justificación</w:t>
      </w:r>
      <w:proofErr w:type="spellEnd"/>
      <w:r>
        <w:t xml:space="preserve"> de las </w:t>
      </w:r>
      <w:proofErr w:type="spellStart"/>
      <w:r>
        <w:t>elecciones</w:t>
      </w:r>
      <w:proofErr w:type="spellEnd"/>
      <w:r>
        <w:t xml:space="preserve">? Lo </w:t>
      </w:r>
      <w:proofErr w:type="spellStart"/>
      <w:r>
        <w:t>realmente</w:t>
      </w:r>
      <w:proofErr w:type="spellEnd"/>
      <w:r>
        <w:t xml:space="preserve"> </w:t>
      </w:r>
      <w:proofErr w:type="spellStart"/>
      <w:r>
        <w:t>importante</w:t>
      </w:r>
      <w:proofErr w:type="spellEnd"/>
      <w:r>
        <w:t xml:space="preserve"> es 1000/20, no los </w:t>
      </w:r>
      <w:proofErr w:type="spellStart"/>
      <w:r>
        <w:t>valores</w:t>
      </w:r>
      <w:proofErr w:type="spellEnd"/>
      <w:r>
        <w:t xml:space="preserve"> </w:t>
      </w:r>
      <w:proofErr w:type="spellStart"/>
      <w:r>
        <w:t>absolutos</w:t>
      </w:r>
      <w:proofErr w:type="spellEnd"/>
      <w:r>
        <w:t xml:space="preserve">. Se </w:t>
      </w:r>
      <w:proofErr w:type="spellStart"/>
      <w:r>
        <w:t>podría</w:t>
      </w:r>
      <w:proofErr w:type="spellEnd"/>
      <w:r>
        <w:t xml:space="preserve"> </w:t>
      </w:r>
      <w:proofErr w:type="spellStart"/>
      <w:r>
        <w:t>normalizar</w:t>
      </w:r>
      <w:proofErr w:type="spellEnd"/>
      <w:r>
        <w:t xml:space="preserve"> la </w:t>
      </w:r>
      <w:proofErr w:type="spellStart"/>
      <w:r>
        <w:t>ciega</w:t>
      </w:r>
      <w:proofErr w:type="spellEnd"/>
      <w:r>
        <w:t xml:space="preserve"> </w:t>
      </w:r>
      <w:proofErr w:type="spellStart"/>
      <w:r>
        <w:t>grande</w:t>
      </w:r>
      <w:proofErr w:type="spellEnd"/>
      <w:r>
        <w:t xml:space="preserve"> a 1, por </w:t>
      </w:r>
      <w:proofErr w:type="spellStart"/>
      <w:r>
        <w:t>ejemplo</w:t>
      </w:r>
      <w:proofErr w:type="spellEnd"/>
      <w:r>
        <w:t xml:space="preserve">. O no, </w:t>
      </w:r>
      <w:proofErr w:type="spellStart"/>
      <w:r>
        <w:t>pero</w:t>
      </w:r>
      <w:proofErr w:type="spellEnd"/>
      <w:r>
        <w:t xml:space="preserve"> </w:t>
      </w:r>
      <w:proofErr w:type="spellStart"/>
      <w:r>
        <w:t>explique</w:t>
      </w:r>
      <w:proofErr w:type="spellEnd"/>
      <w:r>
        <w:t xml:space="preserve"> por que no.</w:t>
      </w:r>
    </w:p>
  </w:comment>
  <w:comment w:id="535" w:author="Álvaro Gonzalez" w:date="2020-05-15T23:13:00Z" w:initials="ÁG">
    <w:p w14:paraId="39E94947" w14:textId="77777777" w:rsidR="0096131B" w:rsidRDefault="0096131B" w:rsidP="00707605">
      <w:pPr>
        <w:pStyle w:val="Textocomentario"/>
      </w:pPr>
      <w:r>
        <w:rPr>
          <w:rStyle w:val="Refdecomentario"/>
        </w:rPr>
        <w:annotationRef/>
      </w:r>
      <w:proofErr w:type="spellStart"/>
      <w:r>
        <w:t>Añadido</w:t>
      </w:r>
      <w:proofErr w:type="spellEnd"/>
    </w:p>
  </w:comment>
  <w:comment w:id="533" w:author="D" w:date="2020-06-09T18:48:00Z" w:initials="D">
    <w:p w14:paraId="45ACEE54" w14:textId="77777777" w:rsidR="0096131B" w:rsidRDefault="0096131B">
      <w:pPr>
        <w:pStyle w:val="Textocomentario"/>
      </w:pPr>
      <w:r>
        <w:rPr>
          <w:rStyle w:val="Refdecomentario"/>
        </w:rPr>
        <w:annotationRef/>
      </w:r>
      <w:r>
        <w:t xml:space="preserve">Se </w:t>
      </w:r>
      <w:proofErr w:type="spellStart"/>
      <w:r>
        <w:t>usa</w:t>
      </w:r>
      <w:proofErr w:type="spellEnd"/>
      <w:r>
        <w:t xml:space="preserve"> la </w:t>
      </w:r>
      <w:proofErr w:type="spellStart"/>
      <w:r>
        <w:t>ciega</w:t>
      </w:r>
      <w:proofErr w:type="spellEnd"/>
      <w:r>
        <w:t xml:space="preserve"> </w:t>
      </w:r>
      <w:proofErr w:type="spellStart"/>
      <w:r>
        <w:t>grande</w:t>
      </w:r>
      <w:proofErr w:type="spellEnd"/>
      <w:r>
        <w:t xml:space="preserve"> </w:t>
      </w:r>
      <w:proofErr w:type="spellStart"/>
      <w:r>
        <w:t>cómo</w:t>
      </w:r>
      <w:proofErr w:type="spellEnd"/>
      <w:r>
        <w:t xml:space="preserve"> una </w:t>
      </w:r>
      <w:proofErr w:type="spellStart"/>
      <w:r>
        <w:t>medida</w:t>
      </w:r>
      <w:proofErr w:type="spellEnd"/>
      <w:r>
        <w:t xml:space="preserve"> </w:t>
      </w:r>
      <w:proofErr w:type="spellStart"/>
      <w:r>
        <w:t>estándar</w:t>
      </w:r>
      <w:proofErr w:type="spellEnd"/>
      <w:r>
        <w:t xml:space="preserve">. Cabe </w:t>
      </w:r>
      <w:proofErr w:type="spellStart"/>
      <w:r>
        <w:t>mencionarlo</w:t>
      </w:r>
      <w:proofErr w:type="spellEnd"/>
      <w:r>
        <w:t>.</w:t>
      </w:r>
    </w:p>
  </w:comment>
  <w:comment w:id="536" w:author="dan" w:date="2020-01-21T16:33:00Z" w:initials="d">
    <w:p w14:paraId="163FD593" w14:textId="77777777" w:rsidR="0096131B" w:rsidRDefault="0096131B" w:rsidP="00707605">
      <w:pPr>
        <w:pStyle w:val="Textocomentario"/>
      </w:pPr>
      <w:r>
        <w:rPr>
          <w:rStyle w:val="Refdecomentario"/>
        </w:rPr>
        <w:annotationRef/>
      </w:r>
      <w:proofErr w:type="spellStart"/>
      <w:r>
        <w:t>Explique</w:t>
      </w:r>
      <w:proofErr w:type="spellEnd"/>
      <w:r>
        <w:t xml:space="preserve"> </w:t>
      </w:r>
      <w:proofErr w:type="spellStart"/>
      <w:r>
        <w:t>porque</w:t>
      </w:r>
      <w:proofErr w:type="spellEnd"/>
      <w:r>
        <w:t xml:space="preserve"> </w:t>
      </w:r>
      <w:proofErr w:type="spellStart"/>
      <w:r>
        <w:t>en</w:t>
      </w:r>
      <w:proofErr w:type="spellEnd"/>
      <w:r>
        <w:t xml:space="preserve"> </w:t>
      </w:r>
      <w:proofErr w:type="spellStart"/>
      <w:r>
        <w:t>términos</w:t>
      </w:r>
      <w:proofErr w:type="spellEnd"/>
      <w:r>
        <w:t xml:space="preserve"> de la </w:t>
      </w:r>
      <w:proofErr w:type="spellStart"/>
      <w:r>
        <w:t>modelización</w:t>
      </w:r>
      <w:proofErr w:type="spellEnd"/>
      <w:r>
        <w:t xml:space="preserve"> que </w:t>
      </w:r>
      <w:proofErr w:type="spellStart"/>
      <w:r>
        <w:t>harás</w:t>
      </w:r>
      <w:proofErr w:type="spellEnd"/>
      <w:r>
        <w:t xml:space="preserve">. Es una </w:t>
      </w:r>
      <w:proofErr w:type="spellStart"/>
      <w:r>
        <w:t>simplificación</w:t>
      </w:r>
      <w:proofErr w:type="spellEnd"/>
      <w:r>
        <w:t xml:space="preserve">. </w:t>
      </w:r>
      <w:proofErr w:type="spellStart"/>
      <w:r>
        <w:t>Básicamente</w:t>
      </w:r>
      <w:proofErr w:type="spellEnd"/>
      <w:r>
        <w:t xml:space="preserve"> </w:t>
      </w:r>
      <w:proofErr w:type="spellStart"/>
      <w:r>
        <w:t>elimina</w:t>
      </w:r>
      <w:proofErr w:type="spellEnd"/>
      <w:r>
        <w:t xml:space="preserve"> un </w:t>
      </w:r>
      <w:proofErr w:type="spellStart"/>
      <w:r>
        <w:t>aspecto</w:t>
      </w:r>
      <w:proofErr w:type="spellEnd"/>
      <w:r>
        <w:t xml:space="preserve"> </w:t>
      </w:r>
      <w:proofErr w:type="spellStart"/>
      <w:r>
        <w:t>cuya</w:t>
      </w:r>
      <w:proofErr w:type="spellEnd"/>
      <w:r>
        <w:t xml:space="preserve"> </w:t>
      </w:r>
      <w:proofErr w:type="spellStart"/>
      <w:r>
        <w:t>importancia</w:t>
      </w:r>
      <w:proofErr w:type="spellEnd"/>
      <w:r>
        <w:t xml:space="preserve"> es marginal.</w:t>
      </w:r>
    </w:p>
  </w:comment>
  <w:comment w:id="537" w:author="Álvaro Gonzalez" w:date="2020-05-15T23:16:00Z" w:initials="ÁG">
    <w:p w14:paraId="29F11FB3" w14:textId="77777777" w:rsidR="0096131B" w:rsidRDefault="0096131B" w:rsidP="00707605">
      <w:pPr>
        <w:pStyle w:val="Textocomentario"/>
      </w:pPr>
      <w:r>
        <w:rPr>
          <w:rStyle w:val="Refdecomentario"/>
        </w:rPr>
        <w:annotationRef/>
      </w:r>
      <w:proofErr w:type="spellStart"/>
      <w:r>
        <w:t>Añadida</w:t>
      </w:r>
      <w:proofErr w:type="spellEnd"/>
      <w:r>
        <w:t xml:space="preserve"> la </w:t>
      </w:r>
      <w:proofErr w:type="spellStart"/>
      <w:r>
        <w:t>justificación</w:t>
      </w:r>
      <w:proofErr w:type="spellEnd"/>
    </w:p>
  </w:comment>
  <w:comment w:id="538" w:author="D" w:date="2020-06-09T18:49:00Z" w:initials="D">
    <w:p w14:paraId="2259F1D1" w14:textId="77777777" w:rsidR="0096131B" w:rsidRDefault="0096131B">
      <w:pPr>
        <w:pStyle w:val="Textocomentario"/>
      </w:pPr>
      <w:r>
        <w:rPr>
          <w:rStyle w:val="Refdecomentario"/>
        </w:rPr>
        <w:annotationRef/>
      </w:r>
      <w:proofErr w:type="spellStart"/>
      <w:r>
        <w:t>Podría</w:t>
      </w:r>
      <w:proofErr w:type="spellEnd"/>
      <w:r>
        <w:t xml:space="preserve"> </w:t>
      </w:r>
      <w:proofErr w:type="spellStart"/>
      <w:r>
        <w:t>afectar</w:t>
      </w:r>
      <w:proofErr w:type="spellEnd"/>
      <w:r>
        <w:t xml:space="preserve"> la </w:t>
      </w:r>
      <w:proofErr w:type="spellStart"/>
      <w:r>
        <w:t>estrategia</w:t>
      </w:r>
      <w:proofErr w:type="spellEnd"/>
      <w:r>
        <w:t xml:space="preserve"> para </w:t>
      </w:r>
      <w:proofErr w:type="spellStart"/>
      <w:r>
        <w:t>todos</w:t>
      </w:r>
      <w:proofErr w:type="spellEnd"/>
      <w:r>
        <w:t xml:space="preserve">. Por </w:t>
      </w:r>
      <w:proofErr w:type="spellStart"/>
      <w:r>
        <w:t>ejemplo</w:t>
      </w:r>
      <w:proofErr w:type="spellEnd"/>
      <w:r>
        <w:t xml:space="preserve">, causa que </w:t>
      </w:r>
      <w:proofErr w:type="spellStart"/>
      <w:r>
        <w:t>tenga</w:t>
      </w:r>
      <w:proofErr w:type="spellEnd"/>
      <w:r>
        <w:t xml:space="preserve"> </w:t>
      </w:r>
      <w:proofErr w:type="spellStart"/>
      <w:r>
        <w:t>sentido</w:t>
      </w:r>
      <w:proofErr w:type="spellEnd"/>
      <w:r>
        <w:t xml:space="preserve"> </w:t>
      </w:r>
      <w:proofErr w:type="spellStart"/>
      <w:r>
        <w:t>apostar</w:t>
      </w:r>
      <w:proofErr w:type="spellEnd"/>
      <w:r>
        <w:t xml:space="preserve"> </w:t>
      </w:r>
      <w:proofErr w:type="spellStart"/>
      <w:r>
        <w:t>más</w:t>
      </w:r>
      <w:proofErr w:type="spellEnd"/>
      <w:r>
        <w:t xml:space="preserve">, </w:t>
      </w:r>
      <w:proofErr w:type="spellStart"/>
      <w:r>
        <w:t>quizá</w:t>
      </w:r>
      <w:proofErr w:type="spellEnd"/>
      <w:r>
        <w:t xml:space="preserve"> ... </w:t>
      </w:r>
    </w:p>
  </w:comment>
  <w:comment w:id="539" w:author="D" w:date="2020-06-09T18:50:00Z" w:initials="D">
    <w:p w14:paraId="6F9EA5F5" w14:textId="77777777" w:rsidR="0096131B" w:rsidRDefault="0096131B">
      <w:pPr>
        <w:pStyle w:val="Textocomentario"/>
      </w:pPr>
      <w:r>
        <w:rPr>
          <w:rStyle w:val="Refdecomentario"/>
        </w:rPr>
        <w:annotationRef/>
      </w:r>
      <w:proofErr w:type="spellStart"/>
      <w:r>
        <w:t>Excepto</w:t>
      </w:r>
      <w:proofErr w:type="spellEnd"/>
      <w:r>
        <w:t xml:space="preserve"> que no </w:t>
      </w:r>
      <w:proofErr w:type="spellStart"/>
      <w:r>
        <w:t>queden</w:t>
      </w:r>
      <w:proofErr w:type="spellEnd"/>
      <w:r>
        <w:t xml:space="preserve"> </w:t>
      </w:r>
      <w:proofErr w:type="spellStart"/>
      <w:r>
        <w:t>jugadores</w:t>
      </w:r>
      <w:proofErr w:type="spellEnd"/>
      <w:r>
        <w:t xml:space="preserve"> </w:t>
      </w:r>
      <w:proofErr w:type="spellStart"/>
      <w:r>
        <w:t>en</w:t>
      </w:r>
      <w:proofErr w:type="spellEnd"/>
      <w:r>
        <w:t xml:space="preserve"> la mesa por </w:t>
      </w:r>
      <w:proofErr w:type="spellStart"/>
      <w:r>
        <w:t>haber</w:t>
      </w:r>
      <w:proofErr w:type="spellEnd"/>
      <w:r>
        <w:t xml:space="preserve"> </w:t>
      </w:r>
      <w:proofErr w:type="spellStart"/>
      <w:r>
        <w:t>perdido</w:t>
      </w:r>
      <w:proofErr w:type="spellEnd"/>
      <w:r>
        <w:t xml:space="preserve"> </w:t>
      </w:r>
      <w:proofErr w:type="spellStart"/>
      <w:r>
        <w:t>todo</w:t>
      </w:r>
      <w:proofErr w:type="spellEnd"/>
      <w:r>
        <w:t>.</w:t>
      </w:r>
    </w:p>
  </w:comment>
  <w:comment w:id="542" w:author="D" w:date="2020-06-09T18:50:00Z" w:initials="D">
    <w:p w14:paraId="34518956" w14:textId="77777777" w:rsidR="0096131B" w:rsidRDefault="0096131B">
      <w:pPr>
        <w:pStyle w:val="Textocomentario"/>
      </w:pPr>
      <w:r>
        <w:rPr>
          <w:rStyle w:val="Refdecomentario"/>
        </w:rPr>
        <w:annotationRef/>
      </w:r>
      <w:r>
        <w:t>no es castellano</w:t>
      </w:r>
    </w:p>
  </w:comment>
  <w:comment w:id="543" w:author="Álvaro Gonzalez" w:date="2020-06-19T16:36:00Z" w:initials="ÁG">
    <w:p w14:paraId="442C93DB" w14:textId="54D19F6E" w:rsidR="0096131B" w:rsidRDefault="0096131B">
      <w:pPr>
        <w:pStyle w:val="Textocomentario"/>
      </w:pPr>
      <w:r>
        <w:rPr>
          <w:rStyle w:val="Refdecomentario"/>
        </w:rPr>
        <w:annotationRef/>
      </w:r>
      <w:proofErr w:type="spellStart"/>
      <w:r>
        <w:t>Corregido</w:t>
      </w:r>
      <w:proofErr w:type="spellEnd"/>
      <w:r>
        <w:t xml:space="preserve">, </w:t>
      </w:r>
      <w:proofErr w:type="spellStart"/>
      <w:r>
        <w:t>se</w:t>
      </w:r>
      <w:proofErr w:type="spellEnd"/>
      <w:r>
        <w:t xml:space="preserve"> me </w:t>
      </w:r>
      <w:proofErr w:type="spellStart"/>
      <w:r>
        <w:t>coló</w:t>
      </w:r>
      <w:proofErr w:type="spellEnd"/>
      <w:r>
        <w:t>.</w:t>
      </w:r>
    </w:p>
  </w:comment>
  <w:comment w:id="540" w:author="dan" w:date="2020-01-21T16:36:00Z" w:initials="d">
    <w:p w14:paraId="370E8049" w14:textId="77777777" w:rsidR="0096131B" w:rsidRDefault="0096131B" w:rsidP="00707605">
      <w:pPr>
        <w:pStyle w:val="Textocomentario"/>
      </w:pPr>
      <w:r>
        <w:rPr>
          <w:rStyle w:val="Refdecomentario"/>
        </w:rPr>
        <w:annotationRef/>
      </w:r>
      <w:proofErr w:type="spellStart"/>
      <w:r>
        <w:t>Esta</w:t>
      </w:r>
      <w:proofErr w:type="spellEnd"/>
      <w:r>
        <w:t xml:space="preserve"> “</w:t>
      </w:r>
      <w:proofErr w:type="spellStart"/>
      <w:r>
        <w:t>abstracción</w:t>
      </w:r>
      <w:proofErr w:type="spellEnd"/>
      <w:r>
        <w:t xml:space="preserve">” </w:t>
      </w:r>
      <w:proofErr w:type="spellStart"/>
      <w:r>
        <w:t>requiere</w:t>
      </w:r>
      <w:proofErr w:type="spellEnd"/>
      <w:r>
        <w:t xml:space="preserve"> </w:t>
      </w:r>
      <w:proofErr w:type="spellStart"/>
      <w:r>
        <w:t>más</w:t>
      </w:r>
      <w:proofErr w:type="spellEnd"/>
      <w:r>
        <w:t xml:space="preserve"> </w:t>
      </w:r>
      <w:proofErr w:type="spellStart"/>
      <w:r>
        <w:t>explicación</w:t>
      </w:r>
      <w:proofErr w:type="spellEnd"/>
      <w:r>
        <w:t xml:space="preserve">. </w:t>
      </w:r>
    </w:p>
  </w:comment>
  <w:comment w:id="541" w:author="Álvaro Gonzalez" w:date="2020-05-15T23:20:00Z" w:initials="ÁG">
    <w:p w14:paraId="425C3468" w14:textId="77777777" w:rsidR="0096131B" w:rsidRDefault="0096131B" w:rsidP="00707605">
      <w:pPr>
        <w:pStyle w:val="Textocomentario"/>
      </w:pPr>
      <w:r>
        <w:rPr>
          <w:rStyle w:val="Refdecomentario"/>
        </w:rPr>
        <w:annotationRef/>
      </w:r>
      <w:proofErr w:type="spellStart"/>
      <w:r>
        <w:t>Añadida</w:t>
      </w:r>
      <w:proofErr w:type="spellEnd"/>
      <w:r>
        <w:t xml:space="preserve"> la </w:t>
      </w:r>
      <w:proofErr w:type="spellStart"/>
      <w:r>
        <w:t>explicación</w:t>
      </w:r>
      <w:proofErr w:type="spellEnd"/>
    </w:p>
  </w:comment>
  <w:comment w:id="544" w:author="dan" w:date="2020-01-21T16:36:00Z" w:initials="d">
    <w:p w14:paraId="665342FC" w14:textId="77777777" w:rsidR="0096131B" w:rsidRDefault="0096131B" w:rsidP="00707605">
      <w:pPr>
        <w:pStyle w:val="Textocomentario"/>
      </w:pPr>
      <w:r>
        <w:rPr>
          <w:rStyle w:val="Refdecomentario"/>
        </w:rPr>
        <w:annotationRef/>
      </w:r>
      <w:r>
        <w:t xml:space="preserve">La </w:t>
      </w:r>
      <w:proofErr w:type="spellStart"/>
      <w:r>
        <w:t>puntuación</w:t>
      </w:r>
      <w:proofErr w:type="spellEnd"/>
      <w:r>
        <w:t xml:space="preserve"> es </w:t>
      </w:r>
      <w:proofErr w:type="spellStart"/>
      <w:r>
        <w:t>uniforme</w:t>
      </w:r>
      <w:proofErr w:type="spellEnd"/>
      <w:r>
        <w:t xml:space="preserve"> </w:t>
      </w:r>
      <w:proofErr w:type="spellStart"/>
      <w:r>
        <w:t>aunque</w:t>
      </w:r>
      <w:proofErr w:type="spellEnd"/>
      <w:r>
        <w:t xml:space="preserve"> las </w:t>
      </w:r>
      <w:proofErr w:type="spellStart"/>
      <w:r>
        <w:t>probabilidades</w:t>
      </w:r>
      <w:proofErr w:type="spellEnd"/>
      <w:r>
        <w:t xml:space="preserve"> no lo son. Hay que </w:t>
      </w:r>
      <w:proofErr w:type="spellStart"/>
      <w:r>
        <w:t>justificarlo</w:t>
      </w:r>
      <w:proofErr w:type="spellEnd"/>
      <w:r>
        <w:t xml:space="preserve"> de </w:t>
      </w:r>
      <w:proofErr w:type="spellStart"/>
      <w:r>
        <w:t>alguna</w:t>
      </w:r>
      <w:proofErr w:type="spellEnd"/>
      <w:r>
        <w:t xml:space="preserve"> </w:t>
      </w:r>
      <w:proofErr w:type="spellStart"/>
      <w:r>
        <w:t>manera</w:t>
      </w:r>
      <w:proofErr w:type="spellEnd"/>
      <w:r>
        <w:t xml:space="preserve">. </w:t>
      </w:r>
      <w:proofErr w:type="spellStart"/>
      <w:r>
        <w:t>Importan</w:t>
      </w:r>
      <w:proofErr w:type="spellEnd"/>
      <w:r>
        <w:t xml:space="preserve"> los </w:t>
      </w:r>
      <w:proofErr w:type="spellStart"/>
      <w:r>
        <w:t>valores</w:t>
      </w:r>
      <w:proofErr w:type="spellEnd"/>
      <w:r>
        <w:t xml:space="preserve"> de las </w:t>
      </w:r>
      <w:proofErr w:type="spellStart"/>
      <w:r>
        <w:t>puntuaciones</w:t>
      </w:r>
      <w:proofErr w:type="spellEnd"/>
      <w:r>
        <w:t xml:space="preserve"> o </w:t>
      </w:r>
      <w:proofErr w:type="spellStart"/>
      <w:r>
        <w:t>solamente</w:t>
      </w:r>
      <w:proofErr w:type="spellEnd"/>
      <w:r>
        <w:t xml:space="preserve"> sus </w:t>
      </w:r>
      <w:proofErr w:type="spellStart"/>
      <w:r>
        <w:t>valores</w:t>
      </w:r>
      <w:proofErr w:type="spellEnd"/>
      <w:r>
        <w:t xml:space="preserve"> </w:t>
      </w:r>
      <w:proofErr w:type="spellStart"/>
      <w:r>
        <w:t>relativos</w:t>
      </w:r>
      <w:proofErr w:type="spellEnd"/>
      <w:r>
        <w:t xml:space="preserve">? Hay que </w:t>
      </w:r>
      <w:proofErr w:type="spellStart"/>
      <w:r>
        <w:t>decirlo</w:t>
      </w:r>
      <w:proofErr w:type="spellEnd"/>
      <w:r>
        <w:t>.</w:t>
      </w:r>
    </w:p>
  </w:comment>
  <w:comment w:id="545" w:author="Álvaro Gonzalez" w:date="2020-05-15T23:20:00Z" w:initials="ÁG">
    <w:p w14:paraId="233DA925" w14:textId="77777777" w:rsidR="0096131B" w:rsidRDefault="0096131B" w:rsidP="00707605">
      <w:pPr>
        <w:pStyle w:val="Textocomentario"/>
      </w:pPr>
      <w:r>
        <w:rPr>
          <w:rStyle w:val="Refdecomentario"/>
        </w:rPr>
        <w:annotationRef/>
      </w:r>
      <w:proofErr w:type="spellStart"/>
      <w:r>
        <w:t>Añadido</w:t>
      </w:r>
      <w:proofErr w:type="spellEnd"/>
    </w:p>
  </w:comment>
  <w:comment w:id="551" w:author="dan" w:date="2020-01-21T16:40:00Z" w:initials="d">
    <w:p w14:paraId="0F8EC3FD" w14:textId="77777777" w:rsidR="0096131B" w:rsidRDefault="0096131B" w:rsidP="00707605">
      <w:pPr>
        <w:pStyle w:val="Textocomentario"/>
      </w:pPr>
      <w:r>
        <w:rPr>
          <w:rStyle w:val="Refdecomentario"/>
        </w:rPr>
        <w:annotationRef/>
      </w:r>
      <w:r>
        <w:t xml:space="preserve">No </w:t>
      </w:r>
      <w:proofErr w:type="spellStart"/>
      <w:r>
        <w:t>debería</w:t>
      </w:r>
      <w:proofErr w:type="spellEnd"/>
      <w:r>
        <w:t xml:space="preserve"> </w:t>
      </w:r>
      <w:proofErr w:type="spellStart"/>
      <w:r>
        <w:t>haber</w:t>
      </w:r>
      <w:proofErr w:type="spellEnd"/>
      <w:r>
        <w:t xml:space="preserve"> una </w:t>
      </w:r>
      <w:proofErr w:type="spellStart"/>
      <w:r>
        <w:t>clase</w:t>
      </w:r>
      <w:proofErr w:type="spellEnd"/>
      <w:r>
        <w:t xml:space="preserve"> “Mano” o “Mano </w:t>
      </w:r>
      <w:proofErr w:type="spellStart"/>
      <w:r>
        <w:t>parcial</w:t>
      </w:r>
      <w:proofErr w:type="spellEnd"/>
      <w:r>
        <w:t xml:space="preserve">”? </w:t>
      </w:r>
    </w:p>
  </w:comment>
  <w:comment w:id="552" w:author="Álvaro Gonzalez" w:date="2020-05-15T15:36:00Z" w:initials="ÁG">
    <w:p w14:paraId="730188B0" w14:textId="77777777" w:rsidR="0096131B" w:rsidRDefault="0096131B" w:rsidP="00707605">
      <w:pPr>
        <w:pStyle w:val="Textocomentario"/>
      </w:pPr>
      <w:r>
        <w:rPr>
          <w:rStyle w:val="Refdecomentario"/>
        </w:rPr>
        <w:annotationRef/>
      </w:r>
      <w:r>
        <w:t xml:space="preserve">No, </w:t>
      </w:r>
      <w:proofErr w:type="spellStart"/>
      <w:r>
        <w:t>ya</w:t>
      </w:r>
      <w:proofErr w:type="spellEnd"/>
      <w:r>
        <w:t xml:space="preserve"> que </w:t>
      </w:r>
      <w:proofErr w:type="spellStart"/>
      <w:r>
        <w:t>eso</w:t>
      </w:r>
      <w:proofErr w:type="spellEnd"/>
      <w:r>
        <w:t xml:space="preserve"> </w:t>
      </w:r>
      <w:proofErr w:type="spellStart"/>
      <w:r>
        <w:t>está</w:t>
      </w:r>
      <w:proofErr w:type="spellEnd"/>
      <w:r>
        <w:t xml:space="preserve"> </w:t>
      </w:r>
      <w:proofErr w:type="spellStart"/>
      <w:r>
        <w:t>resuelto</w:t>
      </w:r>
      <w:proofErr w:type="spellEnd"/>
      <w:r>
        <w:t xml:space="preserve"> con la variable </w:t>
      </w:r>
      <w:proofErr w:type="spellStart"/>
      <w:r>
        <w:t>numérica</w:t>
      </w:r>
      <w:proofErr w:type="spellEnd"/>
      <w:r>
        <w:t xml:space="preserve"> “</w:t>
      </w:r>
      <w:proofErr w:type="spellStart"/>
      <w:r>
        <w:t>jugada</w:t>
      </w:r>
      <w:proofErr w:type="spellEnd"/>
      <w:r>
        <w:t>”.</w:t>
      </w:r>
    </w:p>
  </w:comment>
  <w:comment w:id="553" w:author="dan" w:date="2020-01-21T16:41:00Z" w:initials="d">
    <w:p w14:paraId="1CE5C898" w14:textId="77777777" w:rsidR="0096131B" w:rsidRDefault="0096131B" w:rsidP="00707605">
      <w:pPr>
        <w:pStyle w:val="Textocomentario"/>
      </w:pPr>
      <w:r>
        <w:rPr>
          <w:rStyle w:val="Refdecomentario"/>
        </w:rPr>
        <w:annotationRef/>
      </w:r>
      <w:r>
        <w:t xml:space="preserve">Como se </w:t>
      </w:r>
      <w:proofErr w:type="spellStart"/>
      <w:r>
        <w:t>va</w:t>
      </w:r>
      <w:proofErr w:type="spellEnd"/>
      <w:r>
        <w:t xml:space="preserve"> a </w:t>
      </w:r>
      <w:proofErr w:type="spellStart"/>
      <w:r>
        <w:t>programar</w:t>
      </w:r>
      <w:proofErr w:type="spellEnd"/>
      <w:r>
        <w:t xml:space="preserve"> una </w:t>
      </w:r>
      <w:proofErr w:type="spellStart"/>
      <w:r>
        <w:t>estrategia</w:t>
      </w:r>
      <w:proofErr w:type="spellEnd"/>
      <w:r>
        <w:t xml:space="preserve"> de </w:t>
      </w:r>
      <w:proofErr w:type="spellStart"/>
      <w:r>
        <w:t>juego</w:t>
      </w:r>
      <w:proofErr w:type="spellEnd"/>
      <w:r>
        <w:t>?</w:t>
      </w:r>
    </w:p>
  </w:comment>
  <w:comment w:id="554" w:author="Álvaro Gonzalez" w:date="2020-05-15T23:27:00Z" w:initials="ÁG">
    <w:p w14:paraId="364D1E0D" w14:textId="77777777" w:rsidR="0096131B" w:rsidRDefault="0096131B" w:rsidP="00707605">
      <w:pPr>
        <w:pStyle w:val="Textocomentario"/>
      </w:pPr>
      <w:r>
        <w:rPr>
          <w:rStyle w:val="Refdecomentario"/>
        </w:rPr>
        <w:annotationRef/>
      </w:r>
      <w:r>
        <w:t xml:space="preserve">La </w:t>
      </w:r>
      <w:proofErr w:type="spellStart"/>
      <w:r>
        <w:t>estrategia</w:t>
      </w:r>
      <w:proofErr w:type="spellEnd"/>
      <w:r>
        <w:t xml:space="preserve"> de </w:t>
      </w:r>
      <w:proofErr w:type="spellStart"/>
      <w:r>
        <w:t>juego</w:t>
      </w:r>
      <w:proofErr w:type="spellEnd"/>
      <w:r>
        <w:t xml:space="preserve"> se </w:t>
      </w:r>
      <w:proofErr w:type="spellStart"/>
      <w:r>
        <w:t>encarga</w:t>
      </w:r>
      <w:proofErr w:type="spellEnd"/>
      <w:r>
        <w:t xml:space="preserve"> el </w:t>
      </w:r>
      <w:proofErr w:type="spellStart"/>
      <w:r>
        <w:t>algoritmo</w:t>
      </w:r>
      <w:proofErr w:type="spellEnd"/>
      <w:r>
        <w:t xml:space="preserve">, no hay nada de </w:t>
      </w:r>
      <w:proofErr w:type="spellStart"/>
      <w:r>
        <w:t>toma</w:t>
      </w:r>
      <w:proofErr w:type="spellEnd"/>
      <w:r>
        <w:t xml:space="preserve"> de </w:t>
      </w:r>
      <w:proofErr w:type="spellStart"/>
      <w:r>
        <w:t>decisiones</w:t>
      </w:r>
      <w:proofErr w:type="spellEnd"/>
      <w:r>
        <w:t xml:space="preserve"> </w:t>
      </w:r>
      <w:proofErr w:type="spellStart"/>
      <w:r>
        <w:t>en</w:t>
      </w:r>
      <w:proofErr w:type="spellEnd"/>
      <w:r>
        <w:t xml:space="preserve"> el motor de </w:t>
      </w:r>
      <w:proofErr w:type="spellStart"/>
      <w:r>
        <w:t>juego</w:t>
      </w:r>
      <w:proofErr w:type="spellEnd"/>
      <w:r>
        <w:t>.</w:t>
      </w:r>
    </w:p>
  </w:comment>
  <w:comment w:id="559" w:author="dan" w:date="2020-01-21T16:42:00Z" w:initials="d">
    <w:p w14:paraId="4786A05B" w14:textId="77777777" w:rsidR="0096131B" w:rsidRDefault="0096131B" w:rsidP="00707605">
      <w:pPr>
        <w:pStyle w:val="Textocomentario"/>
      </w:pPr>
      <w:r>
        <w:rPr>
          <w:rStyle w:val="Refdecomentario"/>
        </w:rPr>
        <w:annotationRef/>
      </w:r>
      <w:r>
        <w:t xml:space="preserve">Require </w:t>
      </w:r>
      <w:proofErr w:type="spellStart"/>
      <w:r>
        <w:t>más</w:t>
      </w:r>
      <w:proofErr w:type="spellEnd"/>
      <w:r>
        <w:t xml:space="preserve"> </w:t>
      </w:r>
      <w:proofErr w:type="spellStart"/>
      <w:r>
        <w:t>explicación</w:t>
      </w:r>
      <w:proofErr w:type="spellEnd"/>
      <w:r>
        <w:t xml:space="preserve"> el “valor </w:t>
      </w:r>
      <w:proofErr w:type="spellStart"/>
      <w:r>
        <w:t>numérico</w:t>
      </w:r>
      <w:proofErr w:type="spellEnd"/>
      <w:r>
        <w:t>”</w:t>
      </w:r>
    </w:p>
  </w:comment>
  <w:comment w:id="560" w:author="Álvaro Gonzalez" w:date="2020-05-16T14:31:00Z" w:initials="ÁG">
    <w:p w14:paraId="12C28F6A" w14:textId="77777777" w:rsidR="0096131B" w:rsidRDefault="0096131B" w:rsidP="00707605">
      <w:pPr>
        <w:pStyle w:val="Textocomentario"/>
        <w:ind w:firstLine="0"/>
      </w:pPr>
      <w:r>
        <w:rPr>
          <w:rStyle w:val="Refdecomentario"/>
        </w:rPr>
        <w:annotationRef/>
      </w:r>
      <w:r>
        <w:t xml:space="preserve">El valor </w:t>
      </w:r>
      <w:proofErr w:type="spellStart"/>
      <w:r>
        <w:t>numérico</w:t>
      </w:r>
      <w:proofErr w:type="spellEnd"/>
      <w:r>
        <w:t xml:space="preserve"> es la </w:t>
      </w:r>
      <w:proofErr w:type="spellStart"/>
      <w:r>
        <w:t>cuantificación</w:t>
      </w:r>
      <w:proofErr w:type="spellEnd"/>
      <w:r>
        <w:t xml:space="preserve"> de </w:t>
      </w:r>
      <w:proofErr w:type="spellStart"/>
      <w:r>
        <w:t>jugadas</w:t>
      </w:r>
      <w:proofErr w:type="spellEnd"/>
      <w:r>
        <w:t xml:space="preserve">. Se </w:t>
      </w:r>
      <w:proofErr w:type="spellStart"/>
      <w:r>
        <w:t>reescribe</w:t>
      </w:r>
      <w:proofErr w:type="spellEnd"/>
      <w:r>
        <w:t xml:space="preserve"> para </w:t>
      </w:r>
      <w:proofErr w:type="spellStart"/>
      <w:r>
        <w:t>clarificarlo</w:t>
      </w:r>
      <w:proofErr w:type="spellEnd"/>
      <w:r>
        <w:t>.</w:t>
      </w:r>
    </w:p>
  </w:comment>
  <w:comment w:id="567" w:author="D" w:date="2020-06-09T19:00:00Z" w:initials="D">
    <w:p w14:paraId="4D048C81" w14:textId="77777777" w:rsidR="0096131B" w:rsidRDefault="0096131B">
      <w:pPr>
        <w:pStyle w:val="Textocomentario"/>
      </w:pPr>
      <w:r>
        <w:rPr>
          <w:rStyle w:val="Refdecomentario"/>
        </w:rPr>
        <w:annotationRef/>
      </w:r>
      <w:proofErr w:type="spellStart"/>
      <w:r>
        <w:t>Puedes</w:t>
      </w:r>
      <w:proofErr w:type="spellEnd"/>
      <w:r>
        <w:t xml:space="preserve"> </w:t>
      </w:r>
      <w:proofErr w:type="spellStart"/>
      <w:r>
        <w:t>explicar</w:t>
      </w:r>
      <w:proofErr w:type="spellEnd"/>
      <w:r>
        <w:t xml:space="preserve"> </w:t>
      </w:r>
      <w:proofErr w:type="spellStart"/>
      <w:r>
        <w:t>cómo</w:t>
      </w:r>
      <w:proofErr w:type="spellEnd"/>
      <w:r>
        <w:t xml:space="preserve"> </w:t>
      </w:r>
      <w:proofErr w:type="spellStart"/>
      <w:r>
        <w:t>funciona</w:t>
      </w:r>
      <w:proofErr w:type="spellEnd"/>
      <w:r>
        <w:t>?</w:t>
      </w:r>
    </w:p>
  </w:comment>
  <w:comment w:id="576" w:author="dan" w:date="2020-01-21T16:46:00Z" w:initials="d">
    <w:p w14:paraId="428F1724" w14:textId="77777777" w:rsidR="0096131B" w:rsidRDefault="0096131B" w:rsidP="00707605">
      <w:pPr>
        <w:pStyle w:val="Textocomentario"/>
      </w:pPr>
      <w:r>
        <w:rPr>
          <w:rStyle w:val="Refdecomentario"/>
        </w:rPr>
        <w:annotationRef/>
      </w:r>
      <w:r>
        <w:t xml:space="preserve">Debe </w:t>
      </w:r>
      <w:proofErr w:type="spellStart"/>
      <w:r>
        <w:t>haber</w:t>
      </w:r>
      <w:proofErr w:type="spellEnd"/>
      <w:r>
        <w:t xml:space="preserve"> </w:t>
      </w:r>
      <w:proofErr w:type="spellStart"/>
      <w:r>
        <w:t>discusión</w:t>
      </w:r>
      <w:proofErr w:type="spellEnd"/>
      <w:r>
        <w:t xml:space="preserve"> </w:t>
      </w:r>
      <w:proofErr w:type="spellStart"/>
      <w:r>
        <w:t>teórico</w:t>
      </w:r>
      <w:proofErr w:type="spellEnd"/>
      <w:r>
        <w:t xml:space="preserve"> </w:t>
      </w:r>
      <w:proofErr w:type="spellStart"/>
      <w:r>
        <w:t>previo</w:t>
      </w:r>
      <w:proofErr w:type="spellEnd"/>
      <w:r>
        <w:t xml:space="preserve"> al </w:t>
      </w:r>
      <w:proofErr w:type="spellStart"/>
      <w:r>
        <w:t>respecto</w:t>
      </w:r>
      <w:proofErr w:type="spellEnd"/>
      <w:r>
        <w:t>.</w:t>
      </w:r>
    </w:p>
  </w:comment>
  <w:comment w:id="577" w:author="Álvaro Gonzalez" w:date="2020-05-19T04:00:00Z" w:initials="ÁG">
    <w:p w14:paraId="06779799" w14:textId="77777777" w:rsidR="0096131B" w:rsidRDefault="0096131B" w:rsidP="00AD7048">
      <w:pPr>
        <w:pStyle w:val="Textocomentario"/>
        <w:ind w:firstLine="0"/>
      </w:pPr>
      <w:r>
        <w:rPr>
          <w:rStyle w:val="Refdecomentario"/>
        </w:rPr>
        <w:annotationRef/>
      </w:r>
      <w:proofErr w:type="spellStart"/>
      <w:r>
        <w:t>Véase</w:t>
      </w:r>
      <w:proofErr w:type="spellEnd"/>
      <w:r>
        <w:t xml:space="preserve"> </w:t>
      </w:r>
      <w:proofErr w:type="spellStart"/>
      <w:r>
        <w:t>apartado</w:t>
      </w:r>
      <w:proofErr w:type="spellEnd"/>
      <w:r>
        <w:t xml:space="preserve"> 2.7 </w:t>
      </w:r>
      <w:proofErr w:type="spellStart"/>
      <w:r>
        <w:t>donde</w:t>
      </w:r>
      <w:proofErr w:type="spellEnd"/>
      <w:r>
        <w:t xml:space="preserve"> se </w:t>
      </w:r>
      <w:proofErr w:type="spellStart"/>
      <w:r>
        <w:t>introducen</w:t>
      </w:r>
      <w:proofErr w:type="spellEnd"/>
      <w:r>
        <w:t xml:space="preserve"> </w:t>
      </w:r>
      <w:proofErr w:type="spellStart"/>
      <w:r>
        <w:t>estos</w:t>
      </w:r>
      <w:proofErr w:type="spellEnd"/>
      <w:r>
        <w:t xml:space="preserve">  </w:t>
      </w:r>
      <w:proofErr w:type="spellStart"/>
      <w:r>
        <w:t>tres</w:t>
      </w:r>
      <w:proofErr w:type="spellEnd"/>
      <w:r>
        <w:t xml:space="preserve"> </w:t>
      </w:r>
    </w:p>
  </w:comment>
  <w:comment w:id="578" w:author="D" w:date="2020-06-09T19:01:00Z" w:initials="D">
    <w:p w14:paraId="34FF820E" w14:textId="77777777" w:rsidR="0096131B" w:rsidRDefault="0096131B">
      <w:pPr>
        <w:pStyle w:val="Textocomentario"/>
      </w:pPr>
      <w:r>
        <w:rPr>
          <w:rStyle w:val="Refdecomentario"/>
        </w:rPr>
        <w:annotationRef/>
      </w:r>
      <w:proofErr w:type="spellStart"/>
      <w:r>
        <w:t>Mejorar</w:t>
      </w:r>
      <w:proofErr w:type="spellEnd"/>
      <w:r>
        <w:t xml:space="preserve"> el </w:t>
      </w:r>
      <w:proofErr w:type="spellStart"/>
      <w:r>
        <w:t>formato</w:t>
      </w:r>
      <w:proofErr w:type="spellEnd"/>
      <w:r>
        <w:t>.</w:t>
      </w:r>
    </w:p>
  </w:comment>
  <w:comment w:id="579" w:author="Álvaro Gonzalez" w:date="2020-06-19T23:59:00Z" w:initials="ÁG">
    <w:p w14:paraId="27AEB169" w14:textId="05F8E302" w:rsidR="0096131B" w:rsidRDefault="0096131B">
      <w:pPr>
        <w:pStyle w:val="Textocomentario"/>
      </w:pPr>
      <w:r>
        <w:rPr>
          <w:rStyle w:val="Refdecomentario"/>
        </w:rPr>
        <w:annotationRef/>
      </w:r>
      <w:r>
        <w:t xml:space="preserve">El </w:t>
      </w:r>
      <w:proofErr w:type="spellStart"/>
      <w:r>
        <w:t>formato</w:t>
      </w:r>
      <w:proofErr w:type="spellEnd"/>
      <w:r>
        <w:t xml:space="preserve"> ha </w:t>
      </w:r>
      <w:proofErr w:type="spellStart"/>
      <w:r>
        <w:t>sido</w:t>
      </w:r>
      <w:proofErr w:type="spellEnd"/>
      <w:r>
        <w:t xml:space="preserve"> </w:t>
      </w:r>
      <w:proofErr w:type="spellStart"/>
      <w:r>
        <w:t>cambiado</w:t>
      </w:r>
      <w:proofErr w:type="spellEnd"/>
      <w:r>
        <w:t xml:space="preserve"> </w:t>
      </w:r>
      <w:proofErr w:type="spellStart"/>
      <w:r>
        <w:t>en</w:t>
      </w:r>
      <w:proofErr w:type="spellEnd"/>
      <w:r>
        <w:t xml:space="preserve"> latex</w:t>
      </w:r>
    </w:p>
  </w:comment>
  <w:comment w:id="584" w:author="D" w:date="2020-06-09T19:01:00Z" w:initials="D">
    <w:p w14:paraId="492D12C6" w14:textId="77777777" w:rsidR="0096131B" w:rsidRDefault="0096131B">
      <w:pPr>
        <w:pStyle w:val="Textocomentario"/>
      </w:pPr>
      <w:r>
        <w:rPr>
          <w:rStyle w:val="Refdecomentario"/>
        </w:rPr>
        <w:annotationRef/>
      </w:r>
      <w:proofErr w:type="spellStart"/>
      <w:r>
        <w:t>Consideraría</w:t>
      </w:r>
      <w:proofErr w:type="spellEnd"/>
      <w:r>
        <w:t xml:space="preserve"> meter el </w:t>
      </w:r>
      <w:proofErr w:type="spellStart"/>
      <w:r>
        <w:t>código</w:t>
      </w:r>
      <w:proofErr w:type="spellEnd"/>
      <w:r>
        <w:t xml:space="preserve"> </w:t>
      </w:r>
      <w:proofErr w:type="spellStart"/>
      <w:r>
        <w:t>en</w:t>
      </w:r>
      <w:proofErr w:type="spellEnd"/>
      <w:r>
        <w:t xml:space="preserve"> </w:t>
      </w:r>
      <w:proofErr w:type="spellStart"/>
      <w:r>
        <w:t>otro</w:t>
      </w:r>
      <w:proofErr w:type="spellEnd"/>
      <w:r>
        <w:t xml:space="preserve"> </w:t>
      </w:r>
      <w:proofErr w:type="spellStart"/>
      <w:r>
        <w:t>fuente</w:t>
      </w:r>
      <w:proofErr w:type="spellEnd"/>
      <w:r>
        <w:t xml:space="preserve"> para </w:t>
      </w:r>
      <w:proofErr w:type="spellStart"/>
      <w:r>
        <w:t>facilitar</w:t>
      </w:r>
      <w:proofErr w:type="spellEnd"/>
      <w:r>
        <w:t xml:space="preserve"> </w:t>
      </w:r>
      <w:proofErr w:type="spellStart"/>
      <w:r>
        <w:t>lectura</w:t>
      </w:r>
      <w:proofErr w:type="spellEnd"/>
      <w:r>
        <w:t>.</w:t>
      </w:r>
    </w:p>
  </w:comment>
  <w:comment w:id="585" w:author="Álvaro Gonzalez" w:date="2020-06-19T23:59:00Z" w:initials="ÁG">
    <w:p w14:paraId="1D69A137" w14:textId="33BAA2A2" w:rsidR="0096131B" w:rsidRDefault="0096131B">
      <w:pPr>
        <w:pStyle w:val="Textocomentario"/>
      </w:pPr>
      <w:r>
        <w:rPr>
          <w:rStyle w:val="Refdecomentario"/>
        </w:rPr>
        <w:annotationRef/>
      </w:r>
      <w:proofErr w:type="spellStart"/>
      <w:r>
        <w:t>Hecho</w:t>
      </w:r>
      <w:proofErr w:type="spellEnd"/>
    </w:p>
  </w:comment>
  <w:comment w:id="592" w:author="D" w:date="2020-06-09T19:05:00Z" w:initials="D">
    <w:p w14:paraId="61361EE7" w14:textId="77777777" w:rsidR="0096131B" w:rsidRDefault="0096131B">
      <w:pPr>
        <w:pStyle w:val="Textocomentario"/>
      </w:pPr>
      <w:r>
        <w:rPr>
          <w:rStyle w:val="Refdecomentario"/>
        </w:rPr>
        <w:annotationRef/>
      </w:r>
      <w:r>
        <w:t xml:space="preserve">Hay que </w:t>
      </w:r>
      <w:proofErr w:type="spellStart"/>
      <w:r>
        <w:t>mejorar</w:t>
      </w:r>
      <w:proofErr w:type="spellEnd"/>
      <w:r>
        <w:t xml:space="preserve"> el </w:t>
      </w:r>
      <w:proofErr w:type="spellStart"/>
      <w:r>
        <w:t>formato</w:t>
      </w:r>
      <w:proofErr w:type="spellEnd"/>
      <w:r>
        <w:t>.</w:t>
      </w:r>
    </w:p>
  </w:comment>
  <w:comment w:id="597" w:author="dan" w:date="2020-01-21T16:47:00Z" w:initials="d">
    <w:p w14:paraId="744C701D" w14:textId="77777777" w:rsidR="0096131B" w:rsidRDefault="0096131B" w:rsidP="00707605">
      <w:pPr>
        <w:pStyle w:val="Textocomentario"/>
      </w:pPr>
      <w:r>
        <w:rPr>
          <w:rStyle w:val="Refdecomentario"/>
        </w:rPr>
        <w:annotationRef/>
      </w:r>
      <w:proofErr w:type="spellStart"/>
      <w:r>
        <w:t>Poner</w:t>
      </w:r>
      <w:proofErr w:type="spellEnd"/>
      <w:r>
        <w:t xml:space="preserve"> el </w:t>
      </w:r>
      <w:proofErr w:type="spellStart"/>
      <w:r>
        <w:t>código</w:t>
      </w:r>
      <w:proofErr w:type="spellEnd"/>
      <w:r>
        <w:t xml:space="preserve"> </w:t>
      </w:r>
      <w:proofErr w:type="spellStart"/>
      <w:r>
        <w:t>en</w:t>
      </w:r>
      <w:proofErr w:type="spellEnd"/>
      <w:r>
        <w:t xml:space="preserve"> </w:t>
      </w:r>
      <w:proofErr w:type="spellStart"/>
      <w:r>
        <w:t>otro</w:t>
      </w:r>
      <w:proofErr w:type="spellEnd"/>
      <w:r>
        <w:t xml:space="preserve"> </w:t>
      </w:r>
      <w:proofErr w:type="spellStart"/>
      <w:r>
        <w:t>fuente</w:t>
      </w:r>
      <w:proofErr w:type="spellEnd"/>
      <w:r>
        <w:t>.</w:t>
      </w:r>
    </w:p>
  </w:comment>
  <w:comment w:id="598" w:author="Álvaro Gonzalez" w:date="2020-05-19T03:59:00Z" w:initials="ÁG">
    <w:p w14:paraId="3375ED77" w14:textId="77777777" w:rsidR="0096131B" w:rsidRDefault="0096131B" w:rsidP="00707605">
      <w:pPr>
        <w:pStyle w:val="Textocomentario"/>
      </w:pPr>
      <w:r>
        <w:rPr>
          <w:rStyle w:val="Refdecomentario"/>
        </w:rPr>
        <w:annotationRef/>
      </w:r>
      <w:proofErr w:type="spellStart"/>
      <w:r>
        <w:t>Corregido</w:t>
      </w:r>
      <w:proofErr w:type="spellEnd"/>
      <w:r>
        <w:t xml:space="preserve"> </w:t>
      </w:r>
      <w:proofErr w:type="spellStart"/>
      <w:r>
        <w:t>parcialmente</w:t>
      </w:r>
      <w:proofErr w:type="spellEnd"/>
      <w:r>
        <w:t xml:space="preserve"> </w:t>
      </w:r>
      <w:proofErr w:type="spellStart"/>
      <w:r>
        <w:t>en</w:t>
      </w:r>
      <w:proofErr w:type="spellEnd"/>
      <w:r>
        <w:t xml:space="preserve"> </w:t>
      </w:r>
      <w:proofErr w:type="spellStart"/>
      <w:r>
        <w:t>algunas</w:t>
      </w:r>
      <w:proofErr w:type="spellEnd"/>
      <w:r>
        <w:t xml:space="preserve"> </w:t>
      </w:r>
      <w:proofErr w:type="spellStart"/>
      <w:r>
        <w:t>partes</w:t>
      </w:r>
      <w:proofErr w:type="spellEnd"/>
      <w:r>
        <w:t xml:space="preserve"> del </w:t>
      </w:r>
      <w:proofErr w:type="spellStart"/>
      <w:r>
        <w:t>documento</w:t>
      </w:r>
      <w:proofErr w:type="spellEnd"/>
      <w:r>
        <w:t xml:space="preserve">. </w:t>
      </w:r>
      <w:proofErr w:type="spellStart"/>
      <w:r>
        <w:t>Esto</w:t>
      </w:r>
      <w:proofErr w:type="spellEnd"/>
      <w:r>
        <w:t xml:space="preserve"> se </w:t>
      </w:r>
      <w:proofErr w:type="spellStart"/>
      <w:r>
        <w:t>corregirá</w:t>
      </w:r>
      <w:proofErr w:type="spellEnd"/>
      <w:r>
        <w:t xml:space="preserve"> </w:t>
      </w:r>
      <w:proofErr w:type="spellStart"/>
      <w:r>
        <w:t>en</w:t>
      </w:r>
      <w:proofErr w:type="spellEnd"/>
      <w:r>
        <w:t xml:space="preserve"> </w:t>
      </w:r>
      <w:proofErr w:type="spellStart"/>
      <w:r>
        <w:t>laversión</w:t>
      </w:r>
      <w:proofErr w:type="spellEnd"/>
      <w:r>
        <w:t xml:space="preserve"> de latex para no </w:t>
      </w:r>
      <w:proofErr w:type="spellStart"/>
      <w:r>
        <w:t>perder</w:t>
      </w:r>
      <w:proofErr w:type="spellEnd"/>
      <w:r>
        <w:t xml:space="preserve"> </w:t>
      </w:r>
      <w:proofErr w:type="spellStart"/>
      <w:r>
        <w:t>tiempo</w:t>
      </w:r>
      <w:proofErr w:type="spellEnd"/>
      <w:r>
        <w:t xml:space="preserve"> </w:t>
      </w:r>
      <w:proofErr w:type="spellStart"/>
      <w:r>
        <w:t>en</w:t>
      </w:r>
      <w:proofErr w:type="spellEnd"/>
      <w:r>
        <w:t xml:space="preserve"> una </w:t>
      </w:r>
      <w:proofErr w:type="spellStart"/>
      <w:r>
        <w:t>versión</w:t>
      </w:r>
      <w:proofErr w:type="spellEnd"/>
      <w:r>
        <w:t xml:space="preserve"> draft</w:t>
      </w:r>
    </w:p>
  </w:comment>
  <w:comment w:id="600" w:author="D" w:date="2020-06-09T19:15:00Z" w:initials="D">
    <w:p w14:paraId="4E23BB7B" w14:textId="77777777" w:rsidR="0096131B" w:rsidRDefault="0096131B">
      <w:pPr>
        <w:pStyle w:val="Textocomentario"/>
      </w:pPr>
      <w:r>
        <w:rPr>
          <w:rStyle w:val="Refdecomentario"/>
        </w:rPr>
        <w:annotationRef/>
      </w:r>
    </w:p>
  </w:comment>
  <w:comment w:id="601" w:author="D" w:date="2020-06-09T19:15:00Z" w:initials="D">
    <w:p w14:paraId="4BDC41F0" w14:textId="77777777" w:rsidR="0096131B" w:rsidRDefault="0096131B">
      <w:pPr>
        <w:pStyle w:val="Textocomentario"/>
      </w:pPr>
      <w:r>
        <w:rPr>
          <w:rStyle w:val="Refdecomentario"/>
        </w:rPr>
        <w:annotationRef/>
      </w:r>
    </w:p>
  </w:comment>
  <w:comment w:id="602" w:author="D" w:date="2020-06-09T19:15:00Z" w:initials="D">
    <w:p w14:paraId="5BDA6F60" w14:textId="77777777" w:rsidR="0096131B" w:rsidRDefault="0096131B">
      <w:pPr>
        <w:pStyle w:val="Textocomentario"/>
      </w:pPr>
      <w:r>
        <w:rPr>
          <w:rStyle w:val="Refdecomentario"/>
        </w:rPr>
        <w:annotationRef/>
      </w:r>
      <w:proofErr w:type="spellStart"/>
      <w:r>
        <w:t>Quizá</w:t>
      </w:r>
      <w:proofErr w:type="spellEnd"/>
      <w:r>
        <w:t xml:space="preserve"> </w:t>
      </w:r>
      <w:proofErr w:type="spellStart"/>
      <w:r>
        <w:t>debería</w:t>
      </w:r>
      <w:proofErr w:type="spellEnd"/>
      <w:r>
        <w:t xml:space="preserve"> ser un </w:t>
      </w:r>
      <w:proofErr w:type="spellStart"/>
      <w:r>
        <w:t>capítulo</w:t>
      </w:r>
      <w:proofErr w:type="spellEnd"/>
      <w:r>
        <w:t xml:space="preserve"> </w:t>
      </w:r>
      <w:proofErr w:type="spellStart"/>
      <w:r>
        <w:t>propio</w:t>
      </w:r>
      <w:proofErr w:type="spellEnd"/>
      <w:r>
        <w:t>.</w:t>
      </w:r>
    </w:p>
  </w:comment>
  <w:comment w:id="2062" w:author="dan" w:date="2020-01-21T16:57:00Z" w:initials="d">
    <w:p w14:paraId="65EF91E3" w14:textId="77777777" w:rsidR="0096131B" w:rsidRDefault="0096131B" w:rsidP="00707605">
      <w:pPr>
        <w:pStyle w:val="Textocomentario"/>
      </w:pPr>
      <w:r>
        <w:rPr>
          <w:rStyle w:val="Refdecomentario"/>
        </w:rPr>
        <w:annotationRef/>
      </w:r>
      <w:r>
        <w:t xml:space="preserve">Lo </w:t>
      </w:r>
      <w:proofErr w:type="spellStart"/>
      <w:r>
        <w:t>representa</w:t>
      </w:r>
      <w:proofErr w:type="spellEnd"/>
      <w:r>
        <w:t xml:space="preserve"> de una </w:t>
      </w:r>
      <w:proofErr w:type="spellStart"/>
      <w:r>
        <w:t>manera</w:t>
      </w:r>
      <w:proofErr w:type="spellEnd"/>
      <w:r>
        <w:t xml:space="preserve"> exacta o </w:t>
      </w:r>
      <w:proofErr w:type="spellStart"/>
      <w:r>
        <w:t>aproximdada</w:t>
      </w:r>
      <w:proofErr w:type="spellEnd"/>
      <w:r>
        <w:t>?</w:t>
      </w:r>
    </w:p>
  </w:comment>
  <w:comment w:id="2063" w:author="Álvaro Gonzalez" w:date="2020-05-21T03:45:00Z" w:initials="ÁG">
    <w:p w14:paraId="32BC8D67" w14:textId="77777777" w:rsidR="0096131B" w:rsidRDefault="0096131B">
      <w:pPr>
        <w:pStyle w:val="Textocomentario"/>
      </w:pPr>
      <w:r>
        <w:rPr>
          <w:rStyle w:val="Refdecomentario"/>
        </w:rPr>
        <w:annotationRef/>
      </w:r>
      <w:r>
        <w:t xml:space="preserve">Al ser una </w:t>
      </w:r>
      <w:proofErr w:type="spellStart"/>
      <w:r>
        <w:t>distribución</w:t>
      </w:r>
      <w:proofErr w:type="spellEnd"/>
      <w:r>
        <w:t xml:space="preserve"> de </w:t>
      </w:r>
      <w:proofErr w:type="spellStart"/>
      <w:r>
        <w:t>probabilidades</w:t>
      </w:r>
      <w:proofErr w:type="spellEnd"/>
      <w:r>
        <w:t xml:space="preserve">, no </w:t>
      </w:r>
      <w:proofErr w:type="spellStart"/>
      <w:r>
        <w:t>puede</w:t>
      </w:r>
      <w:proofErr w:type="spellEnd"/>
      <w:r>
        <w:t xml:space="preserve"> ser exacta </w:t>
      </w:r>
    </w:p>
  </w:comment>
  <w:comment w:id="2065" w:author="dan" w:date="2020-01-21T16:57:00Z" w:initials="d">
    <w:p w14:paraId="06897D64" w14:textId="77777777" w:rsidR="0096131B" w:rsidRDefault="0096131B" w:rsidP="00707605">
      <w:pPr>
        <w:pStyle w:val="Textocomentario"/>
      </w:pPr>
      <w:r>
        <w:rPr>
          <w:rStyle w:val="Refdecomentario"/>
        </w:rPr>
        <w:annotationRef/>
      </w:r>
      <w:proofErr w:type="spellStart"/>
      <w:r>
        <w:rPr>
          <w:rStyle w:val="Refdecomentario"/>
        </w:rPr>
        <w:t>Etiqueta</w:t>
      </w:r>
      <w:proofErr w:type="spellEnd"/>
      <w:r>
        <w:rPr>
          <w:rStyle w:val="Refdecomentario"/>
        </w:rPr>
        <w:t xml:space="preserve"> la fila para que el lector </w:t>
      </w:r>
      <w:proofErr w:type="spellStart"/>
      <w:r>
        <w:rPr>
          <w:rStyle w:val="Refdecomentario"/>
        </w:rPr>
        <w:t>sabe</w:t>
      </w:r>
      <w:proofErr w:type="spellEnd"/>
      <w:r>
        <w:rPr>
          <w:rStyle w:val="Refdecomentario"/>
        </w:rPr>
        <w:t xml:space="preserve"> a que </w:t>
      </w:r>
      <w:proofErr w:type="spellStart"/>
      <w:r>
        <w:rPr>
          <w:rStyle w:val="Refdecomentario"/>
        </w:rPr>
        <w:t>refiere</w:t>
      </w:r>
      <w:proofErr w:type="spellEnd"/>
      <w:r>
        <w:rPr>
          <w:rStyle w:val="Refdecomentario"/>
        </w:rPr>
        <w:t xml:space="preserve">. </w:t>
      </w:r>
      <w:proofErr w:type="spellStart"/>
      <w:r>
        <w:rPr>
          <w:rStyle w:val="Refdecomentario"/>
        </w:rPr>
        <w:t>Igual</w:t>
      </w:r>
      <w:proofErr w:type="spellEnd"/>
      <w:r>
        <w:rPr>
          <w:rStyle w:val="Refdecomentario"/>
        </w:rPr>
        <w:t xml:space="preserve"> con la </w:t>
      </w:r>
      <w:proofErr w:type="spellStart"/>
      <w:r>
        <w:rPr>
          <w:rStyle w:val="Refdecomentario"/>
        </w:rPr>
        <w:t>primera</w:t>
      </w:r>
      <w:proofErr w:type="spellEnd"/>
      <w:r>
        <w:rPr>
          <w:rStyle w:val="Refdecomentario"/>
        </w:rPr>
        <w:t xml:space="preserve"> </w:t>
      </w:r>
      <w:proofErr w:type="spellStart"/>
      <w:r>
        <w:rPr>
          <w:rStyle w:val="Refdecomentario"/>
        </w:rPr>
        <w:t>columna</w:t>
      </w:r>
      <w:proofErr w:type="spellEnd"/>
      <w:r>
        <w:rPr>
          <w:rStyle w:val="Refdecomentario"/>
        </w:rPr>
        <w:t xml:space="preserve">. Que </w:t>
      </w:r>
      <w:proofErr w:type="spellStart"/>
      <w:r>
        <w:rPr>
          <w:rStyle w:val="Refdecomentario"/>
        </w:rPr>
        <w:t>indican</w:t>
      </w:r>
      <w:proofErr w:type="spellEnd"/>
      <w:r>
        <w:rPr>
          <w:rStyle w:val="Refdecomentario"/>
        </w:rPr>
        <w:t xml:space="preserve"> los 0 y 1?</w:t>
      </w:r>
    </w:p>
  </w:comment>
  <w:comment w:id="2064" w:author="Álvaro Gonzalez" w:date="2020-05-16T01:36:00Z" w:initials="ÁG">
    <w:p w14:paraId="639C180E" w14:textId="77777777" w:rsidR="0096131B" w:rsidRDefault="0096131B" w:rsidP="00707605">
      <w:pPr>
        <w:pStyle w:val="Textocomentario"/>
      </w:pPr>
      <w:r>
        <w:rPr>
          <w:rStyle w:val="Refdecomentario"/>
        </w:rPr>
        <w:annotationRef/>
      </w:r>
      <w:r>
        <w:t xml:space="preserve">La </w:t>
      </w:r>
      <w:proofErr w:type="spellStart"/>
      <w:r>
        <w:t>explicación</w:t>
      </w:r>
      <w:proofErr w:type="spellEnd"/>
      <w:r>
        <w:t xml:space="preserve"> de </w:t>
      </w:r>
      <w:proofErr w:type="spellStart"/>
      <w:r>
        <w:t>qué</w:t>
      </w:r>
      <w:proofErr w:type="spellEnd"/>
      <w:r>
        <w:t xml:space="preserve"> </w:t>
      </w:r>
      <w:proofErr w:type="spellStart"/>
      <w:r>
        <w:t>significa</w:t>
      </w:r>
      <w:proofErr w:type="spellEnd"/>
      <w:r>
        <w:t xml:space="preserve"> tanto la </w:t>
      </w:r>
      <w:proofErr w:type="spellStart"/>
      <w:r>
        <w:t>columna</w:t>
      </w:r>
      <w:proofErr w:type="spellEnd"/>
      <w:r>
        <w:t xml:space="preserve"> </w:t>
      </w:r>
      <w:proofErr w:type="spellStart"/>
      <w:r>
        <w:t>como</w:t>
      </w:r>
      <w:proofErr w:type="spellEnd"/>
      <w:r>
        <w:t xml:space="preserve"> las </w:t>
      </w:r>
      <w:proofErr w:type="spellStart"/>
      <w:r>
        <w:t>filas</w:t>
      </w:r>
      <w:proofErr w:type="spellEnd"/>
      <w:r>
        <w:t xml:space="preserve"> </w:t>
      </w:r>
      <w:proofErr w:type="spellStart"/>
      <w:r>
        <w:t>está</w:t>
      </w:r>
      <w:proofErr w:type="spellEnd"/>
      <w:r>
        <w:t xml:space="preserve"> </w:t>
      </w:r>
      <w:proofErr w:type="spellStart"/>
      <w:r>
        <w:t>inmediatamente</w:t>
      </w:r>
      <w:proofErr w:type="spellEnd"/>
      <w:r>
        <w:t xml:space="preserve"> </w:t>
      </w:r>
      <w:proofErr w:type="spellStart"/>
      <w:r>
        <w:t>después</w:t>
      </w:r>
      <w:proofErr w:type="spellEnd"/>
      <w:r>
        <w:t xml:space="preserve"> de la </w:t>
      </w:r>
      <w:proofErr w:type="spellStart"/>
      <w:r>
        <w:t>tabla</w:t>
      </w:r>
      <w:proofErr w:type="spellEnd"/>
    </w:p>
  </w:comment>
  <w:comment w:id="2066" w:author="dan" w:date="2020-01-21T16:58:00Z" w:initials="d">
    <w:p w14:paraId="7653A9CC" w14:textId="77777777" w:rsidR="0096131B" w:rsidRDefault="0096131B" w:rsidP="00707605">
      <w:pPr>
        <w:pStyle w:val="Textocomentario"/>
      </w:pPr>
      <w:r>
        <w:rPr>
          <w:rStyle w:val="Refdecomentario"/>
        </w:rPr>
        <w:annotationRef/>
      </w:r>
      <w:r>
        <w:t xml:space="preserve">Que </w:t>
      </w:r>
      <w:proofErr w:type="spellStart"/>
      <w:r>
        <w:t>significa</w:t>
      </w:r>
      <w:proofErr w:type="spellEnd"/>
      <w:r>
        <w:t xml:space="preserve"> “</w:t>
      </w:r>
      <w:proofErr w:type="spellStart"/>
      <w:r>
        <w:t>probabilidad</w:t>
      </w:r>
      <w:proofErr w:type="spellEnd"/>
      <w:r>
        <w:t xml:space="preserve"> </w:t>
      </w:r>
      <w:proofErr w:type="spellStart"/>
      <w:r>
        <w:t>relativa</w:t>
      </w:r>
      <w:proofErr w:type="spellEnd"/>
      <w:r>
        <w:t>”</w:t>
      </w:r>
    </w:p>
  </w:comment>
  <w:comment w:id="2067" w:author="Álvaro Gonzalez" w:date="2020-05-25T04:35:00Z" w:initials="ÁG">
    <w:p w14:paraId="02A5F9B7" w14:textId="77777777" w:rsidR="0096131B" w:rsidRDefault="0096131B">
      <w:pPr>
        <w:pStyle w:val="Textocomentario"/>
      </w:pPr>
      <w:r>
        <w:rPr>
          <w:rStyle w:val="Refdecomentario"/>
        </w:rPr>
        <w:annotationRef/>
      </w:r>
      <w:r>
        <w:t xml:space="preserve">Se </w:t>
      </w:r>
      <w:proofErr w:type="spellStart"/>
      <w:r>
        <w:t>elimina</w:t>
      </w:r>
      <w:proofErr w:type="spellEnd"/>
      <w:r>
        <w:t xml:space="preserve"> </w:t>
      </w:r>
      <w:proofErr w:type="spellStart"/>
      <w:r>
        <w:t>relativa</w:t>
      </w:r>
      <w:proofErr w:type="spellEnd"/>
      <w:r>
        <w:t xml:space="preserve">, </w:t>
      </w:r>
      <w:proofErr w:type="spellStart"/>
      <w:r>
        <w:t>ya</w:t>
      </w:r>
      <w:proofErr w:type="spellEnd"/>
      <w:r>
        <w:t xml:space="preserve"> que se </w:t>
      </w:r>
      <w:proofErr w:type="spellStart"/>
      <w:r>
        <w:t>arrastró</w:t>
      </w:r>
      <w:proofErr w:type="spellEnd"/>
      <w:r>
        <w:t xml:space="preserve"> del </w:t>
      </w:r>
      <w:proofErr w:type="spellStart"/>
      <w:r>
        <w:t>nombre</w:t>
      </w:r>
      <w:proofErr w:type="spellEnd"/>
      <w:r>
        <w:t xml:space="preserve"> de Peso </w:t>
      </w:r>
      <w:proofErr w:type="spellStart"/>
      <w:r>
        <w:t>Relativo</w:t>
      </w:r>
      <w:proofErr w:type="spellEnd"/>
      <w:r>
        <w:t xml:space="preserve">. </w:t>
      </w:r>
    </w:p>
  </w:comment>
  <w:comment w:id="2068" w:author="dan" w:date="2020-01-21T16:59:00Z" w:initials="d">
    <w:p w14:paraId="346985AC" w14:textId="77777777" w:rsidR="0096131B" w:rsidRDefault="0096131B" w:rsidP="00707605">
      <w:pPr>
        <w:pStyle w:val="Textocomentario"/>
      </w:pPr>
      <w:r>
        <w:rPr>
          <w:rStyle w:val="Refdecomentario"/>
        </w:rPr>
        <w:annotationRef/>
      </w:r>
      <w:proofErr w:type="spellStart"/>
      <w:r>
        <w:t>Porque</w:t>
      </w:r>
      <w:proofErr w:type="spellEnd"/>
      <w:r>
        <w:t xml:space="preserve"> </w:t>
      </w:r>
      <w:proofErr w:type="spellStart"/>
      <w:r>
        <w:t>incluyes</w:t>
      </w:r>
      <w:proofErr w:type="spellEnd"/>
      <w:r>
        <w:t xml:space="preserve"> lo </w:t>
      </w:r>
      <w:proofErr w:type="spellStart"/>
      <w:r>
        <w:t>imposible</w:t>
      </w:r>
      <w:proofErr w:type="spellEnd"/>
      <w:r>
        <w:t xml:space="preserve"> </w:t>
      </w:r>
      <w:proofErr w:type="spellStart"/>
      <w:r>
        <w:t>en</w:t>
      </w:r>
      <w:proofErr w:type="spellEnd"/>
      <w:r>
        <w:t xml:space="preserve"> la </w:t>
      </w:r>
      <w:proofErr w:type="spellStart"/>
      <w:r>
        <w:t>tabla</w:t>
      </w:r>
      <w:proofErr w:type="spellEnd"/>
      <w:r>
        <w:t>?</w:t>
      </w:r>
    </w:p>
  </w:comment>
  <w:comment w:id="2069" w:author="Álvaro Gonzalez" w:date="2020-05-15T15:37:00Z" w:initials="ÁG">
    <w:p w14:paraId="4F39E70F" w14:textId="77777777" w:rsidR="0096131B" w:rsidRDefault="0096131B" w:rsidP="00707605">
      <w:pPr>
        <w:pStyle w:val="Textocomentario"/>
      </w:pPr>
      <w:r>
        <w:rPr>
          <w:rStyle w:val="Refdecomentario"/>
        </w:rPr>
        <w:annotationRef/>
      </w:r>
      <w:r>
        <w:t xml:space="preserve">Se </w:t>
      </w:r>
      <w:proofErr w:type="spellStart"/>
      <w:r>
        <w:t>añade</w:t>
      </w:r>
      <w:proofErr w:type="spellEnd"/>
      <w:r>
        <w:t xml:space="preserve"> el </w:t>
      </w:r>
      <w:proofErr w:type="spellStart"/>
      <w:r>
        <w:t>motivo</w:t>
      </w:r>
      <w:proofErr w:type="spellEnd"/>
      <w:r>
        <w:t xml:space="preserve"> por el que se </w:t>
      </w:r>
      <w:proofErr w:type="spellStart"/>
      <w:r>
        <w:t>mantienen</w:t>
      </w:r>
      <w:proofErr w:type="spellEnd"/>
      <w:r>
        <w:t xml:space="preserve"> los </w:t>
      </w:r>
      <w:proofErr w:type="spellStart"/>
      <w:r>
        <w:t>imposibles</w:t>
      </w:r>
      <w:proofErr w:type="spellEnd"/>
      <w:r>
        <w:t>.</w:t>
      </w:r>
    </w:p>
  </w:comment>
  <w:comment w:id="2070" w:author="dan" w:date="2020-01-21T16:59:00Z" w:initials="d">
    <w:p w14:paraId="7B62178B" w14:textId="77777777" w:rsidR="0096131B" w:rsidRDefault="0096131B" w:rsidP="00C449A8">
      <w:pPr>
        <w:pStyle w:val="Textocomentario"/>
      </w:pPr>
      <w:r>
        <w:rPr>
          <w:rStyle w:val="Refdecomentario"/>
        </w:rPr>
        <w:annotationRef/>
      </w:r>
      <w:proofErr w:type="spellStart"/>
      <w:r>
        <w:t>Esto</w:t>
      </w:r>
      <w:proofErr w:type="spellEnd"/>
      <w:r>
        <w:t xml:space="preserve"> se </w:t>
      </w:r>
      <w:proofErr w:type="spellStart"/>
      <w:r>
        <w:t>calcula</w:t>
      </w:r>
      <w:proofErr w:type="spellEnd"/>
      <w:r>
        <w:t xml:space="preserve"> para </w:t>
      </w:r>
      <w:proofErr w:type="spellStart"/>
      <w:r>
        <w:t>cada</w:t>
      </w:r>
      <w:proofErr w:type="spellEnd"/>
      <w:r>
        <w:t xml:space="preserve"> </w:t>
      </w:r>
      <w:proofErr w:type="spellStart"/>
      <w:r>
        <w:t>jugador</w:t>
      </w:r>
      <w:proofErr w:type="spellEnd"/>
      <w:r>
        <w:t xml:space="preserve">, o </w:t>
      </w:r>
      <w:proofErr w:type="spellStart"/>
      <w:r>
        <w:t>solamente</w:t>
      </w:r>
      <w:proofErr w:type="spellEnd"/>
      <w:r>
        <w:t xml:space="preserve"> uno de </w:t>
      </w:r>
      <w:proofErr w:type="spellStart"/>
      <w:r>
        <w:t>ellos</w:t>
      </w:r>
      <w:proofErr w:type="spellEnd"/>
      <w:r>
        <w:t>?</w:t>
      </w:r>
    </w:p>
  </w:comment>
  <w:comment w:id="2071" w:author="Álvaro Gonzalez" w:date="2020-05-21T03:30:00Z" w:initials="ÁG">
    <w:p w14:paraId="7D2E1B51" w14:textId="77777777" w:rsidR="0096131B" w:rsidRDefault="0096131B" w:rsidP="00C449A8">
      <w:pPr>
        <w:pStyle w:val="Textocomentario"/>
        <w:ind w:firstLine="0"/>
      </w:pPr>
      <w:r>
        <w:rPr>
          <w:rStyle w:val="Refdecomentario"/>
        </w:rPr>
        <w:annotationRef/>
      </w:r>
      <w:proofErr w:type="spellStart"/>
      <w:r>
        <w:t>Añadida</w:t>
      </w:r>
      <w:proofErr w:type="spellEnd"/>
      <w:r>
        <w:t xml:space="preserve"> </w:t>
      </w:r>
      <w:proofErr w:type="spellStart"/>
      <w:r>
        <w:t>explicación</w:t>
      </w:r>
      <w:proofErr w:type="spellEnd"/>
      <w:r>
        <w:t xml:space="preserve">. Es una </w:t>
      </w:r>
      <w:proofErr w:type="spellStart"/>
      <w:r>
        <w:t>tabla</w:t>
      </w:r>
      <w:proofErr w:type="spellEnd"/>
      <w:r>
        <w:t xml:space="preserve"> por </w:t>
      </w:r>
      <w:proofErr w:type="spellStart"/>
      <w:r>
        <w:t>cada</w:t>
      </w:r>
      <w:proofErr w:type="spellEnd"/>
      <w:r>
        <w:t xml:space="preserve"> </w:t>
      </w:r>
      <w:proofErr w:type="spellStart"/>
      <w:r>
        <w:t>jugador</w:t>
      </w:r>
      <w:proofErr w:type="spellEnd"/>
      <w:r>
        <w:t xml:space="preserve"> que no sea el </w:t>
      </w:r>
      <w:proofErr w:type="spellStart"/>
      <w:r>
        <w:t>algoritmo</w:t>
      </w:r>
      <w:proofErr w:type="spellEnd"/>
      <w:r>
        <w:t xml:space="preserve">, </w:t>
      </w:r>
      <w:proofErr w:type="spellStart"/>
      <w:r>
        <w:t>pero</w:t>
      </w:r>
      <w:proofErr w:type="spellEnd"/>
      <w:r>
        <w:t xml:space="preserve"> al </w:t>
      </w:r>
      <w:proofErr w:type="spellStart"/>
      <w:r>
        <w:t>haber</w:t>
      </w:r>
      <w:proofErr w:type="spellEnd"/>
      <w:r>
        <w:t xml:space="preserve"> </w:t>
      </w:r>
      <w:proofErr w:type="spellStart"/>
      <w:r>
        <w:t>simplificado</w:t>
      </w:r>
      <w:proofErr w:type="spellEnd"/>
      <w:r>
        <w:t xml:space="preserve"> a dos </w:t>
      </w:r>
      <w:proofErr w:type="spellStart"/>
      <w:r>
        <w:t>jugadores</w:t>
      </w:r>
      <w:proofErr w:type="spellEnd"/>
      <w:r>
        <w:t xml:space="preserve"> (</w:t>
      </w:r>
      <w:proofErr w:type="spellStart"/>
      <w:r>
        <w:t>alg</w:t>
      </w:r>
      <w:proofErr w:type="spellEnd"/>
      <w:r>
        <w:t xml:space="preserve"> + </w:t>
      </w:r>
      <w:proofErr w:type="spellStart"/>
      <w:r>
        <w:t>otro</w:t>
      </w:r>
      <w:proofErr w:type="spellEnd"/>
      <w:r>
        <w:t xml:space="preserve">), solo es una </w:t>
      </w:r>
      <w:proofErr w:type="spellStart"/>
      <w:r>
        <w:t>tabla</w:t>
      </w:r>
      <w:proofErr w:type="spellEnd"/>
      <w:r>
        <w:t>.</w:t>
      </w:r>
    </w:p>
  </w:comment>
  <w:comment w:id="2072" w:author="dan" w:date="2020-01-21T17:00:00Z" w:initials="d">
    <w:p w14:paraId="6CDADAF3" w14:textId="77777777" w:rsidR="0096131B" w:rsidRDefault="0096131B" w:rsidP="00A1597B">
      <w:pPr>
        <w:pStyle w:val="Textocomentario"/>
      </w:pPr>
      <w:r>
        <w:rPr>
          <w:rStyle w:val="Refdecomentario"/>
        </w:rPr>
        <w:annotationRef/>
      </w:r>
      <w:r>
        <w:t>Como lo “</w:t>
      </w:r>
      <w:proofErr w:type="spellStart"/>
      <w:r>
        <w:t>representa</w:t>
      </w:r>
      <w:proofErr w:type="spellEnd"/>
      <w:r>
        <w:t>”. “</w:t>
      </w:r>
      <w:proofErr w:type="spellStart"/>
      <w:r>
        <w:t>Probabilida</w:t>
      </w:r>
      <w:proofErr w:type="spellEnd"/>
      <w:r>
        <w:t xml:space="preserve">” de que  </w:t>
      </w:r>
      <w:proofErr w:type="spellStart"/>
      <w:r>
        <w:t>precisamente</w:t>
      </w:r>
      <w:proofErr w:type="spellEnd"/>
      <w:r>
        <w:t>?</w:t>
      </w:r>
    </w:p>
  </w:comment>
  <w:comment w:id="2073" w:author="Álvaro Gonzalez" w:date="2020-05-21T18:35:00Z" w:initials="ÁG">
    <w:p w14:paraId="230E851B" w14:textId="77777777" w:rsidR="0096131B" w:rsidRDefault="0096131B">
      <w:pPr>
        <w:pStyle w:val="Textocomentario"/>
      </w:pPr>
      <w:r>
        <w:rPr>
          <w:rStyle w:val="Refdecomentario"/>
        </w:rPr>
        <w:annotationRef/>
      </w:r>
      <w:proofErr w:type="spellStart"/>
      <w:r>
        <w:t>Explicado</w:t>
      </w:r>
      <w:proofErr w:type="spellEnd"/>
    </w:p>
  </w:comment>
  <w:comment w:id="2078" w:author="D" w:date="2020-06-09T19:21:00Z" w:initials="D">
    <w:p w14:paraId="7F1514C7" w14:textId="77777777" w:rsidR="0096131B" w:rsidRDefault="0096131B">
      <w:pPr>
        <w:pStyle w:val="Textocomentario"/>
      </w:pPr>
      <w:r>
        <w:rPr>
          <w:rStyle w:val="Refdecomentario"/>
        </w:rPr>
        <w:annotationRef/>
      </w:r>
      <w:proofErr w:type="spellStart"/>
      <w:r>
        <w:t>Mejor</w:t>
      </w:r>
      <w:proofErr w:type="spellEnd"/>
      <w:r>
        <w:t xml:space="preserve"> </w:t>
      </w:r>
      <w:proofErr w:type="spellStart"/>
      <w:r>
        <w:t>pseodocódigo</w:t>
      </w:r>
      <w:proofErr w:type="spellEnd"/>
      <w:r>
        <w:t xml:space="preserve">. Los {} no </w:t>
      </w:r>
      <w:proofErr w:type="spellStart"/>
      <w:r>
        <w:t>ayudan</w:t>
      </w:r>
      <w:proofErr w:type="spellEnd"/>
      <w:r>
        <w:t xml:space="preserve"> la </w:t>
      </w:r>
      <w:proofErr w:type="spellStart"/>
      <w:r>
        <w:t>lectura</w:t>
      </w:r>
      <w:proofErr w:type="spellEnd"/>
      <w:r>
        <w:t>.</w:t>
      </w:r>
    </w:p>
  </w:comment>
  <w:comment w:id="2079" w:author="Álvaro Gonzalez" w:date="2020-06-20T16:29:00Z" w:initials="ÁG">
    <w:p w14:paraId="50DC9E5B" w14:textId="215D1698" w:rsidR="00DB6337" w:rsidRDefault="00DB6337">
      <w:pPr>
        <w:pStyle w:val="Textocomentario"/>
      </w:pPr>
      <w:r>
        <w:rPr>
          <w:rStyle w:val="Refdecomentario"/>
        </w:rPr>
        <w:annotationRef/>
      </w:r>
      <w:r>
        <w:t xml:space="preserve">Se </w:t>
      </w:r>
      <w:proofErr w:type="spellStart"/>
      <w:r>
        <w:t>pasa</w:t>
      </w:r>
      <w:proofErr w:type="spellEnd"/>
      <w:r>
        <w:t xml:space="preserve"> a </w:t>
      </w:r>
      <w:proofErr w:type="spellStart"/>
      <w:r>
        <w:t>pseudocodigo</w:t>
      </w:r>
      <w:proofErr w:type="spellEnd"/>
      <w:r>
        <w:t xml:space="preserve">, </w:t>
      </w:r>
      <w:proofErr w:type="spellStart"/>
      <w:r>
        <w:t>pero</w:t>
      </w:r>
      <w:proofErr w:type="spellEnd"/>
      <w:r>
        <w:t xml:space="preserve"> </w:t>
      </w:r>
      <w:proofErr w:type="spellStart"/>
      <w:r>
        <w:t>todas</w:t>
      </w:r>
      <w:proofErr w:type="spellEnd"/>
      <w:r>
        <w:t xml:space="preserve"> las </w:t>
      </w:r>
      <w:proofErr w:type="spellStart"/>
      <w:r>
        <w:t>llaves</w:t>
      </w:r>
      <w:proofErr w:type="spellEnd"/>
      <w:r>
        <w:t xml:space="preserve"> no se </w:t>
      </w:r>
      <w:proofErr w:type="spellStart"/>
      <w:r>
        <w:t>pueden</w:t>
      </w:r>
      <w:proofErr w:type="spellEnd"/>
      <w:r>
        <w:t xml:space="preserve"> </w:t>
      </w:r>
      <w:proofErr w:type="spellStart"/>
      <w:r>
        <w:t>eliminar</w:t>
      </w:r>
      <w:proofErr w:type="spellEnd"/>
      <w:r>
        <w:t xml:space="preserve"> </w:t>
      </w:r>
      <w:proofErr w:type="spellStart"/>
      <w:r>
        <w:t>pues</w:t>
      </w:r>
      <w:proofErr w:type="spellEnd"/>
      <w:r>
        <w:t xml:space="preserve"> </w:t>
      </w:r>
      <w:proofErr w:type="spellStart"/>
      <w:r>
        <w:t>pierde</w:t>
      </w:r>
      <w:proofErr w:type="spellEnd"/>
      <w:r>
        <w:t xml:space="preserve"> </w:t>
      </w:r>
      <w:proofErr w:type="spellStart"/>
      <w:r>
        <w:t>capacidad</w:t>
      </w:r>
      <w:proofErr w:type="spellEnd"/>
      <w:r>
        <w:t xml:space="preserve"> de </w:t>
      </w:r>
      <w:proofErr w:type="spellStart"/>
      <w:r>
        <w:t>entendimiento</w:t>
      </w:r>
      <w:proofErr w:type="spellEnd"/>
      <w:r>
        <w:t xml:space="preserve"> (c</w:t>
      </w:r>
    </w:p>
  </w:comment>
  <w:comment w:id="2128" w:author="D" w:date="2020-06-09T19:26:00Z" w:initials="D">
    <w:p w14:paraId="66CB0A6E" w14:textId="77777777" w:rsidR="0096131B" w:rsidRDefault="0096131B">
      <w:pPr>
        <w:pStyle w:val="Textocomentario"/>
      </w:pPr>
      <w:r>
        <w:rPr>
          <w:rStyle w:val="Refdecomentario"/>
        </w:rPr>
        <w:annotationRef/>
      </w:r>
      <w:proofErr w:type="spellStart"/>
      <w:r>
        <w:t>Formataría</w:t>
      </w:r>
      <w:proofErr w:type="spellEnd"/>
      <w:r>
        <w:t xml:space="preserve"> la </w:t>
      </w:r>
      <w:proofErr w:type="spellStart"/>
      <w:r>
        <w:t>sección</w:t>
      </w:r>
      <w:proofErr w:type="spellEnd"/>
      <w:r>
        <w:t xml:space="preserve"> </w:t>
      </w:r>
      <w:proofErr w:type="spellStart"/>
      <w:r>
        <w:t>más</w:t>
      </w:r>
      <w:proofErr w:type="spellEnd"/>
      <w:r>
        <w:t xml:space="preserve"> </w:t>
      </w:r>
      <w:proofErr w:type="spellStart"/>
      <w:r>
        <w:t>cómo</w:t>
      </w:r>
      <w:proofErr w:type="spellEnd"/>
      <w:r>
        <w:t xml:space="preserve"> una </w:t>
      </w:r>
      <w:proofErr w:type="spellStart"/>
      <w:r>
        <w:t>lista</w:t>
      </w:r>
      <w:proofErr w:type="spellEnd"/>
      <w:r>
        <w:t xml:space="preserve"> </w:t>
      </w:r>
      <w:proofErr w:type="spellStart"/>
      <w:r>
        <w:t>como</w:t>
      </w:r>
      <w:proofErr w:type="spellEnd"/>
      <w:r>
        <w:t xml:space="preserve"> </w:t>
      </w:r>
      <w:proofErr w:type="spellStart"/>
      <w:r>
        <w:t>tal</w:t>
      </w:r>
      <w:proofErr w:type="spellEnd"/>
      <w:r>
        <w:t xml:space="preserve">. </w:t>
      </w:r>
      <w:proofErr w:type="spellStart"/>
      <w:r>
        <w:t>En</w:t>
      </w:r>
      <w:proofErr w:type="spellEnd"/>
      <w:r>
        <w:t xml:space="preserve"> </w:t>
      </w:r>
      <w:proofErr w:type="spellStart"/>
      <w:r>
        <w:t>lugar</w:t>
      </w:r>
      <w:proofErr w:type="spellEnd"/>
      <w:r>
        <w:t xml:space="preserve"> de 3.5.2.1 </w:t>
      </w:r>
      <w:proofErr w:type="spellStart"/>
      <w:r>
        <w:t>tendría</w:t>
      </w:r>
      <w:proofErr w:type="spellEnd"/>
      <w:r>
        <w:t xml:space="preserve"> un bullet point. Algo </w:t>
      </w:r>
      <w:proofErr w:type="spellStart"/>
      <w:r>
        <w:t>así</w:t>
      </w:r>
      <w:proofErr w:type="spellEnd"/>
      <w:r>
        <w:t xml:space="preserve"> </w:t>
      </w:r>
      <w:proofErr w:type="spellStart"/>
      <w:r>
        <w:t>visualmente</w:t>
      </w:r>
      <w:proofErr w:type="spellEnd"/>
      <w:r>
        <w:t xml:space="preserve"> </w:t>
      </w:r>
      <w:proofErr w:type="spellStart"/>
      <w:r>
        <w:t>más</w:t>
      </w:r>
      <w:proofErr w:type="spellEnd"/>
      <w:r>
        <w:t xml:space="preserve"> </w:t>
      </w:r>
      <w:proofErr w:type="spellStart"/>
      <w:r>
        <w:t>compacto</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C36E3E" w15:done="0"/>
  <w15:commentEx w15:paraId="5569011C" w15:done="0"/>
  <w15:commentEx w15:paraId="385C7F0A" w15:done="0"/>
  <w15:commentEx w15:paraId="4F8283BD" w15:done="0"/>
  <w15:commentEx w15:paraId="3E4A30F0" w15:paraIdParent="4F8283BD" w15:done="0"/>
  <w15:commentEx w15:paraId="589D95A1" w15:done="0"/>
  <w15:commentEx w15:paraId="4F6D96AA" w15:paraIdParent="589D95A1" w15:done="0"/>
  <w15:commentEx w15:paraId="30823747" w15:done="0"/>
  <w15:commentEx w15:paraId="0E8F66F4" w15:done="0"/>
  <w15:commentEx w15:paraId="2E6D4F0C" w15:done="0"/>
  <w15:commentEx w15:paraId="5C94C8F5" w15:paraIdParent="2E6D4F0C" w15:done="0"/>
  <w15:commentEx w15:paraId="327E3FE0" w15:done="0"/>
  <w15:commentEx w15:paraId="306536EA" w15:done="0"/>
  <w15:commentEx w15:paraId="35F86DE0" w15:done="0"/>
  <w15:commentEx w15:paraId="2D01F76B" w15:paraIdParent="35F86DE0" w15:done="0"/>
  <w15:commentEx w15:paraId="169BED10" w15:done="0"/>
  <w15:commentEx w15:paraId="2440177C" w15:paraIdParent="169BED10" w15:done="0"/>
  <w15:commentEx w15:paraId="76E24B9C" w15:done="0"/>
  <w15:commentEx w15:paraId="40DCB99D" w15:paraIdParent="76E24B9C" w15:done="0"/>
  <w15:commentEx w15:paraId="627BA6D7" w15:done="0"/>
  <w15:commentEx w15:paraId="3543511F" w15:paraIdParent="627BA6D7" w15:done="0"/>
  <w15:commentEx w15:paraId="3CBC7A05" w15:done="0"/>
  <w15:commentEx w15:paraId="149BE90A" w15:paraIdParent="3CBC7A05" w15:done="0"/>
  <w15:commentEx w15:paraId="25A1EB95" w15:done="0"/>
  <w15:commentEx w15:paraId="2DE52B4D" w15:paraIdParent="25A1EB95" w15:done="0"/>
  <w15:commentEx w15:paraId="4FD77DD5" w15:done="0"/>
  <w15:commentEx w15:paraId="190331E4" w15:done="0"/>
  <w15:commentEx w15:paraId="2A9DC5AE" w15:done="0"/>
  <w15:commentEx w15:paraId="01B5737D" w15:done="0"/>
  <w15:commentEx w15:paraId="64C617AA" w15:paraIdParent="01B5737D" w15:done="0"/>
  <w15:commentEx w15:paraId="291C3CA2" w15:done="0"/>
  <w15:commentEx w15:paraId="7F5B1ACC" w15:paraIdParent="291C3CA2" w15:done="0"/>
  <w15:commentEx w15:paraId="3B4ECB80" w15:done="0"/>
  <w15:commentEx w15:paraId="76B0BD1A" w15:paraIdParent="3B4ECB80" w15:done="0"/>
  <w15:commentEx w15:paraId="58E1C444" w15:done="0"/>
  <w15:commentEx w15:paraId="39B18CA6" w15:paraIdParent="58E1C444" w15:done="0"/>
  <w15:commentEx w15:paraId="68334B94" w15:done="0"/>
  <w15:commentEx w15:paraId="12E755AB" w15:done="0"/>
  <w15:commentEx w15:paraId="4FCE3FFC" w15:done="0"/>
  <w15:commentEx w15:paraId="4E5317C2" w15:paraIdParent="4FCE3FFC" w15:done="0"/>
  <w15:commentEx w15:paraId="36798F99" w15:done="0"/>
  <w15:commentEx w15:paraId="7086AD62" w15:done="0"/>
  <w15:commentEx w15:paraId="79B66968" w15:done="0"/>
  <w15:commentEx w15:paraId="7A3DF405" w15:paraIdParent="79B66968" w15:done="0"/>
  <w15:commentEx w15:paraId="65F6AEB1" w15:done="0"/>
  <w15:commentEx w15:paraId="6B8E7214" w15:paraIdParent="65F6AEB1" w15:done="0"/>
  <w15:commentEx w15:paraId="4398BC81" w15:done="0"/>
  <w15:commentEx w15:paraId="73077A6B" w15:paraIdParent="4398BC81" w15:done="0"/>
  <w15:commentEx w15:paraId="55847289" w15:done="0"/>
  <w15:commentEx w15:paraId="552ACB28" w15:done="0"/>
  <w15:commentEx w15:paraId="65C0B21E" w15:done="0"/>
  <w15:commentEx w15:paraId="1B2C6B7E" w15:paraIdParent="65C0B21E" w15:done="0"/>
  <w15:commentEx w15:paraId="2C7E1B04" w15:done="0"/>
  <w15:commentEx w15:paraId="7CDF346D" w15:done="0"/>
  <w15:commentEx w15:paraId="19EB40D9" w15:done="0"/>
  <w15:commentEx w15:paraId="7802096C" w15:done="0"/>
  <w15:commentEx w15:paraId="0130618F" w15:done="0"/>
  <w15:commentEx w15:paraId="42A00994" w15:paraIdParent="0130618F" w15:done="0"/>
  <w15:commentEx w15:paraId="381B5F06" w15:done="0"/>
  <w15:commentEx w15:paraId="141673C8" w15:paraIdParent="381B5F06" w15:done="0"/>
  <w15:commentEx w15:paraId="0D194C3D" w15:done="0"/>
  <w15:commentEx w15:paraId="1E8E840C" w15:done="0"/>
  <w15:commentEx w15:paraId="5C6C8990" w15:done="0"/>
  <w15:commentEx w15:paraId="40BDA725" w15:paraIdParent="5C6C8990" w15:done="0"/>
  <w15:commentEx w15:paraId="4AE644E9" w15:done="0"/>
  <w15:commentEx w15:paraId="5D9F3047" w15:paraIdParent="4AE644E9" w15:done="0"/>
  <w15:commentEx w15:paraId="7EEE7230" w15:done="0"/>
  <w15:commentEx w15:paraId="2F26B842" w15:paraIdParent="7EEE7230" w15:done="0"/>
  <w15:commentEx w15:paraId="1C9F8996" w15:done="0"/>
  <w15:commentEx w15:paraId="03DBEDA2" w15:paraIdParent="1C9F8996" w15:done="0"/>
  <w15:commentEx w15:paraId="2F6DF392" w15:done="0"/>
  <w15:commentEx w15:paraId="4FDA02FE" w15:paraIdParent="2F6DF392" w15:done="0"/>
  <w15:commentEx w15:paraId="2825E4BC" w15:done="0"/>
  <w15:commentEx w15:paraId="11FBD91C" w15:paraIdParent="2825E4BC" w15:done="0"/>
  <w15:commentEx w15:paraId="50C4B8B8" w15:done="0"/>
  <w15:commentEx w15:paraId="6917C1FC" w15:paraIdParent="50C4B8B8" w15:done="0"/>
  <w15:commentEx w15:paraId="25EF3C11" w15:done="0"/>
  <w15:commentEx w15:paraId="65E02E1E" w15:done="0"/>
  <w15:commentEx w15:paraId="64561BD9" w15:done="0"/>
  <w15:commentEx w15:paraId="2A51C7D0" w15:paraIdParent="64561BD9" w15:done="0"/>
  <w15:commentEx w15:paraId="567743B3" w15:done="0"/>
  <w15:commentEx w15:paraId="386D0B23" w15:done="0"/>
  <w15:commentEx w15:paraId="677FFFC6" w15:paraIdParent="386D0B23" w15:done="0"/>
  <w15:commentEx w15:paraId="4A5100C6" w15:done="0"/>
  <w15:commentEx w15:paraId="20979B93" w15:done="0"/>
  <w15:commentEx w15:paraId="4A38ADEF" w15:paraIdParent="20979B93" w15:done="0"/>
  <w15:commentEx w15:paraId="7338229A" w15:done="0"/>
  <w15:commentEx w15:paraId="1C8474CF" w15:paraIdParent="7338229A" w15:done="0"/>
  <w15:commentEx w15:paraId="4B9463BB" w15:done="0"/>
  <w15:commentEx w15:paraId="1AAC4E3E" w15:paraIdParent="4B9463BB" w15:done="0"/>
  <w15:commentEx w15:paraId="16C2EB75" w15:done="0"/>
  <w15:commentEx w15:paraId="4ECF97E8" w15:done="0"/>
  <w15:commentEx w15:paraId="0D038629" w15:done="0"/>
  <w15:commentEx w15:paraId="5B3E956E" w15:done="0"/>
  <w15:commentEx w15:paraId="0AF78231" w15:done="0"/>
  <w15:commentEx w15:paraId="544A547C" w15:done="0"/>
  <w15:commentEx w15:paraId="6145A59B" w15:paraIdParent="544A547C" w15:done="0"/>
  <w15:commentEx w15:paraId="42980C36" w15:done="0"/>
  <w15:commentEx w15:paraId="3C846D5E" w15:paraIdParent="42980C36" w15:done="0"/>
  <w15:commentEx w15:paraId="5E19546C" w15:done="0"/>
  <w15:commentEx w15:paraId="7A264FAC" w15:paraIdParent="5E19546C" w15:done="0"/>
  <w15:commentEx w15:paraId="0CC8A727" w15:done="0"/>
  <w15:commentEx w15:paraId="08C13693" w15:done="0"/>
  <w15:commentEx w15:paraId="775749BD" w15:done="0"/>
  <w15:commentEx w15:paraId="6AB4DB88" w15:done="0"/>
  <w15:commentEx w15:paraId="3756E49F" w15:done="0"/>
  <w15:commentEx w15:paraId="1B8D770A" w15:done="0"/>
  <w15:commentEx w15:paraId="76FDD277" w15:done="0"/>
  <w15:commentEx w15:paraId="0C26B7D3" w15:paraIdParent="76FDD277" w15:done="0"/>
  <w15:commentEx w15:paraId="0280147F" w15:done="0"/>
  <w15:commentEx w15:paraId="1A81E910" w15:paraIdParent="0280147F" w15:done="0"/>
  <w15:commentEx w15:paraId="069F09F5" w15:done="0"/>
  <w15:commentEx w15:paraId="5781FB78" w15:paraIdParent="069F09F5" w15:done="0"/>
  <w15:commentEx w15:paraId="1E4DA9DD" w15:done="0"/>
  <w15:commentEx w15:paraId="7D78B8EA" w15:paraIdParent="1E4DA9DD" w15:done="0"/>
  <w15:commentEx w15:paraId="1D1C74DB" w15:done="0"/>
  <w15:commentEx w15:paraId="2AE92766" w15:paraIdParent="1D1C74DB" w15:done="0"/>
  <w15:commentEx w15:paraId="67BBAE34" w15:done="0"/>
  <w15:commentEx w15:paraId="677168BB" w15:paraIdParent="67BBAE34" w15:done="0"/>
  <w15:commentEx w15:paraId="2616E705" w15:done="0"/>
  <w15:commentEx w15:paraId="255597E8" w15:paraIdParent="2616E705" w15:done="0"/>
  <w15:commentEx w15:paraId="57A97465" w15:done="0"/>
  <w15:commentEx w15:paraId="655026FF" w15:paraIdParent="57A97465" w15:done="0"/>
  <w15:commentEx w15:paraId="1AE32EC5" w15:done="0"/>
  <w15:commentEx w15:paraId="19D16745" w15:paraIdParent="1AE32EC5" w15:done="0"/>
  <w15:commentEx w15:paraId="1885FA82" w15:done="0"/>
  <w15:commentEx w15:paraId="029B25B0" w15:paraIdParent="1885FA82" w15:done="0"/>
  <w15:commentEx w15:paraId="66E816E1" w15:done="0"/>
  <w15:commentEx w15:paraId="2B9C0CC9" w15:paraIdParent="66E816E1" w15:done="0"/>
  <w15:commentEx w15:paraId="6DDA9B35" w15:done="0"/>
  <w15:commentEx w15:paraId="2E5320C3" w15:paraIdParent="6DDA9B35" w15:done="0"/>
  <w15:commentEx w15:paraId="768132D1" w15:done="0"/>
  <w15:commentEx w15:paraId="61E158CB" w15:paraIdParent="768132D1" w15:done="0"/>
  <w15:commentEx w15:paraId="558771C9" w15:done="0"/>
  <w15:commentEx w15:paraId="48252195" w15:done="0"/>
  <w15:commentEx w15:paraId="53862ABE" w15:done="0"/>
  <w15:commentEx w15:paraId="30791707" w15:paraIdParent="53862ABE" w15:done="0"/>
  <w15:commentEx w15:paraId="5D229E27" w15:done="0"/>
  <w15:commentEx w15:paraId="141A23EC" w15:done="0"/>
  <w15:commentEx w15:paraId="49E0E1D6" w15:done="0"/>
  <w15:commentEx w15:paraId="5344A50F" w15:done="0"/>
  <w15:commentEx w15:paraId="0B7D13E2" w15:done="0"/>
  <w15:commentEx w15:paraId="58707A00" w15:done="0"/>
  <w15:commentEx w15:paraId="6E0534FA" w15:done="0"/>
  <w15:commentEx w15:paraId="20CB8C64" w15:paraIdParent="6E0534FA" w15:done="0"/>
  <w15:commentEx w15:paraId="58CE5900" w15:done="0"/>
  <w15:commentEx w15:paraId="7F392A57" w15:done="0"/>
  <w15:commentEx w15:paraId="4F1A4789" w15:done="0"/>
  <w15:commentEx w15:paraId="6E28371E" w15:paraIdParent="4F1A4789" w15:done="0"/>
  <w15:commentEx w15:paraId="3E373D65" w15:done="0"/>
  <w15:commentEx w15:paraId="0BF8BF1E" w15:paraIdParent="3E373D65" w15:done="0"/>
  <w15:commentEx w15:paraId="683B115F" w15:done="0"/>
  <w15:commentEx w15:paraId="3D1666DE" w15:done="0"/>
  <w15:commentEx w15:paraId="1F752812" w15:done="0"/>
  <w15:commentEx w15:paraId="5BC0D41F" w15:paraIdParent="1F752812" w15:done="0"/>
  <w15:commentEx w15:paraId="6C8EF0B6" w15:done="0"/>
  <w15:commentEx w15:paraId="25ADD189" w15:paraIdParent="6C8EF0B6" w15:done="0"/>
  <w15:commentEx w15:paraId="42B55C78" w15:done="0"/>
  <w15:commentEx w15:paraId="33BF0E50" w15:paraIdParent="42B55C78" w15:done="0"/>
  <w15:commentEx w15:paraId="42A9463A" w15:done="0"/>
  <w15:commentEx w15:paraId="69C9B604" w15:paraIdParent="42A9463A" w15:done="0"/>
  <w15:commentEx w15:paraId="72F808B7" w15:done="0"/>
  <w15:commentEx w15:paraId="4EBA67A1" w15:paraIdParent="72F808B7" w15:done="0"/>
  <w15:commentEx w15:paraId="30735908" w15:done="0"/>
  <w15:commentEx w15:paraId="542B47D2" w15:done="0"/>
  <w15:commentEx w15:paraId="1B6F1ACF" w15:done="0"/>
  <w15:commentEx w15:paraId="106430AC" w15:done="0"/>
  <w15:commentEx w15:paraId="6EABF62C" w15:done="0"/>
  <w15:commentEx w15:paraId="1CB7416D" w15:paraIdParent="6EABF62C" w15:done="0"/>
  <w15:commentEx w15:paraId="560FDEF5" w15:done="0"/>
  <w15:commentEx w15:paraId="39E94947" w15:done="0"/>
  <w15:commentEx w15:paraId="45ACEE54" w15:done="0"/>
  <w15:commentEx w15:paraId="163FD593" w15:done="0"/>
  <w15:commentEx w15:paraId="29F11FB3" w15:done="0"/>
  <w15:commentEx w15:paraId="2259F1D1" w15:done="0"/>
  <w15:commentEx w15:paraId="6F9EA5F5" w15:done="0"/>
  <w15:commentEx w15:paraId="34518956" w15:done="0"/>
  <w15:commentEx w15:paraId="442C93DB" w15:paraIdParent="34518956" w15:done="0"/>
  <w15:commentEx w15:paraId="370E8049" w15:done="0"/>
  <w15:commentEx w15:paraId="425C3468" w15:done="0"/>
  <w15:commentEx w15:paraId="665342FC" w15:done="0"/>
  <w15:commentEx w15:paraId="233DA925" w15:done="0"/>
  <w15:commentEx w15:paraId="0F8EC3FD" w15:done="0"/>
  <w15:commentEx w15:paraId="730188B0" w15:done="0"/>
  <w15:commentEx w15:paraId="1CE5C898" w15:done="0"/>
  <w15:commentEx w15:paraId="364D1E0D" w15:done="0"/>
  <w15:commentEx w15:paraId="4786A05B" w15:done="0"/>
  <w15:commentEx w15:paraId="12C28F6A" w15:done="0"/>
  <w15:commentEx w15:paraId="4D048C81" w15:done="0"/>
  <w15:commentEx w15:paraId="428F1724" w15:done="0"/>
  <w15:commentEx w15:paraId="06779799" w15:done="0"/>
  <w15:commentEx w15:paraId="34FF820E" w15:done="0"/>
  <w15:commentEx w15:paraId="27AEB169" w15:paraIdParent="34FF820E" w15:done="0"/>
  <w15:commentEx w15:paraId="492D12C6" w15:done="0"/>
  <w15:commentEx w15:paraId="1D69A137" w15:paraIdParent="492D12C6" w15:done="0"/>
  <w15:commentEx w15:paraId="61361EE7" w15:done="0"/>
  <w15:commentEx w15:paraId="744C701D" w15:done="0"/>
  <w15:commentEx w15:paraId="3375ED77" w15:done="0"/>
  <w15:commentEx w15:paraId="4E23BB7B" w15:done="0"/>
  <w15:commentEx w15:paraId="4BDC41F0" w15:done="0"/>
  <w15:commentEx w15:paraId="5BDA6F60" w15:done="0"/>
  <w15:commentEx w15:paraId="65EF91E3" w15:done="0"/>
  <w15:commentEx w15:paraId="32BC8D67" w15:done="0"/>
  <w15:commentEx w15:paraId="06897D64" w15:done="0"/>
  <w15:commentEx w15:paraId="639C180E" w15:done="0"/>
  <w15:commentEx w15:paraId="7653A9CC" w15:done="0"/>
  <w15:commentEx w15:paraId="02A5F9B7" w15:done="0"/>
  <w15:commentEx w15:paraId="346985AC" w15:done="0"/>
  <w15:commentEx w15:paraId="4F39E70F" w15:done="0"/>
  <w15:commentEx w15:paraId="7B62178B" w15:done="0"/>
  <w15:commentEx w15:paraId="7D2E1B51" w15:done="0"/>
  <w15:commentEx w15:paraId="6CDADAF3" w15:done="0"/>
  <w15:commentEx w15:paraId="230E851B" w15:done="0"/>
  <w15:commentEx w15:paraId="7F1514C7" w15:done="0"/>
  <w15:commentEx w15:paraId="50DC9E5B" w15:paraIdParent="7F1514C7" w15:done="0"/>
  <w15:commentEx w15:paraId="66CB0A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86DA" w16cex:dateUtc="2020-06-15T21:45:00Z"/>
  <w16cex:commentExtensible w16cex:durableId="2295C106" w16cex:dateUtc="2020-06-18T08:31:00Z"/>
  <w16cex:commentExtensible w16cex:durableId="22960102" w16cex:dateUtc="2020-06-18T13:04:00Z"/>
  <w16cex:commentExtensible w16cex:durableId="229660E5" w16cex:dateUtc="2020-06-18T19:53:00Z"/>
  <w16cex:commentExtensible w16cex:durableId="22966118" w16cex:dateUtc="2020-06-18T19:54:00Z"/>
  <w16cex:commentExtensible w16cex:durableId="22966133" w16cex:dateUtc="2020-06-18T19:54:00Z"/>
  <w16cex:commentExtensible w16cex:durableId="22966169" w16cex:dateUtc="2020-06-18T19:55:00Z"/>
  <w16cex:commentExtensible w16cex:durableId="2296618C" w16cex:dateUtc="2020-06-18T19:56:00Z"/>
  <w16cex:commentExtensible w16cex:durableId="229661AA" w16cex:dateUtc="2020-06-18T19:56:00Z"/>
  <w16cex:commentExtensible w16cex:durableId="2296622B" w16cex:dateUtc="2020-06-18T19:59:00Z"/>
  <w16cex:commentExtensible w16cex:durableId="22966217" w16cex:dateUtc="2020-06-18T19:58:00Z"/>
  <w16cex:commentExtensible w16cex:durableId="2296624F" w16cex:dateUtc="2020-06-18T19:59:00Z"/>
  <w16cex:commentExtensible w16cex:durableId="22966271" w16cex:dateUtc="2020-06-18T20:00:00Z"/>
  <w16cex:commentExtensible w16cex:durableId="22966286" w16cex:dateUtc="2020-06-18T20:00:00Z"/>
  <w16cex:commentExtensible w16cex:durableId="2296038E" w16cex:dateUtc="2020-06-18T13:15:00Z"/>
  <w16cex:commentExtensible w16cex:durableId="2296165E" w16cex:dateUtc="2020-06-18T14:35:00Z"/>
  <w16cex:commentExtensible w16cex:durableId="22969E56" w16cex:dateUtc="2020-06-19T00:15:00Z"/>
  <w16cex:commentExtensible w16cex:durableId="22969E4A" w16cex:dateUtc="2020-06-19T00:15:00Z"/>
  <w16cex:commentExtensible w16cex:durableId="22969F4C" w16cex:dateUtc="2020-06-19T00:19:00Z"/>
  <w16cex:commentExtensible w16cex:durableId="22969F54" w16cex:dateUtc="2020-06-19T00:20:00Z"/>
  <w16cex:commentExtensible w16cex:durableId="2296A002" w16cex:dateUtc="2020-06-19T00:22:00Z"/>
  <w16cex:commentExtensible w16cex:durableId="2296A2C6" w16cex:dateUtc="2020-06-19T00:34:00Z"/>
  <w16cex:commentExtensible w16cex:durableId="2296A8E5" w16cex:dateUtc="2020-06-19T01:00:00Z"/>
  <w16cex:commentExtensible w16cex:durableId="2296A91A" w16cex:dateUtc="2020-06-19T01:01:00Z"/>
  <w16cex:commentExtensible w16cex:durableId="2296A8FA" w16cex:dateUtc="2020-06-19T01:01:00Z"/>
  <w16cex:commentExtensible w16cex:durableId="2296AEEF" w16cex:dateUtc="2020-06-19T01:26:00Z"/>
  <w16cex:commentExtensible w16cex:durableId="2296AF4C" w16cex:dateUtc="2020-06-19T01:28:00Z"/>
  <w16cex:commentExtensible w16cex:durableId="2296B082" w16cex:dateUtc="2020-06-19T01:33:00Z"/>
  <w16cex:commentExtensible w16cex:durableId="2296B098" w16cex:dateUtc="2020-06-19T01:33:00Z"/>
  <w16cex:commentExtensible w16cex:durableId="2296D546" w16cex:dateUtc="2020-06-19T04:10:00Z"/>
  <w16cex:commentExtensible w16cex:durableId="2296D54B" w16cex:dateUtc="2020-06-19T04:10:00Z"/>
  <w16cex:commentExtensible w16cex:durableId="2296D555" w16cex:dateUtc="2020-06-19T04:10:00Z"/>
  <w16cex:commentExtensible w16cex:durableId="2296DF02" w16cex:dateUtc="2020-06-19T04:51:00Z"/>
  <w16cex:commentExtensible w16cex:durableId="2296DEEF" w16cex:dateUtc="2020-06-19T04:51:00Z"/>
  <w16cex:commentExtensible w16cex:durableId="2296F204" w16cex:dateUtc="2020-06-19T06:12:00Z"/>
  <w16cex:commentExtensible w16cex:durableId="2296E306" w16cex:dateUtc="2020-06-19T05:08:00Z"/>
  <w16cex:commentExtensible w16cex:durableId="2296E6E1" w16cex:dateUtc="2020-06-19T05:25:00Z"/>
  <w16cex:commentExtensible w16cex:durableId="2296E722" w16cex:dateUtc="2020-06-19T05:26:00Z"/>
  <w16cex:commentExtensible w16cex:durableId="2296E715" w16cex:dateUtc="2020-06-19T05:26:00Z"/>
  <w16cex:commentExtensible w16cex:durableId="2296F21C" w16cex:dateUtc="2020-06-19T06:13:00Z"/>
  <w16cex:commentExtensible w16cex:durableId="2296FB27" w16cex:dateUtc="2020-06-19T06:51:00Z"/>
  <w16cex:commentExtensible w16cex:durableId="2296FB20" w16cex:dateUtc="2020-06-19T06:51:00Z"/>
  <w16cex:commentExtensible w16cex:durableId="2296FAF2" w16cex:dateUtc="2020-06-19T06:50:00Z"/>
  <w16cex:commentExtensible w16cex:durableId="22970653" w16cex:dateUtc="2020-06-19T07:39:00Z"/>
  <w16cex:commentExtensible w16cex:durableId="22970632" w16cex:dateUtc="2020-06-19T07:38:00Z"/>
  <w16cex:commentExtensible w16cex:durableId="2297081B" w16cex:dateUtc="2020-06-19T07:47:00Z"/>
  <w16cex:commentExtensible w16cex:durableId="22970824" w16cex:dateUtc="2020-06-19T07:47:00Z"/>
  <w16cex:commentExtensible w16cex:durableId="22970A18" w16cex:dateUtc="2020-06-19T07:55:00Z"/>
  <w16cex:commentExtensible w16cex:durableId="2297119E" w16cex:dateUtc="2020-06-19T08:27:00Z"/>
  <w16cex:commentExtensible w16cex:durableId="2296FB91" w16cex:dateUtc="2020-06-19T06:53:00Z"/>
  <w16cex:commentExtensible w16cex:durableId="22972019" w16cex:dateUtc="2020-06-19T09:29:00Z"/>
  <w16cex:commentExtensible w16cex:durableId="22972FF1" w16cex:dateUtc="2020-06-19T10:37:00Z"/>
  <w16cex:commentExtensible w16cex:durableId="22975CD7" w16cex:dateUtc="2020-06-19T13:48:00Z"/>
  <w16cex:commentExtensible w16cex:durableId="2297236D" w16cex:dateUtc="2020-06-19T09:43:00Z"/>
  <w16cex:commentExtensible w16cex:durableId="2297238D" w16cex:dateUtc="2020-06-19T09:44:00Z"/>
  <w16cex:commentExtensible w16cex:durableId="229760CF" w16cex:dateUtc="2020-06-19T14:05:00Z"/>
  <w16cex:commentExtensible w16cex:durableId="229761E1" w16cex:dateUtc="2020-06-19T14:10:00Z"/>
  <w16cex:commentExtensible w16cex:durableId="2297633F" w16cex:dateUtc="2020-06-19T14:15:00Z"/>
  <w16cex:commentExtensible w16cex:durableId="22976801" w16cex:dateUtc="2020-06-19T14:36:00Z"/>
  <w16cex:commentExtensible w16cex:durableId="2297CFF7" w16cex:dateUtc="2020-06-19T21:59:00Z"/>
  <w16cex:commentExtensible w16cex:durableId="2297CFED" w16cex:dateUtc="2020-06-19T21:59:00Z"/>
  <w16cex:commentExtensible w16cex:durableId="2298B7F8" w16cex:dateUtc="2020-06-20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C36E3E" w16cid:durableId="22928644"/>
  <w16cid:commentId w16cid:paraId="5569011C" w16cid:durableId="22928645"/>
  <w16cid:commentId w16cid:paraId="385C7F0A" w16cid:durableId="22928646"/>
  <w16cid:commentId w16cid:paraId="4F8283BD" w16cid:durableId="22928647"/>
  <w16cid:commentId w16cid:paraId="3E4A30F0" w16cid:durableId="229286DA"/>
  <w16cid:commentId w16cid:paraId="589D95A1" w16cid:durableId="22928648"/>
  <w16cid:commentId w16cid:paraId="4F6D96AA" w16cid:durableId="2295C106"/>
  <w16cid:commentId w16cid:paraId="30823747" w16cid:durableId="22928649"/>
  <w16cid:commentId w16cid:paraId="0E8F66F4" w16cid:durableId="2292864A"/>
  <w16cid:commentId w16cid:paraId="2E6D4F0C" w16cid:durableId="2292864B"/>
  <w16cid:commentId w16cid:paraId="5C94C8F5" w16cid:durableId="22960102"/>
  <w16cid:commentId w16cid:paraId="327E3FE0" w16cid:durableId="2292864C"/>
  <w16cid:commentId w16cid:paraId="306536EA" w16cid:durableId="2292864D"/>
  <w16cid:commentId w16cid:paraId="35F86DE0" w16cid:durableId="2292864E"/>
  <w16cid:commentId w16cid:paraId="2D01F76B" w16cid:durableId="229660E5"/>
  <w16cid:commentId w16cid:paraId="169BED10" w16cid:durableId="2292864F"/>
  <w16cid:commentId w16cid:paraId="2440177C" w16cid:durableId="22966118"/>
  <w16cid:commentId w16cid:paraId="76E24B9C" w16cid:durableId="22928650"/>
  <w16cid:commentId w16cid:paraId="40DCB99D" w16cid:durableId="22966133"/>
  <w16cid:commentId w16cid:paraId="627BA6D7" w16cid:durableId="22928651"/>
  <w16cid:commentId w16cid:paraId="3543511F" w16cid:durableId="22966169"/>
  <w16cid:commentId w16cid:paraId="3CBC7A05" w16cid:durableId="22928652"/>
  <w16cid:commentId w16cid:paraId="149BE90A" w16cid:durableId="2296618C"/>
  <w16cid:commentId w16cid:paraId="25A1EB95" w16cid:durableId="22928653"/>
  <w16cid:commentId w16cid:paraId="2DE52B4D" w16cid:durableId="229661AA"/>
  <w16cid:commentId w16cid:paraId="4FD77DD5" w16cid:durableId="22928654"/>
  <w16cid:commentId w16cid:paraId="190331E4" w16cid:durableId="22928655"/>
  <w16cid:commentId w16cid:paraId="2A9DC5AE" w16cid:durableId="22928656"/>
  <w16cid:commentId w16cid:paraId="01B5737D" w16cid:durableId="22928657"/>
  <w16cid:commentId w16cid:paraId="64C617AA" w16cid:durableId="2296622B"/>
  <w16cid:commentId w16cid:paraId="291C3CA2" w16cid:durableId="22928658"/>
  <w16cid:commentId w16cid:paraId="7F5B1ACC" w16cid:durableId="22966217"/>
  <w16cid:commentId w16cid:paraId="3B4ECB80" w16cid:durableId="22928659"/>
  <w16cid:commentId w16cid:paraId="76B0BD1A" w16cid:durableId="2296624F"/>
  <w16cid:commentId w16cid:paraId="58E1C444" w16cid:durableId="2292865A"/>
  <w16cid:commentId w16cid:paraId="39B18CA6" w16cid:durableId="22966271"/>
  <w16cid:commentId w16cid:paraId="68334B94" w16cid:durableId="2292865B"/>
  <w16cid:commentId w16cid:paraId="12E755AB" w16cid:durableId="2292865C"/>
  <w16cid:commentId w16cid:paraId="4FCE3FFC" w16cid:durableId="2292865D"/>
  <w16cid:commentId w16cid:paraId="4E5317C2" w16cid:durableId="22966286"/>
  <w16cid:commentId w16cid:paraId="36798F99" w16cid:durableId="2292865E"/>
  <w16cid:commentId w16cid:paraId="7086AD62" w16cid:durableId="2292865F"/>
  <w16cid:commentId w16cid:paraId="79B66968" w16cid:durableId="22928660"/>
  <w16cid:commentId w16cid:paraId="7A3DF405" w16cid:durableId="2296038E"/>
  <w16cid:commentId w16cid:paraId="65F6AEB1" w16cid:durableId="22928661"/>
  <w16cid:commentId w16cid:paraId="6B8E7214" w16cid:durableId="2296165E"/>
  <w16cid:commentId w16cid:paraId="4398BC81" w16cid:durableId="22928662"/>
  <w16cid:commentId w16cid:paraId="73077A6B" w16cid:durableId="22969E56"/>
  <w16cid:commentId w16cid:paraId="55847289" w16cid:durableId="22928663"/>
  <w16cid:commentId w16cid:paraId="552ACB28" w16cid:durableId="22928664"/>
  <w16cid:commentId w16cid:paraId="65C0B21E" w16cid:durableId="22928665"/>
  <w16cid:commentId w16cid:paraId="1B2C6B7E" w16cid:durableId="22969E4A"/>
  <w16cid:commentId w16cid:paraId="2C7E1B04" w16cid:durableId="22928666"/>
  <w16cid:commentId w16cid:paraId="7CDF346D" w16cid:durableId="22928667"/>
  <w16cid:commentId w16cid:paraId="19EB40D9" w16cid:durableId="22928668"/>
  <w16cid:commentId w16cid:paraId="7802096C" w16cid:durableId="22928669"/>
  <w16cid:commentId w16cid:paraId="0130618F" w16cid:durableId="2292866A"/>
  <w16cid:commentId w16cid:paraId="42A00994" w16cid:durableId="22969F4C"/>
  <w16cid:commentId w16cid:paraId="381B5F06" w16cid:durableId="2292866B"/>
  <w16cid:commentId w16cid:paraId="141673C8" w16cid:durableId="22969F54"/>
  <w16cid:commentId w16cid:paraId="0D194C3D" w16cid:durableId="2292866C"/>
  <w16cid:commentId w16cid:paraId="1E8E840C" w16cid:durableId="2292866D"/>
  <w16cid:commentId w16cid:paraId="5C6C8990" w16cid:durableId="2292866E"/>
  <w16cid:commentId w16cid:paraId="40BDA725" w16cid:durableId="2296A002"/>
  <w16cid:commentId w16cid:paraId="4AE644E9" w16cid:durableId="2292866F"/>
  <w16cid:commentId w16cid:paraId="5D9F3047" w16cid:durableId="2296A2C6"/>
  <w16cid:commentId w16cid:paraId="7EEE7230" w16cid:durableId="22928670"/>
  <w16cid:commentId w16cid:paraId="2F26B842" w16cid:durableId="2296A8E5"/>
  <w16cid:commentId w16cid:paraId="1C9F8996" w16cid:durableId="22928671"/>
  <w16cid:commentId w16cid:paraId="03DBEDA2" w16cid:durableId="2296A91A"/>
  <w16cid:commentId w16cid:paraId="2F6DF392" w16cid:durableId="22928672"/>
  <w16cid:commentId w16cid:paraId="4FDA02FE" w16cid:durableId="2296A8FA"/>
  <w16cid:commentId w16cid:paraId="2825E4BC" w16cid:durableId="22928673"/>
  <w16cid:commentId w16cid:paraId="11FBD91C" w16cid:durableId="2296AEEF"/>
  <w16cid:commentId w16cid:paraId="50C4B8B8" w16cid:durableId="22928674"/>
  <w16cid:commentId w16cid:paraId="6917C1FC" w16cid:durableId="2296AF4C"/>
  <w16cid:commentId w16cid:paraId="25EF3C11" w16cid:durableId="22928675"/>
  <w16cid:commentId w16cid:paraId="65E02E1E" w16cid:durableId="22928676"/>
  <w16cid:commentId w16cid:paraId="64561BD9" w16cid:durableId="22928677"/>
  <w16cid:commentId w16cid:paraId="2A51C7D0" w16cid:durableId="2296B082"/>
  <w16cid:commentId w16cid:paraId="567743B3" w16cid:durableId="22928678"/>
  <w16cid:commentId w16cid:paraId="386D0B23" w16cid:durableId="22928679"/>
  <w16cid:commentId w16cid:paraId="677FFFC6" w16cid:durableId="2296B098"/>
  <w16cid:commentId w16cid:paraId="4A5100C6" w16cid:durableId="2292867A"/>
  <w16cid:commentId w16cid:paraId="20979B93" w16cid:durableId="2292867B"/>
  <w16cid:commentId w16cid:paraId="4A38ADEF" w16cid:durableId="2296D546"/>
  <w16cid:commentId w16cid:paraId="7338229A" w16cid:durableId="2292867C"/>
  <w16cid:commentId w16cid:paraId="1C8474CF" w16cid:durableId="2296D54B"/>
  <w16cid:commentId w16cid:paraId="4B9463BB" w16cid:durableId="2292867D"/>
  <w16cid:commentId w16cid:paraId="1AAC4E3E" w16cid:durableId="2296D555"/>
  <w16cid:commentId w16cid:paraId="16C2EB75" w16cid:durableId="2292867E"/>
  <w16cid:commentId w16cid:paraId="4ECF97E8" w16cid:durableId="2292867F"/>
  <w16cid:commentId w16cid:paraId="0D038629" w16cid:durableId="22928680"/>
  <w16cid:commentId w16cid:paraId="5B3E956E" w16cid:durableId="22928681"/>
  <w16cid:commentId w16cid:paraId="0AF78231" w16cid:durableId="22928682"/>
  <w16cid:commentId w16cid:paraId="544A547C" w16cid:durableId="22928683"/>
  <w16cid:commentId w16cid:paraId="6145A59B" w16cid:durableId="2296DF02"/>
  <w16cid:commentId w16cid:paraId="42980C36" w16cid:durableId="22928684"/>
  <w16cid:commentId w16cid:paraId="3C846D5E" w16cid:durableId="2296DEEF"/>
  <w16cid:commentId w16cid:paraId="5E19546C" w16cid:durableId="22928685"/>
  <w16cid:commentId w16cid:paraId="7A264FAC" w16cid:durableId="2296F204"/>
  <w16cid:commentId w16cid:paraId="0CC8A727" w16cid:durableId="22928686"/>
  <w16cid:commentId w16cid:paraId="08C13693" w16cid:durableId="22928687"/>
  <w16cid:commentId w16cid:paraId="775749BD" w16cid:durableId="22928688"/>
  <w16cid:commentId w16cid:paraId="6AB4DB88" w16cid:durableId="22928689"/>
  <w16cid:commentId w16cid:paraId="3756E49F" w16cid:durableId="2292868A"/>
  <w16cid:commentId w16cid:paraId="1B8D770A" w16cid:durableId="2292868B"/>
  <w16cid:commentId w16cid:paraId="76FDD277" w16cid:durableId="2293A1F9"/>
  <w16cid:commentId w16cid:paraId="0C26B7D3" w16cid:durableId="2296E306"/>
  <w16cid:commentId w16cid:paraId="0280147F" w16cid:durableId="2293A1F8"/>
  <w16cid:commentId w16cid:paraId="1A81E910" w16cid:durableId="2296E6E1"/>
  <w16cid:commentId w16cid:paraId="069F09F5" w16cid:durableId="2293A1F7"/>
  <w16cid:commentId w16cid:paraId="5781FB78" w16cid:durableId="2296E722"/>
  <w16cid:commentId w16cid:paraId="1E4DA9DD" w16cid:durableId="2293A1F6"/>
  <w16cid:commentId w16cid:paraId="7D78B8EA" w16cid:durableId="2296E715"/>
  <w16cid:commentId w16cid:paraId="1D1C74DB" w16cid:durableId="2292868C"/>
  <w16cid:commentId w16cid:paraId="2AE92766" w16cid:durableId="2296F21C"/>
  <w16cid:commentId w16cid:paraId="67BBAE34" w16cid:durableId="2292868D"/>
  <w16cid:commentId w16cid:paraId="677168BB" w16cid:durableId="2296FB27"/>
  <w16cid:commentId w16cid:paraId="2616E705" w16cid:durableId="2292868E"/>
  <w16cid:commentId w16cid:paraId="255597E8" w16cid:durableId="2296FB20"/>
  <w16cid:commentId w16cid:paraId="57A97465" w16cid:durableId="2292868F"/>
  <w16cid:commentId w16cid:paraId="655026FF" w16cid:durableId="2296FAF2"/>
  <w16cid:commentId w16cid:paraId="1AE32EC5" w16cid:durableId="22928690"/>
  <w16cid:commentId w16cid:paraId="19D16745" w16cid:durableId="22970653"/>
  <w16cid:commentId w16cid:paraId="1885FA82" w16cid:durableId="22928691"/>
  <w16cid:commentId w16cid:paraId="029B25B0" w16cid:durableId="22970632"/>
  <w16cid:commentId w16cid:paraId="66E816E1" w16cid:durableId="22928692"/>
  <w16cid:commentId w16cid:paraId="2B9C0CC9" w16cid:durableId="2297081B"/>
  <w16cid:commentId w16cid:paraId="6DDA9B35" w16cid:durableId="22928693"/>
  <w16cid:commentId w16cid:paraId="2E5320C3" w16cid:durableId="22970824"/>
  <w16cid:commentId w16cid:paraId="768132D1" w16cid:durableId="22928694"/>
  <w16cid:commentId w16cid:paraId="61E158CB" w16cid:durableId="22970A18"/>
  <w16cid:commentId w16cid:paraId="558771C9" w16cid:durableId="22928695"/>
  <w16cid:commentId w16cid:paraId="48252195" w16cid:durableId="22928696"/>
  <w16cid:commentId w16cid:paraId="53862ABE" w16cid:durableId="22928697"/>
  <w16cid:commentId w16cid:paraId="30791707" w16cid:durableId="2297119E"/>
  <w16cid:commentId w16cid:paraId="5D229E27" w16cid:durableId="22928698"/>
  <w16cid:commentId w16cid:paraId="141A23EC" w16cid:durableId="22928699"/>
  <w16cid:commentId w16cid:paraId="49E0E1D6" w16cid:durableId="2292869A"/>
  <w16cid:commentId w16cid:paraId="5344A50F" w16cid:durableId="2292869B"/>
  <w16cid:commentId w16cid:paraId="0B7D13E2" w16cid:durableId="2292869C"/>
  <w16cid:commentId w16cid:paraId="58707A00" w16cid:durableId="2292869D"/>
  <w16cid:commentId w16cid:paraId="6E0534FA" w16cid:durableId="2292869E"/>
  <w16cid:commentId w16cid:paraId="20CB8C64" w16cid:durableId="2296FB91"/>
  <w16cid:commentId w16cid:paraId="58CE5900" w16cid:durableId="2292869F"/>
  <w16cid:commentId w16cid:paraId="7F392A57" w16cid:durableId="229286A0"/>
  <w16cid:commentId w16cid:paraId="4F1A4789" w16cid:durableId="229286A1"/>
  <w16cid:commentId w16cid:paraId="6E28371E" w16cid:durableId="22972019"/>
  <w16cid:commentId w16cid:paraId="3E373D65" w16cid:durableId="229286A2"/>
  <w16cid:commentId w16cid:paraId="0BF8BF1E" w16cid:durableId="22972FF1"/>
  <w16cid:commentId w16cid:paraId="683B115F" w16cid:durableId="229286A3"/>
  <w16cid:commentId w16cid:paraId="3D1666DE" w16cid:durableId="229286A4"/>
  <w16cid:commentId w16cid:paraId="1F752812" w16cid:durableId="229286A5"/>
  <w16cid:commentId w16cid:paraId="5BC0D41F" w16cid:durableId="22975CD7"/>
  <w16cid:commentId w16cid:paraId="6C8EF0B6" w16cid:durableId="229286A6"/>
  <w16cid:commentId w16cid:paraId="25ADD189" w16cid:durableId="2297236D"/>
  <w16cid:commentId w16cid:paraId="42B55C78" w16cid:durableId="229286A7"/>
  <w16cid:commentId w16cid:paraId="33BF0E50" w16cid:durableId="2297238D"/>
  <w16cid:commentId w16cid:paraId="42A9463A" w16cid:durableId="229286A8"/>
  <w16cid:commentId w16cid:paraId="69C9B604" w16cid:durableId="229760CF"/>
  <w16cid:commentId w16cid:paraId="72F808B7" w16cid:durableId="229286A9"/>
  <w16cid:commentId w16cid:paraId="4EBA67A1" w16cid:durableId="229761E1"/>
  <w16cid:commentId w16cid:paraId="30735908" w16cid:durableId="229286AA"/>
  <w16cid:commentId w16cid:paraId="542B47D2" w16cid:durableId="229286AB"/>
  <w16cid:commentId w16cid:paraId="1B6F1ACF" w16cid:durableId="229286AC"/>
  <w16cid:commentId w16cid:paraId="106430AC" w16cid:durableId="229286AD"/>
  <w16cid:commentId w16cid:paraId="6EABF62C" w16cid:durableId="229286AE"/>
  <w16cid:commentId w16cid:paraId="1CB7416D" w16cid:durableId="2297633F"/>
  <w16cid:commentId w16cid:paraId="560FDEF5" w16cid:durableId="229286AF"/>
  <w16cid:commentId w16cid:paraId="39E94947" w16cid:durableId="229286B0"/>
  <w16cid:commentId w16cid:paraId="45ACEE54" w16cid:durableId="229286B1"/>
  <w16cid:commentId w16cid:paraId="163FD593" w16cid:durableId="229286B2"/>
  <w16cid:commentId w16cid:paraId="29F11FB3" w16cid:durableId="229286B3"/>
  <w16cid:commentId w16cid:paraId="2259F1D1" w16cid:durableId="229286B4"/>
  <w16cid:commentId w16cid:paraId="6F9EA5F5" w16cid:durableId="229286B5"/>
  <w16cid:commentId w16cid:paraId="34518956" w16cid:durableId="229286B6"/>
  <w16cid:commentId w16cid:paraId="442C93DB" w16cid:durableId="22976801"/>
  <w16cid:commentId w16cid:paraId="370E8049" w16cid:durableId="229286B7"/>
  <w16cid:commentId w16cid:paraId="425C3468" w16cid:durableId="229286B8"/>
  <w16cid:commentId w16cid:paraId="665342FC" w16cid:durableId="229286B9"/>
  <w16cid:commentId w16cid:paraId="233DA925" w16cid:durableId="229286BA"/>
  <w16cid:commentId w16cid:paraId="0F8EC3FD" w16cid:durableId="229286BB"/>
  <w16cid:commentId w16cid:paraId="730188B0" w16cid:durableId="229286BC"/>
  <w16cid:commentId w16cid:paraId="1CE5C898" w16cid:durableId="229286BD"/>
  <w16cid:commentId w16cid:paraId="364D1E0D" w16cid:durableId="229286BE"/>
  <w16cid:commentId w16cid:paraId="4786A05B" w16cid:durableId="229286BF"/>
  <w16cid:commentId w16cid:paraId="12C28F6A" w16cid:durableId="229286C0"/>
  <w16cid:commentId w16cid:paraId="4D048C81" w16cid:durableId="229286C1"/>
  <w16cid:commentId w16cid:paraId="428F1724" w16cid:durableId="229286C2"/>
  <w16cid:commentId w16cid:paraId="06779799" w16cid:durableId="229286C3"/>
  <w16cid:commentId w16cid:paraId="34FF820E" w16cid:durableId="229286C4"/>
  <w16cid:commentId w16cid:paraId="27AEB169" w16cid:durableId="2297CFF7"/>
  <w16cid:commentId w16cid:paraId="492D12C6" w16cid:durableId="229286C5"/>
  <w16cid:commentId w16cid:paraId="1D69A137" w16cid:durableId="2297CFED"/>
  <w16cid:commentId w16cid:paraId="61361EE7" w16cid:durableId="229286C6"/>
  <w16cid:commentId w16cid:paraId="744C701D" w16cid:durableId="229286C7"/>
  <w16cid:commentId w16cid:paraId="3375ED77" w16cid:durableId="229286C8"/>
  <w16cid:commentId w16cid:paraId="4E23BB7B" w16cid:durableId="229286C9"/>
  <w16cid:commentId w16cid:paraId="4BDC41F0" w16cid:durableId="229286CA"/>
  <w16cid:commentId w16cid:paraId="5BDA6F60" w16cid:durableId="229286CB"/>
  <w16cid:commentId w16cid:paraId="65EF91E3" w16cid:durableId="229286CC"/>
  <w16cid:commentId w16cid:paraId="32BC8D67" w16cid:durableId="229286CD"/>
  <w16cid:commentId w16cid:paraId="06897D64" w16cid:durableId="229286CE"/>
  <w16cid:commentId w16cid:paraId="639C180E" w16cid:durableId="229286CF"/>
  <w16cid:commentId w16cid:paraId="7653A9CC" w16cid:durableId="229286D0"/>
  <w16cid:commentId w16cid:paraId="02A5F9B7" w16cid:durableId="229286D1"/>
  <w16cid:commentId w16cid:paraId="346985AC" w16cid:durableId="229286D2"/>
  <w16cid:commentId w16cid:paraId="4F39E70F" w16cid:durableId="229286D3"/>
  <w16cid:commentId w16cid:paraId="7B62178B" w16cid:durableId="229286D4"/>
  <w16cid:commentId w16cid:paraId="7D2E1B51" w16cid:durableId="229286D5"/>
  <w16cid:commentId w16cid:paraId="6CDADAF3" w16cid:durableId="229286D6"/>
  <w16cid:commentId w16cid:paraId="230E851B" w16cid:durableId="229286D7"/>
  <w16cid:commentId w16cid:paraId="7F1514C7" w16cid:durableId="229286D8"/>
  <w16cid:commentId w16cid:paraId="50DC9E5B" w16cid:durableId="2298B7F8"/>
  <w16cid:commentId w16cid:paraId="66CB0A6E" w16cid:durableId="229286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EF9D6B" w14:textId="77777777" w:rsidR="00542A7E" w:rsidRDefault="00542A7E" w:rsidP="006D1BF8">
      <w:pPr>
        <w:spacing w:after="0" w:line="240" w:lineRule="auto"/>
      </w:pPr>
      <w:r>
        <w:separator/>
      </w:r>
    </w:p>
  </w:endnote>
  <w:endnote w:type="continuationSeparator" w:id="0">
    <w:p w14:paraId="5A660BFF" w14:textId="77777777" w:rsidR="00542A7E" w:rsidRDefault="00542A7E" w:rsidP="006D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charset w:val="00"/>
    <w:family w:val="swiss"/>
    <w:pitch w:val="variable"/>
    <w:sig w:usb0="00000001" w:usb1="5000604B" w:usb2="00000000" w:usb3="00000000" w:csb0="00000093" w:csb1="00000000"/>
  </w:font>
  <w:font w:name="Roboto">
    <w:altName w:val="Times New Roman"/>
    <w:charset w:val="00"/>
    <w:family w:val="auto"/>
    <w:pitch w:val="variable"/>
    <w:sig w:usb0="00000001" w:usb1="5000217F" w:usb2="00000021" w:usb3="00000000" w:csb0="0000019F" w:csb1="00000000"/>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A00002EF" w:usb1="4000004B" w:usb2="00000000" w:usb3="00000000" w:csb0="0000009F" w:csb1="00000000"/>
    <w:embedRegular r:id="rId1" w:subsetted="1" w:fontKey="{FA5DA069-206C-4631-891C-82839B8B7FF2}"/>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embedRegular r:id="rId2" w:fontKey="{ABD544B2-8CE6-4C87-A727-3DC0AAD78BB4}"/>
    <w:embedBold r:id="rId3" w:fontKey="{06872B9F-73F9-4A7C-95BC-3B5E6948B41E}"/>
    <w:embedItalic r:id="rId4" w:fontKey="{E90CC2DB-EA83-4306-9B0E-86019626F041}"/>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5" w:fontKey="{C50EDD3B-4705-4FB3-914A-ABCB25C13A00}"/>
    <w:embedBold r:id="rId6" w:fontKey="{16189773-979C-497B-9214-A7514F26569E}"/>
    <w:embedItalic r:id="rId7" w:fontKey="{44081AFE-148B-4F6C-B5B0-08B5BCCF6835}"/>
  </w:font>
  <w:font w:name="Neo Sans Medium">
    <w:altName w:val="Calibri"/>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embedRegular r:id="rId8" w:subsetted="1" w:fontKey="{B1C4E18A-6CF0-4C39-9A93-BDA85495CFF6}"/>
    <w:embedBold r:id="rId9" w:subsetted="1" w:fontKey="{84F5D056-6C82-4ED4-8D6D-5C4733FA71E9}"/>
  </w:font>
  <w:font w:name="Consolas">
    <w:panose1 w:val="020B0609020204030204"/>
    <w:charset w:val="00"/>
    <w:family w:val="modern"/>
    <w:pitch w:val="fixed"/>
    <w:sig w:usb0="E00006FF" w:usb1="0000FCFF" w:usb2="00000001" w:usb3="00000000" w:csb0="0000019F" w:csb1="00000000"/>
    <w:embedRegular r:id="rId10" w:fontKey="{93015EEC-0940-49BB-99E4-ABE5D6D4104D}"/>
    <w:embedBold r:id="rId11" w:fontKey="{8C3E7CB5-2805-474E-B4CD-A6B4CF2EFAAD}"/>
    <w:embedItalic r:id="rId12" w:fontKey="{0E4B6DAD-961A-4F8A-952B-64213BB2BE71}"/>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EB0E4" w14:textId="77777777" w:rsidR="0096131B" w:rsidRDefault="0096131B">
    <w:pPr>
      <w:pStyle w:val="Piedepgina"/>
      <w:jc w:val="center"/>
    </w:pPr>
    <w:r>
      <w:fldChar w:fldCharType="begin"/>
    </w:r>
    <w:r>
      <w:instrText xml:space="preserve"> PAGE   \* MERGEFORMAT </w:instrText>
    </w:r>
    <w:r>
      <w:fldChar w:fldCharType="separate"/>
    </w:r>
    <w:r>
      <w:rPr>
        <w:noProof/>
      </w:rPr>
      <w:t>vi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DFBD0" w14:textId="77777777" w:rsidR="0096131B" w:rsidRDefault="0096131B">
    <w:pPr>
      <w:pStyle w:val="Piedepgina"/>
      <w:jc w:val="center"/>
    </w:pPr>
  </w:p>
  <w:p w14:paraId="71024A47" w14:textId="77777777" w:rsidR="0096131B" w:rsidRDefault="0096131B">
    <w:pPr>
      <w:pStyle w:val="Piedepgina"/>
      <w:jc w:val="center"/>
    </w:pPr>
    <w:r>
      <w:fldChar w:fldCharType="begin"/>
    </w:r>
    <w:r>
      <w:instrText xml:space="preserve"> PAGE   \* MERGEFORMAT </w:instrText>
    </w:r>
    <w:r>
      <w:fldChar w:fldCharType="separate"/>
    </w:r>
    <w:r>
      <w:rPr>
        <w:noProof/>
      </w:rPr>
      <w:t>v</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98163" w14:textId="77777777" w:rsidR="0096131B" w:rsidRDefault="0096131B">
    <w:pPr>
      <w:pStyle w:val="Piedepgina"/>
      <w:jc w:val="center"/>
    </w:pPr>
  </w:p>
  <w:p w14:paraId="1FE567CB" w14:textId="77777777" w:rsidR="0096131B" w:rsidRDefault="0096131B">
    <w:pPr>
      <w:pStyle w:val="Piedepgina"/>
      <w:jc w:val="center"/>
    </w:pPr>
    <w:r>
      <w:fldChar w:fldCharType="begin"/>
    </w:r>
    <w:r>
      <w:instrText xml:space="preserve"> PAGE   \* MERGEFORMAT </w:instrText>
    </w:r>
    <w:r>
      <w:fldChar w:fldCharType="separate"/>
    </w:r>
    <w:r>
      <w:rPr>
        <w:noProof/>
      </w:rPr>
      <w:t>17</w:t>
    </w:r>
    <w:r>
      <w:rPr>
        <w:noProof/>
      </w:rPr>
      <w:fldChar w:fldCharType="end"/>
    </w:r>
  </w:p>
  <w:p w14:paraId="3ECB8C65" w14:textId="77777777" w:rsidR="0096131B" w:rsidRDefault="0096131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12776" w14:textId="77777777" w:rsidR="0096131B" w:rsidRDefault="0096131B">
    <w:pPr>
      <w:pStyle w:val="Piedepgina"/>
      <w:jc w:val="center"/>
    </w:pPr>
  </w:p>
  <w:p w14:paraId="0CC38C99" w14:textId="77777777" w:rsidR="0096131B" w:rsidRDefault="0096131B">
    <w:pPr>
      <w:pStyle w:val="Piedepgina"/>
      <w:jc w:val="center"/>
    </w:pPr>
    <w:r>
      <w:fldChar w:fldCharType="begin"/>
    </w:r>
    <w:r>
      <w:instrText xml:space="preserve"> PAGE   \* MERGEFORMAT </w:instrText>
    </w:r>
    <w:r>
      <w:fldChar w:fldCharType="separate"/>
    </w:r>
    <w:r>
      <w:rPr>
        <w:noProof/>
      </w:rPr>
      <w:t>9</w:t>
    </w:r>
    <w:r>
      <w:rPr>
        <w:noProof/>
      </w:rPr>
      <w:fldChar w:fldCharType="end"/>
    </w:r>
  </w:p>
  <w:p w14:paraId="44F57BEF" w14:textId="77777777" w:rsidR="0096131B" w:rsidRDefault="0096131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D46A63" w14:textId="77777777" w:rsidR="00542A7E" w:rsidRDefault="00542A7E" w:rsidP="006D1BF8">
      <w:pPr>
        <w:spacing w:after="0" w:line="240" w:lineRule="auto"/>
      </w:pPr>
      <w:r>
        <w:separator/>
      </w:r>
    </w:p>
  </w:footnote>
  <w:footnote w:type="continuationSeparator" w:id="0">
    <w:p w14:paraId="72456F14" w14:textId="77777777" w:rsidR="00542A7E" w:rsidRDefault="00542A7E" w:rsidP="006D1BF8">
      <w:pPr>
        <w:spacing w:after="0" w:line="240" w:lineRule="auto"/>
      </w:pPr>
      <w:r>
        <w:continuationSeparator/>
      </w:r>
    </w:p>
  </w:footnote>
  <w:footnote w:id="1">
    <w:p w14:paraId="66EF751E" w14:textId="14B8F678" w:rsidR="0096131B" w:rsidRDefault="0096131B" w:rsidP="00707605">
      <w:pPr>
        <w:pStyle w:val="Textonotapie"/>
      </w:pPr>
      <w:r>
        <w:rPr>
          <w:rStyle w:val="Refdenotaalpie"/>
        </w:rPr>
        <w:footnoteRef/>
      </w:r>
      <w:r>
        <w:t xml:space="preserve">  </w:t>
      </w:r>
      <w:r>
        <w:fldChar w:fldCharType="begin"/>
      </w:r>
      <w:r>
        <w:instrText xml:space="preserve"> HYPERLINK "https://www.clearwatercasino.com/6-popular-types-of-poker/" </w:instrText>
      </w:r>
      <w:r>
        <w:fldChar w:fldCharType="separate"/>
      </w:r>
      <w:r>
        <w:rPr>
          <w:rStyle w:val="Hipervnculo"/>
        </w:rPr>
        <w:t>https://www.clearwatercasino.com/6-popular-types-of-</w:t>
      </w:r>
      <w:del w:id="98" w:author="Álvaro Gonzalez" w:date="2020-06-16T22:12:00Z">
        <w:r w:rsidDel="000B0FB3">
          <w:rPr>
            <w:rStyle w:val="Hipervnculo"/>
          </w:rPr>
          <w:delText>poker</w:delText>
        </w:r>
      </w:del>
      <w:ins w:id="99" w:author="Álvaro Gonzalez" w:date="2020-06-16T22:12:00Z">
        <w:r>
          <w:rPr>
            <w:rStyle w:val="Hipervnculo"/>
          </w:rPr>
          <w:t>póker</w:t>
        </w:r>
      </w:ins>
      <w:r>
        <w:rPr>
          <w:rStyle w:val="Hipervnculo"/>
        </w:rPr>
        <w:t>/</w:t>
      </w:r>
      <w:r>
        <w:rPr>
          <w:rStyle w:val="Hipervnculo"/>
        </w:rPr>
        <w:fldChar w:fldCharType="end"/>
      </w:r>
    </w:p>
  </w:footnote>
  <w:footnote w:id="2">
    <w:p w14:paraId="0B6CFF0E" w14:textId="16D406EE" w:rsidR="0096131B" w:rsidRDefault="0096131B">
      <w:pPr>
        <w:pStyle w:val="Textonotapie"/>
      </w:pPr>
      <w:r>
        <w:rPr>
          <w:rStyle w:val="Refdenotaalpie"/>
        </w:rPr>
        <w:footnoteRef/>
      </w:r>
      <w:r>
        <w:t xml:space="preserve"> </w:t>
      </w:r>
      <w:r>
        <w:fldChar w:fldCharType="begin"/>
      </w:r>
      <w:r>
        <w:instrText xml:space="preserve"> HYPERLINK "https://en.wikipedia.org/wiki/Texas_hold_%27em" \l "/media/File:Texas_Hold'em_Poker_Table_with_Blinds.svg" </w:instrText>
      </w:r>
      <w:r>
        <w:fldChar w:fldCharType="separate"/>
      </w:r>
      <w:r>
        <w:rPr>
          <w:rStyle w:val="Hipervnculo"/>
        </w:rPr>
        <w:t>https://en.wikipedia.org/wiki/Texas_hold_%27em#/media/File:Texas_Hold'em_</w:t>
      </w:r>
      <w:del w:id="128" w:author="Álvaro Gonzalez" w:date="2020-06-16T22:12:00Z">
        <w:r w:rsidDel="000B0FB3">
          <w:rPr>
            <w:rStyle w:val="Hipervnculo"/>
          </w:rPr>
          <w:delText>Poker</w:delText>
        </w:r>
      </w:del>
      <w:ins w:id="129" w:author="Álvaro Gonzalez" w:date="2020-06-16T22:12:00Z">
        <w:r>
          <w:rPr>
            <w:rStyle w:val="Hipervnculo"/>
          </w:rPr>
          <w:t>Póker</w:t>
        </w:r>
      </w:ins>
      <w:r>
        <w:rPr>
          <w:rStyle w:val="Hipervnculo"/>
        </w:rPr>
        <w:t>_Table_with_Blinds.svg</w:t>
      </w:r>
      <w:r>
        <w:rPr>
          <w:rStyle w:val="Hipervnculo"/>
        </w:rPr>
        <w:fldChar w:fldCharType="end"/>
      </w:r>
    </w:p>
  </w:footnote>
  <w:footnote w:id="3">
    <w:p w14:paraId="6F8178ED" w14:textId="5F1A87D0" w:rsidR="0096131B" w:rsidRDefault="0096131B">
      <w:pPr>
        <w:pStyle w:val="Textonotapie"/>
      </w:pPr>
      <w:r>
        <w:rPr>
          <w:rStyle w:val="Refdenotaalpie"/>
        </w:rPr>
        <w:footnoteRef/>
      </w:r>
      <w:r>
        <w:t xml:space="preserve"> </w:t>
      </w:r>
      <w:r>
        <w:fldChar w:fldCharType="begin"/>
      </w:r>
      <w:r>
        <w:instrText xml:space="preserve"> HYPERLINK "https://en.wikipedia.org/wiki/Poker_probability" </w:instrText>
      </w:r>
      <w:r>
        <w:fldChar w:fldCharType="separate"/>
      </w:r>
      <w:r>
        <w:rPr>
          <w:rStyle w:val="Hipervnculo"/>
        </w:rPr>
        <w:t>https://en.wikipedia.org/wiki/</w:t>
      </w:r>
      <w:del w:id="151" w:author="Álvaro Gonzalez" w:date="2020-06-16T22:12:00Z">
        <w:r w:rsidDel="000B0FB3">
          <w:rPr>
            <w:rStyle w:val="Hipervnculo"/>
          </w:rPr>
          <w:delText>Poker</w:delText>
        </w:r>
      </w:del>
      <w:ins w:id="152" w:author="Álvaro Gonzalez" w:date="2020-06-16T22:12:00Z">
        <w:r>
          <w:rPr>
            <w:rStyle w:val="Hipervnculo"/>
          </w:rPr>
          <w:t>Póker</w:t>
        </w:r>
      </w:ins>
      <w:r>
        <w:rPr>
          <w:rStyle w:val="Hipervnculo"/>
        </w:rPr>
        <w:t>_probability</w:t>
      </w:r>
      <w:r>
        <w:rPr>
          <w:rStyle w:val="Hipervnculo"/>
        </w:rPr>
        <w:fldChar w:fldCharType="end"/>
      </w:r>
    </w:p>
  </w:footnote>
  <w:footnote w:id="4">
    <w:p w14:paraId="550908D1" w14:textId="77777777" w:rsidR="0096131B" w:rsidRPr="004601A7" w:rsidRDefault="0096131B" w:rsidP="00707605">
      <w:pPr>
        <w:pStyle w:val="Piedepgina"/>
        <w:ind w:firstLine="0"/>
        <w:jc w:val="left"/>
        <w:rPr>
          <w:sz w:val="14"/>
          <w:szCs w:val="16"/>
        </w:rPr>
      </w:pPr>
      <w:r>
        <w:rPr>
          <w:rStyle w:val="Refdenotaalpie"/>
        </w:rPr>
        <w:footnoteRef/>
      </w:r>
      <w:r>
        <w:t xml:space="preserve"> </w:t>
      </w:r>
      <w:r w:rsidRPr="004601A7">
        <w:rPr>
          <w:sz w:val="14"/>
          <w:szCs w:val="16"/>
        </w:rPr>
        <w:t>Cabe destacar que, en las escaleras, el As puede tener un doble valor (As o 1), por lo que puede formarse tanto escalera de AKQJ10 como de 5432A. En este último caso, la carta más alta sería el 5. Únicamente ocurre esto con el As, haciendo que 5432A sea la única escalera posible que incluya cartas altas y bajas (</w:t>
      </w:r>
      <w:r>
        <w:rPr>
          <w:sz w:val="14"/>
          <w:szCs w:val="16"/>
        </w:rPr>
        <w:t xml:space="preserve">Por ejemplo, </w:t>
      </w:r>
      <w:r w:rsidRPr="004601A7">
        <w:rPr>
          <w:sz w:val="14"/>
          <w:szCs w:val="16"/>
        </w:rPr>
        <w:t>32AKQ no sería una escalera).</w:t>
      </w:r>
    </w:p>
    <w:p w14:paraId="56A42958" w14:textId="77777777" w:rsidR="0096131B" w:rsidRDefault="0096131B" w:rsidP="00707605">
      <w:pPr>
        <w:pStyle w:val="Textonotapie"/>
      </w:pPr>
    </w:p>
  </w:footnote>
  <w:footnote w:id="5">
    <w:p w14:paraId="72D2F2A0" w14:textId="77777777" w:rsidR="0096131B" w:rsidRDefault="0096131B">
      <w:pPr>
        <w:pStyle w:val="Textonotapie"/>
      </w:pPr>
      <w:r>
        <w:rPr>
          <w:rStyle w:val="Refdenotaalpie"/>
        </w:rPr>
        <w:footnoteRef/>
      </w:r>
      <w:r>
        <w:t xml:space="preserve"> </w:t>
      </w:r>
      <w:hyperlink r:id="rId1" w:history="1">
        <w:r>
          <w:rPr>
            <w:rStyle w:val="Hipervnculo"/>
          </w:rPr>
          <w:t>https://en.wikipedia.org/wiki/KISS_(algorithm)</w:t>
        </w:r>
      </w:hyperlink>
    </w:p>
  </w:footnote>
  <w:footnote w:id="6">
    <w:p w14:paraId="21B2E647" w14:textId="77777777" w:rsidR="0096131B" w:rsidRDefault="0096131B">
      <w:pPr>
        <w:pStyle w:val="Textonotapie"/>
      </w:pPr>
      <w:r>
        <w:rPr>
          <w:rStyle w:val="Refdenotaalpie"/>
        </w:rPr>
        <w:footnoteRef/>
      </w:r>
      <w:r>
        <w:t xml:space="preserve"> </w:t>
      </w:r>
      <w:hyperlink r:id="rId2" w:history="1">
        <w:r>
          <w:rPr>
            <w:rStyle w:val="Hipervnculo"/>
          </w:rPr>
          <w:t>https://www.thecodingforums.com/threads/64-bit-kiss-rngs.673657/</w:t>
        </w:r>
      </w:hyperlink>
    </w:p>
  </w:footnote>
  <w:footnote w:id="7">
    <w:p w14:paraId="6738F8E6" w14:textId="77777777" w:rsidR="0096131B" w:rsidRDefault="0096131B">
      <w:pPr>
        <w:pStyle w:val="Textonotapie"/>
      </w:pPr>
      <w:r>
        <w:rPr>
          <w:rStyle w:val="Refdenotaalpie"/>
        </w:rPr>
        <w:footnoteRef/>
      </w:r>
      <w:r>
        <w:t xml:space="preserve"> PRACTICAL ALGORITHMS FOR SHUFFLING CARDS DANIEL J. F. FOX</w:t>
      </w:r>
    </w:p>
  </w:footnote>
  <w:footnote w:id="8">
    <w:p w14:paraId="0FB177DC" w14:textId="77777777" w:rsidR="0096131B" w:rsidRDefault="0096131B">
      <w:pPr>
        <w:pStyle w:val="Textonotapie"/>
      </w:pPr>
      <w:r>
        <w:rPr>
          <w:rStyle w:val="Refdenotaalpie"/>
        </w:rPr>
        <w:footnoteRef/>
      </w:r>
      <w:r>
        <w:t xml:space="preserve"> </w:t>
      </w:r>
      <w:hyperlink r:id="rId3" w:history="1">
        <w:r>
          <w:rPr>
            <w:rStyle w:val="Hipervnculo"/>
          </w:rPr>
          <w:t>https://www.mulesoft.com/resources/api/what-is-an-api</w:t>
        </w:r>
      </w:hyperlink>
    </w:p>
  </w:footnote>
  <w:footnote w:id="9">
    <w:p w14:paraId="264FE068" w14:textId="77777777" w:rsidR="0096131B" w:rsidRDefault="0096131B">
      <w:pPr>
        <w:pStyle w:val="Textonotapie"/>
      </w:pPr>
      <w:r>
        <w:rPr>
          <w:rStyle w:val="Refdenotaalpie"/>
        </w:rPr>
        <w:footnoteRef/>
      </w:r>
      <w:r>
        <w:t xml:space="preserve"> </w:t>
      </w:r>
      <w:hyperlink r:id="rId4" w:history="1">
        <w:r>
          <w:rPr>
            <w:rStyle w:val="Hipervnculo"/>
          </w:rPr>
          <w:t>https://es.wikipedia.org/wiki/Interfaz_de_programaci%C3%B3n_de_aplicaciones</w:t>
        </w:r>
      </w:hyperlink>
    </w:p>
  </w:footnote>
  <w:footnote w:id="10">
    <w:p w14:paraId="6160B312" w14:textId="77777777" w:rsidR="0096131B" w:rsidRDefault="0096131B">
      <w:pPr>
        <w:pStyle w:val="Textonotapie"/>
      </w:pPr>
      <w:r>
        <w:rPr>
          <w:rStyle w:val="Refdenotaalpie"/>
        </w:rPr>
        <w:footnoteRef/>
      </w:r>
      <w:r>
        <w:t xml:space="preserve"> </w:t>
      </w:r>
      <w:hyperlink r:id="rId5" w:history="1">
        <w:r>
          <w:rPr>
            <w:rStyle w:val="Hipervnculo"/>
          </w:rPr>
          <w:t>https://en.wikipedia.org/wiki/Application_programming_interface</w:t>
        </w:r>
      </w:hyperlink>
    </w:p>
  </w:footnote>
  <w:footnote w:id="11">
    <w:p w14:paraId="55C2A9B5" w14:textId="77777777" w:rsidR="0096131B" w:rsidRDefault="0096131B">
      <w:pPr>
        <w:pStyle w:val="Textonotapie"/>
      </w:pPr>
      <w:r>
        <w:rPr>
          <w:rStyle w:val="Refdenotaalpie"/>
        </w:rPr>
        <w:footnoteRef/>
      </w:r>
      <w:r>
        <w:t xml:space="preserve"> </w:t>
      </w:r>
      <w:hyperlink r:id="rId6" w:history="1">
        <w:r>
          <w:rPr>
            <w:rStyle w:val="Hipervnculo"/>
          </w:rPr>
          <w:t>https://bbvaopen4u.com/es/actualidad/api-rest-que-es-y-cuales-son-sus-ventajas-en-el-desarrollo-de-proyectos</w:t>
        </w:r>
      </w:hyperlink>
    </w:p>
  </w:footnote>
  <w:footnote w:id="12">
    <w:p w14:paraId="27F55B5F" w14:textId="77777777" w:rsidR="0096131B" w:rsidRDefault="0096131B">
      <w:pPr>
        <w:pStyle w:val="Textonotapie"/>
      </w:pPr>
      <w:r>
        <w:rPr>
          <w:rStyle w:val="Refdenotaalpie"/>
        </w:rPr>
        <w:footnoteRef/>
      </w:r>
      <w:r>
        <w:t xml:space="preserve"> </w:t>
      </w:r>
      <w:hyperlink r:id="rId7" w:history="1">
        <w:r>
          <w:rPr>
            <w:rStyle w:val="Hipervnculo"/>
          </w:rPr>
          <w:t>https://es.wikipedia.org/wiki/Transferencia_de_Estado_Representacional</w:t>
        </w:r>
      </w:hyperlink>
    </w:p>
  </w:footnote>
  <w:footnote w:id="13">
    <w:p w14:paraId="0ABF2475" w14:textId="77777777" w:rsidR="0096131B" w:rsidRDefault="0096131B" w:rsidP="00707605">
      <w:pPr>
        <w:pStyle w:val="Textonotapie"/>
      </w:pPr>
      <w:r>
        <w:rPr>
          <w:rStyle w:val="Refdenotaalpie"/>
        </w:rPr>
        <w:footnoteRef/>
      </w:r>
      <w:r>
        <w:t xml:space="preserve"> </w:t>
      </w:r>
      <w:hyperlink r:id="rId8" w:history="1">
        <w:r>
          <w:rPr>
            <w:rStyle w:val="Hipervnculo"/>
          </w:rPr>
          <w:t>https://www.thecodingforums.com/threads/64-bit-kiss-rngs.673657/</w:t>
        </w:r>
      </w:hyperlink>
    </w:p>
  </w:footnote>
  <w:footnote w:id="14">
    <w:p w14:paraId="61E640EB" w14:textId="77777777" w:rsidR="0096131B" w:rsidRDefault="0096131B" w:rsidP="00707605">
      <w:pPr>
        <w:pStyle w:val="Textonotapie"/>
      </w:pPr>
      <w:r>
        <w:rPr>
          <w:rStyle w:val="Refdenotaalpie"/>
        </w:rPr>
        <w:footnoteRef/>
      </w:r>
      <w:r>
        <w:t xml:space="preserve"> </w:t>
      </w:r>
      <w:hyperlink r:id="rId9" w:history="1">
        <w:r>
          <w:rPr>
            <w:rStyle w:val="Hipervnculo"/>
          </w:rPr>
          <w:t>https://cran.r-project.org/web/packages/holdem/holdem.pdf</w:t>
        </w:r>
      </w:hyperlink>
    </w:p>
  </w:footnote>
  <w:footnote w:id="15">
    <w:p w14:paraId="59555BD9" w14:textId="77777777" w:rsidR="0096131B" w:rsidRDefault="0096131B">
      <w:pPr>
        <w:pStyle w:val="Textonotapie"/>
      </w:pPr>
      <w:r>
        <w:rPr>
          <w:rStyle w:val="Refdenotaalpie"/>
        </w:rPr>
        <w:footnoteRef/>
      </w:r>
      <w:r>
        <w:t xml:space="preserve"> </w:t>
      </w:r>
      <w:hyperlink r:id="rId10" w:history="1">
        <w:r>
          <w:rPr>
            <w:rStyle w:val="Hipervnculo"/>
          </w:rPr>
          <w:t>https://www.rplumber.io/</w:t>
        </w:r>
      </w:hyperlink>
    </w:p>
  </w:footnote>
  <w:footnote w:id="16">
    <w:p w14:paraId="3AB183ED" w14:textId="77777777" w:rsidR="0096131B" w:rsidRDefault="0096131B">
      <w:pPr>
        <w:pStyle w:val="Textonotapie"/>
      </w:pPr>
      <w:r>
        <w:rPr>
          <w:rStyle w:val="Refdenotaalpie"/>
        </w:rPr>
        <w:footnoteRef/>
      </w:r>
      <w:r>
        <w:t xml:space="preserve"> </w:t>
      </w:r>
      <w:hyperlink r:id="rId11" w:history="1">
        <w:r>
          <w:rPr>
            <w:rStyle w:val="Hipervnculo"/>
          </w:rPr>
          <w:t>https://curl.haxx.se/</w:t>
        </w:r>
      </w:hyperlink>
    </w:p>
  </w:footnote>
  <w:footnote w:id="17">
    <w:p w14:paraId="471EEABF" w14:textId="77777777" w:rsidR="0096131B" w:rsidRDefault="0096131B">
      <w:pPr>
        <w:pStyle w:val="Textonotapie"/>
      </w:pPr>
      <w:r>
        <w:rPr>
          <w:rStyle w:val="Refdenotaalpie"/>
        </w:rPr>
        <w:footnoteRef/>
      </w:r>
      <w:r>
        <w:t xml:space="preserve"> </w:t>
      </w:r>
      <w:hyperlink r:id="rId12" w:history="1">
        <w:r>
          <w:rPr>
            <w:rStyle w:val="Hipervnculo"/>
          </w:rPr>
          <w:t>https://rapidjson.org/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984F9" w14:textId="77777777" w:rsidR="0096131B" w:rsidRDefault="0096131B" w:rsidP="002176B8">
    <w:pPr>
      <w:pStyle w:val="Encabezado"/>
      <w:ind w:firstLine="0"/>
    </w:pPr>
    <w:r>
      <w:tab/>
    </w:r>
  </w:p>
  <w:p w14:paraId="0C1EF4A4" w14:textId="77777777" w:rsidR="0096131B" w:rsidRDefault="0096131B" w:rsidP="002176B8">
    <w:pPr>
      <w:pStyle w:val="Encabezado"/>
      <w:ind w:firstLine="0"/>
    </w:pPr>
  </w:p>
  <w:p w14:paraId="1A9BE330" w14:textId="77777777" w:rsidR="0096131B" w:rsidRDefault="0096131B" w:rsidP="002176B8">
    <w:pPr>
      <w:pStyle w:val="Encabezado"/>
      <w:ind w:firstLine="0"/>
    </w:pPr>
    <w:r>
      <w:tab/>
    </w:r>
  </w:p>
  <w:p w14:paraId="69677756" w14:textId="77777777" w:rsidR="0096131B" w:rsidRDefault="0096131B" w:rsidP="002176B8">
    <w:pPr>
      <w:pStyle w:val="Encabezado"/>
      <w:ind w:firstLine="0"/>
    </w:pPr>
  </w:p>
  <w:p w14:paraId="415A0259" w14:textId="77777777" w:rsidR="0096131B" w:rsidRDefault="0096131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F8BC4" w14:textId="77777777" w:rsidR="0096131B" w:rsidRDefault="0096131B">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74C73" w14:textId="77777777" w:rsidR="0096131B" w:rsidRDefault="0096131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89C4A" w14:textId="77777777" w:rsidR="0096131B" w:rsidRPr="00A916A3" w:rsidRDefault="0096131B" w:rsidP="00E5347C">
    <w:pPr>
      <w:pStyle w:val="Encabezado"/>
      <w:pBdr>
        <w:between w:val="single" w:sz="4" w:space="1" w:color="4F81BD"/>
      </w:pBdr>
      <w:spacing w:line="276" w:lineRule="auto"/>
      <w:jc w:val="left"/>
      <w:rPr>
        <w:b/>
      </w:rPr>
    </w:pPr>
    <w:r w:rsidRPr="00A916A3">
      <w:rPr>
        <w:b/>
      </w:rPr>
      <w:t>Cap</w:t>
    </w:r>
    <w:r>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3D268" w14:textId="77777777" w:rsidR="0096131B" w:rsidRPr="00A916A3" w:rsidRDefault="0096131B" w:rsidP="00EC7772">
    <w:pPr>
      <w:pStyle w:val="Encabezado"/>
      <w:jc w:val="right"/>
      <w:rPr>
        <w:b/>
      </w:rPr>
    </w:pPr>
    <w:r>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C2C66" w14:textId="77777777" w:rsidR="0096131B" w:rsidRDefault="0096131B">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89BE4" w14:textId="77777777" w:rsidR="0096131B" w:rsidRPr="00A916A3" w:rsidRDefault="0096131B" w:rsidP="00E5347C">
    <w:pPr>
      <w:pStyle w:val="Encabezado"/>
      <w:pBdr>
        <w:between w:val="single" w:sz="4" w:space="1" w:color="4F81BD"/>
      </w:pBdr>
      <w:spacing w:line="276" w:lineRule="auto"/>
      <w:jc w:val="left"/>
      <w:rPr>
        <w:b/>
      </w:rPr>
    </w:pPr>
    <w:r w:rsidRPr="00A916A3">
      <w:rPr>
        <w:b/>
      </w:rPr>
      <w:t>Cap</w:t>
    </w:r>
    <w:r>
      <w:rPr>
        <w:b/>
      </w:rPr>
      <w:t>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E9BE5" w14:textId="77777777" w:rsidR="0096131B" w:rsidRPr="00A916A3" w:rsidRDefault="0096131B" w:rsidP="00EC7772">
    <w:pPr>
      <w:pStyle w:val="Encabezado"/>
      <w:jc w:val="right"/>
      <w:rPr>
        <w:b/>
      </w:rPr>
    </w:pPr>
    <w:r>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AF113" w14:textId="77777777" w:rsidR="0096131B" w:rsidRDefault="0096131B">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BB88F" w14:textId="77777777" w:rsidR="0096131B" w:rsidRDefault="0096131B">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59948" w14:textId="77777777" w:rsidR="0096131B" w:rsidRDefault="0096131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0A8514E"/>
    <w:multiLevelType w:val="hybridMultilevel"/>
    <w:tmpl w:val="D63A22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0A85C5D"/>
    <w:multiLevelType w:val="hybridMultilevel"/>
    <w:tmpl w:val="51A249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0EC1C92"/>
    <w:multiLevelType w:val="hybridMultilevel"/>
    <w:tmpl w:val="7146F26A"/>
    <w:lvl w:ilvl="0" w:tplc="0C0A000F">
      <w:start w:val="1"/>
      <w:numFmt w:val="decimal"/>
      <w:lvlText w:val="%1."/>
      <w:lvlJc w:val="left"/>
      <w:pPr>
        <w:ind w:left="928" w:hanging="360"/>
      </w:pPr>
    </w:lvl>
    <w:lvl w:ilvl="1" w:tplc="0C0A0019" w:tentative="1">
      <w:start w:val="1"/>
      <w:numFmt w:val="lowerLetter"/>
      <w:lvlText w:val="%2."/>
      <w:lvlJc w:val="left"/>
      <w:pPr>
        <w:ind w:left="1648" w:hanging="360"/>
      </w:pPr>
    </w:lvl>
    <w:lvl w:ilvl="2" w:tplc="0C0A001B" w:tentative="1">
      <w:start w:val="1"/>
      <w:numFmt w:val="lowerRoman"/>
      <w:lvlText w:val="%3."/>
      <w:lvlJc w:val="right"/>
      <w:pPr>
        <w:ind w:left="2368" w:hanging="180"/>
      </w:p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9" w15:restartNumberingAfterBreak="0">
    <w:nsid w:val="01605F5B"/>
    <w:multiLevelType w:val="hybridMultilevel"/>
    <w:tmpl w:val="E9748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1CD3902"/>
    <w:multiLevelType w:val="hybridMultilevel"/>
    <w:tmpl w:val="5DB2FD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0E6FB8"/>
    <w:multiLevelType w:val="hybridMultilevel"/>
    <w:tmpl w:val="61487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4224D86"/>
    <w:multiLevelType w:val="hybridMultilevel"/>
    <w:tmpl w:val="83E430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7562A54"/>
    <w:multiLevelType w:val="hybridMultilevel"/>
    <w:tmpl w:val="481CBB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CCB6FEF"/>
    <w:multiLevelType w:val="hybridMultilevel"/>
    <w:tmpl w:val="C2D607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0DDB33AF"/>
    <w:multiLevelType w:val="hybridMultilevel"/>
    <w:tmpl w:val="0406A9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0ED40418"/>
    <w:multiLevelType w:val="hybridMultilevel"/>
    <w:tmpl w:val="5A6416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0F015339"/>
    <w:multiLevelType w:val="hybridMultilevel"/>
    <w:tmpl w:val="08260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0791945"/>
    <w:multiLevelType w:val="hybridMultilevel"/>
    <w:tmpl w:val="3618A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48B5BBD"/>
    <w:multiLevelType w:val="hybridMultilevel"/>
    <w:tmpl w:val="5F58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4FD5D75"/>
    <w:multiLevelType w:val="hybridMultilevel"/>
    <w:tmpl w:val="B4F22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6667A5E"/>
    <w:multiLevelType w:val="hybridMultilevel"/>
    <w:tmpl w:val="70A2797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8286CDE"/>
    <w:multiLevelType w:val="hybridMultilevel"/>
    <w:tmpl w:val="99DE750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18A349C0"/>
    <w:multiLevelType w:val="hybridMultilevel"/>
    <w:tmpl w:val="2CF2BF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93B1AC0"/>
    <w:multiLevelType w:val="hybridMultilevel"/>
    <w:tmpl w:val="D92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DE50FA9"/>
    <w:multiLevelType w:val="hybridMultilevel"/>
    <w:tmpl w:val="10BC55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6432248"/>
    <w:multiLevelType w:val="hybridMultilevel"/>
    <w:tmpl w:val="DAFA267C"/>
    <w:lvl w:ilvl="0" w:tplc="0C0A000F">
      <w:start w:val="1"/>
      <w:numFmt w:val="decimal"/>
      <w:lvlText w:val="%1."/>
      <w:lvlJc w:val="left"/>
      <w:pPr>
        <w:ind w:left="2348" w:hanging="360"/>
      </w:pPr>
    </w:lvl>
    <w:lvl w:ilvl="1" w:tplc="0C0A0019" w:tentative="1">
      <w:start w:val="1"/>
      <w:numFmt w:val="lowerLetter"/>
      <w:lvlText w:val="%2."/>
      <w:lvlJc w:val="left"/>
      <w:pPr>
        <w:ind w:left="3068" w:hanging="360"/>
      </w:pPr>
    </w:lvl>
    <w:lvl w:ilvl="2" w:tplc="0C0A001B" w:tentative="1">
      <w:start w:val="1"/>
      <w:numFmt w:val="lowerRoman"/>
      <w:lvlText w:val="%3."/>
      <w:lvlJc w:val="right"/>
      <w:pPr>
        <w:ind w:left="3788" w:hanging="180"/>
      </w:pPr>
    </w:lvl>
    <w:lvl w:ilvl="3" w:tplc="0C0A000F" w:tentative="1">
      <w:start w:val="1"/>
      <w:numFmt w:val="decimal"/>
      <w:lvlText w:val="%4."/>
      <w:lvlJc w:val="left"/>
      <w:pPr>
        <w:ind w:left="4508" w:hanging="360"/>
      </w:pPr>
    </w:lvl>
    <w:lvl w:ilvl="4" w:tplc="0C0A0019" w:tentative="1">
      <w:start w:val="1"/>
      <w:numFmt w:val="lowerLetter"/>
      <w:lvlText w:val="%5."/>
      <w:lvlJc w:val="left"/>
      <w:pPr>
        <w:ind w:left="5228" w:hanging="360"/>
      </w:pPr>
    </w:lvl>
    <w:lvl w:ilvl="5" w:tplc="0C0A001B" w:tentative="1">
      <w:start w:val="1"/>
      <w:numFmt w:val="lowerRoman"/>
      <w:lvlText w:val="%6."/>
      <w:lvlJc w:val="right"/>
      <w:pPr>
        <w:ind w:left="5948" w:hanging="180"/>
      </w:pPr>
    </w:lvl>
    <w:lvl w:ilvl="6" w:tplc="0C0A000F" w:tentative="1">
      <w:start w:val="1"/>
      <w:numFmt w:val="decimal"/>
      <w:lvlText w:val="%7."/>
      <w:lvlJc w:val="left"/>
      <w:pPr>
        <w:ind w:left="6668" w:hanging="360"/>
      </w:pPr>
    </w:lvl>
    <w:lvl w:ilvl="7" w:tplc="0C0A0019" w:tentative="1">
      <w:start w:val="1"/>
      <w:numFmt w:val="lowerLetter"/>
      <w:lvlText w:val="%8."/>
      <w:lvlJc w:val="left"/>
      <w:pPr>
        <w:ind w:left="7388" w:hanging="360"/>
      </w:pPr>
    </w:lvl>
    <w:lvl w:ilvl="8" w:tplc="0C0A001B" w:tentative="1">
      <w:start w:val="1"/>
      <w:numFmt w:val="lowerRoman"/>
      <w:lvlText w:val="%9."/>
      <w:lvlJc w:val="right"/>
      <w:pPr>
        <w:ind w:left="8108" w:hanging="180"/>
      </w:pPr>
    </w:lvl>
  </w:abstractNum>
  <w:abstractNum w:abstractNumId="28" w15:restartNumberingAfterBreak="0">
    <w:nsid w:val="26CC0E47"/>
    <w:multiLevelType w:val="hybridMultilevel"/>
    <w:tmpl w:val="72A23E2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2AB06597"/>
    <w:multiLevelType w:val="hybridMultilevel"/>
    <w:tmpl w:val="44D4E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FFD3C20"/>
    <w:multiLevelType w:val="hybridMultilevel"/>
    <w:tmpl w:val="A53A1E1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 w15:restartNumberingAfterBreak="0">
    <w:nsid w:val="30252DEC"/>
    <w:multiLevelType w:val="hybridMultilevel"/>
    <w:tmpl w:val="D50CE8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05746BA"/>
    <w:multiLevelType w:val="hybridMultilevel"/>
    <w:tmpl w:val="05142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0880E05"/>
    <w:multiLevelType w:val="hybridMultilevel"/>
    <w:tmpl w:val="0100C58E"/>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34" w15:restartNumberingAfterBreak="0">
    <w:nsid w:val="314307B8"/>
    <w:multiLevelType w:val="hybridMultilevel"/>
    <w:tmpl w:val="A4A4AD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7168C9"/>
    <w:multiLevelType w:val="hybridMultilevel"/>
    <w:tmpl w:val="4F90BA32"/>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6" w15:restartNumberingAfterBreak="0">
    <w:nsid w:val="38A54907"/>
    <w:multiLevelType w:val="hybridMultilevel"/>
    <w:tmpl w:val="C32C1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C096D50"/>
    <w:multiLevelType w:val="hybridMultilevel"/>
    <w:tmpl w:val="DA3481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1314694"/>
    <w:multiLevelType w:val="hybridMultilevel"/>
    <w:tmpl w:val="C78E50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42C242AD"/>
    <w:multiLevelType w:val="hybridMultilevel"/>
    <w:tmpl w:val="489010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57E376C"/>
    <w:multiLevelType w:val="hybridMultilevel"/>
    <w:tmpl w:val="F25EAB8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2" w15:restartNumberingAfterBreak="0">
    <w:nsid w:val="49BB567E"/>
    <w:multiLevelType w:val="hybridMultilevel"/>
    <w:tmpl w:val="AEFC88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3" w15:restartNumberingAfterBreak="0">
    <w:nsid w:val="4A5B3F3C"/>
    <w:multiLevelType w:val="hybridMultilevel"/>
    <w:tmpl w:val="3EA81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5"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6" w15:restartNumberingAfterBreak="0">
    <w:nsid w:val="4D561E7F"/>
    <w:multiLevelType w:val="hybridMultilevel"/>
    <w:tmpl w:val="022A84C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7" w15:restartNumberingAfterBreak="0">
    <w:nsid w:val="4DA60C1B"/>
    <w:multiLevelType w:val="hybridMultilevel"/>
    <w:tmpl w:val="1A2A0E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E572481"/>
    <w:multiLevelType w:val="hybridMultilevel"/>
    <w:tmpl w:val="4C06177A"/>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49" w15:restartNumberingAfterBreak="0">
    <w:nsid w:val="4F400961"/>
    <w:multiLevelType w:val="hybridMultilevel"/>
    <w:tmpl w:val="E30CE8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0" w15:restartNumberingAfterBreak="0">
    <w:nsid w:val="53BB6E09"/>
    <w:multiLevelType w:val="hybridMultilevel"/>
    <w:tmpl w:val="3132B9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1" w15:restartNumberingAfterBreak="0">
    <w:nsid w:val="545930C4"/>
    <w:multiLevelType w:val="hybridMultilevel"/>
    <w:tmpl w:val="074C66B8"/>
    <w:lvl w:ilvl="0" w:tplc="B50639CC">
      <w:start w:val="1"/>
      <w:numFmt w:val="decimal"/>
      <w:pStyle w:val="Equation1"/>
      <w:lvlText w:val="(%1)"/>
      <w:lvlJc w:val="righ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5F3717CE"/>
    <w:multiLevelType w:val="hybridMultilevel"/>
    <w:tmpl w:val="E5AEF3E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53" w15:restartNumberingAfterBreak="0">
    <w:nsid w:val="5FE47E2A"/>
    <w:multiLevelType w:val="hybridMultilevel"/>
    <w:tmpl w:val="DDFCC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3450C90"/>
    <w:multiLevelType w:val="hybridMultilevel"/>
    <w:tmpl w:val="4C6635E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5" w15:restartNumberingAfterBreak="0">
    <w:nsid w:val="6891625B"/>
    <w:multiLevelType w:val="hybridMultilevel"/>
    <w:tmpl w:val="56020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91B7D87"/>
    <w:multiLevelType w:val="hybridMultilevel"/>
    <w:tmpl w:val="258E22F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6C72281B"/>
    <w:multiLevelType w:val="hybridMultilevel"/>
    <w:tmpl w:val="ADF64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59" w15:restartNumberingAfterBreak="0">
    <w:nsid w:val="6E237830"/>
    <w:multiLevelType w:val="hybridMultilevel"/>
    <w:tmpl w:val="553EA37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1" w15:restartNumberingAfterBreak="0">
    <w:nsid w:val="7082079F"/>
    <w:multiLevelType w:val="multilevel"/>
    <w:tmpl w:val="00CE511C"/>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Ttulo3"/>
      <w:lvlText w:val="%1.%2.%3.%4."/>
      <w:lvlJc w:val="left"/>
      <w:pPr>
        <w:ind w:left="3626"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71B31DA2"/>
    <w:multiLevelType w:val="hybridMultilevel"/>
    <w:tmpl w:val="2E248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1F773E6"/>
    <w:multiLevelType w:val="hybridMultilevel"/>
    <w:tmpl w:val="05E0A62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4" w15:restartNumberingAfterBreak="0">
    <w:nsid w:val="73AA09BB"/>
    <w:multiLevelType w:val="hybridMultilevel"/>
    <w:tmpl w:val="D2F6E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7246E4A"/>
    <w:multiLevelType w:val="hybridMultilevel"/>
    <w:tmpl w:val="9AF40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8547AA4"/>
    <w:multiLevelType w:val="hybridMultilevel"/>
    <w:tmpl w:val="4F363E86"/>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7" w15:restartNumberingAfterBreak="0">
    <w:nsid w:val="7A4B4FC1"/>
    <w:multiLevelType w:val="hybridMultilevel"/>
    <w:tmpl w:val="D16CC18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8" w15:restartNumberingAfterBreak="0">
    <w:nsid w:val="7C5F2680"/>
    <w:multiLevelType w:val="hybridMultilevel"/>
    <w:tmpl w:val="0B3C44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44"/>
  </w:num>
  <w:num w:numId="3">
    <w:abstractNumId w:val="45"/>
  </w:num>
  <w:num w:numId="4">
    <w:abstractNumId w:val="4"/>
  </w:num>
  <w:num w:numId="5">
    <w:abstractNumId w:val="5"/>
  </w:num>
  <w:num w:numId="6">
    <w:abstractNumId w:val="2"/>
  </w:num>
  <w:num w:numId="7">
    <w:abstractNumId w:val="1"/>
  </w:num>
  <w:num w:numId="8">
    <w:abstractNumId w:val="0"/>
  </w:num>
  <w:num w:numId="9">
    <w:abstractNumId w:val="22"/>
  </w:num>
  <w:num w:numId="10">
    <w:abstractNumId w:val="51"/>
  </w:num>
  <w:num w:numId="11">
    <w:abstractNumId w:val="37"/>
  </w:num>
  <w:num w:numId="12">
    <w:abstractNumId w:val="58"/>
  </w:num>
  <w:num w:numId="13">
    <w:abstractNumId w:val="61"/>
  </w:num>
  <w:num w:numId="14">
    <w:abstractNumId w:val="60"/>
  </w:num>
  <w:num w:numId="15">
    <w:abstractNumId w:val="57"/>
  </w:num>
  <w:num w:numId="16">
    <w:abstractNumId w:val="63"/>
  </w:num>
  <w:num w:numId="17">
    <w:abstractNumId w:val="56"/>
  </w:num>
  <w:num w:numId="18">
    <w:abstractNumId w:val="9"/>
  </w:num>
  <w:num w:numId="19">
    <w:abstractNumId w:val="7"/>
  </w:num>
  <w:num w:numId="20">
    <w:abstractNumId w:val="54"/>
  </w:num>
  <w:num w:numId="21">
    <w:abstractNumId w:val="53"/>
  </w:num>
  <w:num w:numId="22">
    <w:abstractNumId w:val="24"/>
  </w:num>
  <w:num w:numId="23">
    <w:abstractNumId w:val="59"/>
  </w:num>
  <w:num w:numId="24">
    <w:abstractNumId w:val="36"/>
  </w:num>
  <w:num w:numId="25">
    <w:abstractNumId w:val="29"/>
  </w:num>
  <w:num w:numId="26">
    <w:abstractNumId w:val="19"/>
  </w:num>
  <w:num w:numId="27">
    <w:abstractNumId w:val="6"/>
  </w:num>
  <w:num w:numId="28">
    <w:abstractNumId w:val="21"/>
  </w:num>
  <w:num w:numId="29">
    <w:abstractNumId w:val="18"/>
  </w:num>
  <w:num w:numId="30">
    <w:abstractNumId w:val="17"/>
  </w:num>
  <w:num w:numId="31">
    <w:abstractNumId w:val="62"/>
  </w:num>
  <w:num w:numId="32">
    <w:abstractNumId w:val="64"/>
  </w:num>
  <w:num w:numId="33">
    <w:abstractNumId w:val="25"/>
  </w:num>
  <w:num w:numId="34">
    <w:abstractNumId w:val="26"/>
  </w:num>
  <w:num w:numId="35">
    <w:abstractNumId w:val="23"/>
  </w:num>
  <w:num w:numId="36">
    <w:abstractNumId w:val="20"/>
  </w:num>
  <w:num w:numId="37">
    <w:abstractNumId w:val="31"/>
  </w:num>
  <w:num w:numId="38">
    <w:abstractNumId w:val="61"/>
  </w:num>
  <w:num w:numId="39">
    <w:abstractNumId w:val="41"/>
  </w:num>
  <w:num w:numId="40">
    <w:abstractNumId w:val="14"/>
  </w:num>
  <w:num w:numId="41">
    <w:abstractNumId w:val="66"/>
  </w:num>
  <w:num w:numId="42">
    <w:abstractNumId w:val="15"/>
  </w:num>
  <w:num w:numId="43">
    <w:abstractNumId w:val="43"/>
  </w:num>
  <w:num w:numId="44">
    <w:abstractNumId w:val="32"/>
  </w:num>
  <w:num w:numId="45">
    <w:abstractNumId w:val="40"/>
  </w:num>
  <w:num w:numId="46">
    <w:abstractNumId w:val="16"/>
  </w:num>
  <w:num w:numId="47">
    <w:abstractNumId w:val="10"/>
  </w:num>
  <w:num w:numId="48">
    <w:abstractNumId w:val="55"/>
  </w:num>
  <w:num w:numId="4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2"/>
  </w:num>
  <w:num w:numId="51">
    <w:abstractNumId w:val="50"/>
  </w:num>
  <w:num w:numId="52">
    <w:abstractNumId w:val="49"/>
  </w:num>
  <w:num w:numId="53">
    <w:abstractNumId w:val="67"/>
  </w:num>
  <w:num w:numId="54">
    <w:abstractNumId w:val="11"/>
  </w:num>
  <w:num w:numId="5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8"/>
  </w:num>
  <w:num w:numId="61">
    <w:abstractNumId w:val="61"/>
  </w:num>
  <w:num w:numId="6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3"/>
  </w:num>
  <w:num w:numId="64">
    <w:abstractNumId w:val="28"/>
  </w:num>
  <w:num w:numId="65">
    <w:abstractNumId w:val="8"/>
  </w:num>
  <w:num w:numId="6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5"/>
  </w:num>
  <w:num w:numId="68">
    <w:abstractNumId w:val="13"/>
  </w:num>
  <w:num w:numId="6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num>
  <w:num w:numId="71">
    <w:abstractNumId w:val="27"/>
  </w:num>
  <w:num w:numId="72">
    <w:abstractNumId w:val="61"/>
  </w:num>
  <w:num w:numId="73">
    <w:abstractNumId w:val="46"/>
  </w:num>
  <w:num w:numId="74">
    <w:abstractNumId w:val="47"/>
  </w:num>
  <w:num w:numId="75">
    <w:abstractNumId w:val="30"/>
  </w:num>
  <w:num w:numId="76">
    <w:abstractNumId w:val="34"/>
  </w:num>
  <w:num w:numId="77">
    <w:abstractNumId w:val="38"/>
  </w:num>
  <w:num w:numId="78">
    <w:abstractNumId w:val="35"/>
  </w:num>
  <w:num w:numId="79">
    <w:abstractNumId w:val="52"/>
  </w:num>
  <w:num w:numId="80">
    <w:abstractNumId w:val="68"/>
  </w:num>
  <w:num w:numId="81">
    <w:abstractNumId w:val="39"/>
  </w:num>
  <w:num w:numId="8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Álvaro Gonzalez">
    <w15:presenceInfo w15:providerId="Windows Live" w15:userId="232370520ad4f4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saveSubset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trackRevisions/>
  <w:doNotTrackMoves/>
  <w:defaultTabStop w:val="284"/>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0C84"/>
    <w:rsid w:val="000014DE"/>
    <w:rsid w:val="00001549"/>
    <w:rsid w:val="00001B61"/>
    <w:rsid w:val="0000693B"/>
    <w:rsid w:val="00006B50"/>
    <w:rsid w:val="000074B4"/>
    <w:rsid w:val="000101D8"/>
    <w:rsid w:val="000141D9"/>
    <w:rsid w:val="00016929"/>
    <w:rsid w:val="0001706F"/>
    <w:rsid w:val="000203B6"/>
    <w:rsid w:val="00021654"/>
    <w:rsid w:val="00021BC7"/>
    <w:rsid w:val="000225AF"/>
    <w:rsid w:val="000238EF"/>
    <w:rsid w:val="00023DC0"/>
    <w:rsid w:val="00024088"/>
    <w:rsid w:val="0002640A"/>
    <w:rsid w:val="00026F20"/>
    <w:rsid w:val="0002786B"/>
    <w:rsid w:val="0003112A"/>
    <w:rsid w:val="00034AF6"/>
    <w:rsid w:val="00034F3E"/>
    <w:rsid w:val="0003659F"/>
    <w:rsid w:val="00041ADF"/>
    <w:rsid w:val="00042A21"/>
    <w:rsid w:val="00043067"/>
    <w:rsid w:val="000432C5"/>
    <w:rsid w:val="000436B9"/>
    <w:rsid w:val="00043DB8"/>
    <w:rsid w:val="000443F3"/>
    <w:rsid w:val="00044E8D"/>
    <w:rsid w:val="00045AC8"/>
    <w:rsid w:val="00045F88"/>
    <w:rsid w:val="00046250"/>
    <w:rsid w:val="000516BD"/>
    <w:rsid w:val="00053F14"/>
    <w:rsid w:val="00055A17"/>
    <w:rsid w:val="00057648"/>
    <w:rsid w:val="000621B2"/>
    <w:rsid w:val="00062E6E"/>
    <w:rsid w:val="00062FD4"/>
    <w:rsid w:val="00065903"/>
    <w:rsid w:val="00066CAB"/>
    <w:rsid w:val="00066DC4"/>
    <w:rsid w:val="00067340"/>
    <w:rsid w:val="00071393"/>
    <w:rsid w:val="00071BD1"/>
    <w:rsid w:val="00072D28"/>
    <w:rsid w:val="00073CD7"/>
    <w:rsid w:val="00073EE9"/>
    <w:rsid w:val="00074F56"/>
    <w:rsid w:val="00075D09"/>
    <w:rsid w:val="00076C48"/>
    <w:rsid w:val="0007768E"/>
    <w:rsid w:val="00077CE8"/>
    <w:rsid w:val="00084F9D"/>
    <w:rsid w:val="00085EE3"/>
    <w:rsid w:val="000863CC"/>
    <w:rsid w:val="00086708"/>
    <w:rsid w:val="00086779"/>
    <w:rsid w:val="0008744E"/>
    <w:rsid w:val="000901AD"/>
    <w:rsid w:val="0009048B"/>
    <w:rsid w:val="00090908"/>
    <w:rsid w:val="00090F3D"/>
    <w:rsid w:val="0009254F"/>
    <w:rsid w:val="00092813"/>
    <w:rsid w:val="00092840"/>
    <w:rsid w:val="00092FAA"/>
    <w:rsid w:val="00093040"/>
    <w:rsid w:val="00093D20"/>
    <w:rsid w:val="0009493D"/>
    <w:rsid w:val="00094CE6"/>
    <w:rsid w:val="000967B0"/>
    <w:rsid w:val="00096B4E"/>
    <w:rsid w:val="00096D5E"/>
    <w:rsid w:val="000972B6"/>
    <w:rsid w:val="000977EE"/>
    <w:rsid w:val="000A0391"/>
    <w:rsid w:val="000A2308"/>
    <w:rsid w:val="000A3C09"/>
    <w:rsid w:val="000A473E"/>
    <w:rsid w:val="000A4D79"/>
    <w:rsid w:val="000A55FC"/>
    <w:rsid w:val="000A6945"/>
    <w:rsid w:val="000A71C4"/>
    <w:rsid w:val="000B0FB3"/>
    <w:rsid w:val="000B1684"/>
    <w:rsid w:val="000B1B09"/>
    <w:rsid w:val="000B425E"/>
    <w:rsid w:val="000B42EB"/>
    <w:rsid w:val="000B4B8E"/>
    <w:rsid w:val="000B5285"/>
    <w:rsid w:val="000B69F5"/>
    <w:rsid w:val="000B7294"/>
    <w:rsid w:val="000C0215"/>
    <w:rsid w:val="000C0C24"/>
    <w:rsid w:val="000C0F41"/>
    <w:rsid w:val="000C1F91"/>
    <w:rsid w:val="000C3312"/>
    <w:rsid w:val="000C35E3"/>
    <w:rsid w:val="000C3A67"/>
    <w:rsid w:val="000C3C26"/>
    <w:rsid w:val="000C5162"/>
    <w:rsid w:val="000C5B68"/>
    <w:rsid w:val="000C6CB5"/>
    <w:rsid w:val="000D0DB6"/>
    <w:rsid w:val="000D1EC3"/>
    <w:rsid w:val="000D48AE"/>
    <w:rsid w:val="000D5B8F"/>
    <w:rsid w:val="000D6D54"/>
    <w:rsid w:val="000D77C2"/>
    <w:rsid w:val="000E127F"/>
    <w:rsid w:val="000E1969"/>
    <w:rsid w:val="000E2335"/>
    <w:rsid w:val="000E276A"/>
    <w:rsid w:val="000E3A69"/>
    <w:rsid w:val="000E5664"/>
    <w:rsid w:val="000E5E95"/>
    <w:rsid w:val="000E613D"/>
    <w:rsid w:val="000E7403"/>
    <w:rsid w:val="000E7D25"/>
    <w:rsid w:val="000E7E03"/>
    <w:rsid w:val="000F01CC"/>
    <w:rsid w:val="000F0CDE"/>
    <w:rsid w:val="000F11BF"/>
    <w:rsid w:val="000F220B"/>
    <w:rsid w:val="000F70B3"/>
    <w:rsid w:val="001056C7"/>
    <w:rsid w:val="0011049C"/>
    <w:rsid w:val="00110651"/>
    <w:rsid w:val="00111C1E"/>
    <w:rsid w:val="00113276"/>
    <w:rsid w:val="001138AE"/>
    <w:rsid w:val="00113A85"/>
    <w:rsid w:val="00114EC7"/>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DD3"/>
    <w:rsid w:val="00134FAA"/>
    <w:rsid w:val="00135729"/>
    <w:rsid w:val="00137A4D"/>
    <w:rsid w:val="00140544"/>
    <w:rsid w:val="001407FC"/>
    <w:rsid w:val="001410A3"/>
    <w:rsid w:val="0014157E"/>
    <w:rsid w:val="00141705"/>
    <w:rsid w:val="001423F2"/>
    <w:rsid w:val="00144213"/>
    <w:rsid w:val="00145ABB"/>
    <w:rsid w:val="00147543"/>
    <w:rsid w:val="00151723"/>
    <w:rsid w:val="00151B2D"/>
    <w:rsid w:val="001526C2"/>
    <w:rsid w:val="00153AE5"/>
    <w:rsid w:val="001568CB"/>
    <w:rsid w:val="00157166"/>
    <w:rsid w:val="00160BBD"/>
    <w:rsid w:val="00160E45"/>
    <w:rsid w:val="00162562"/>
    <w:rsid w:val="00162924"/>
    <w:rsid w:val="00162FA0"/>
    <w:rsid w:val="0016352B"/>
    <w:rsid w:val="00163963"/>
    <w:rsid w:val="00164458"/>
    <w:rsid w:val="00164988"/>
    <w:rsid w:val="001652CF"/>
    <w:rsid w:val="0016560F"/>
    <w:rsid w:val="00165660"/>
    <w:rsid w:val="00166192"/>
    <w:rsid w:val="001665BF"/>
    <w:rsid w:val="00167973"/>
    <w:rsid w:val="00170A17"/>
    <w:rsid w:val="00170F1D"/>
    <w:rsid w:val="001727B7"/>
    <w:rsid w:val="0017381C"/>
    <w:rsid w:val="001743AB"/>
    <w:rsid w:val="001746F1"/>
    <w:rsid w:val="00174D2C"/>
    <w:rsid w:val="00174E74"/>
    <w:rsid w:val="00175881"/>
    <w:rsid w:val="001762A6"/>
    <w:rsid w:val="00176454"/>
    <w:rsid w:val="0017679F"/>
    <w:rsid w:val="00180F0D"/>
    <w:rsid w:val="00182662"/>
    <w:rsid w:val="001851D7"/>
    <w:rsid w:val="00186337"/>
    <w:rsid w:val="00186DA9"/>
    <w:rsid w:val="00190370"/>
    <w:rsid w:val="00190A0A"/>
    <w:rsid w:val="001913EA"/>
    <w:rsid w:val="00191AB6"/>
    <w:rsid w:val="0019229D"/>
    <w:rsid w:val="001925B7"/>
    <w:rsid w:val="00193EFE"/>
    <w:rsid w:val="00194B61"/>
    <w:rsid w:val="00195B2E"/>
    <w:rsid w:val="0019685A"/>
    <w:rsid w:val="00197047"/>
    <w:rsid w:val="00197E54"/>
    <w:rsid w:val="001A1B36"/>
    <w:rsid w:val="001A28C5"/>
    <w:rsid w:val="001A336A"/>
    <w:rsid w:val="001A54AA"/>
    <w:rsid w:val="001A5ABB"/>
    <w:rsid w:val="001A6746"/>
    <w:rsid w:val="001A703C"/>
    <w:rsid w:val="001A7EED"/>
    <w:rsid w:val="001B091D"/>
    <w:rsid w:val="001B0BA3"/>
    <w:rsid w:val="001B51B0"/>
    <w:rsid w:val="001B5FAE"/>
    <w:rsid w:val="001B6C4F"/>
    <w:rsid w:val="001C0DC6"/>
    <w:rsid w:val="001C18CC"/>
    <w:rsid w:val="001C3716"/>
    <w:rsid w:val="001C50DA"/>
    <w:rsid w:val="001C6175"/>
    <w:rsid w:val="001C64E6"/>
    <w:rsid w:val="001D104E"/>
    <w:rsid w:val="001D1DFC"/>
    <w:rsid w:val="001D242D"/>
    <w:rsid w:val="001D30FE"/>
    <w:rsid w:val="001D3503"/>
    <w:rsid w:val="001D3EBD"/>
    <w:rsid w:val="001D5B76"/>
    <w:rsid w:val="001D6B95"/>
    <w:rsid w:val="001D7FFE"/>
    <w:rsid w:val="001E4DC1"/>
    <w:rsid w:val="001E5D59"/>
    <w:rsid w:val="001E6363"/>
    <w:rsid w:val="001E6BB0"/>
    <w:rsid w:val="001E6E2A"/>
    <w:rsid w:val="001E7AEE"/>
    <w:rsid w:val="001F0977"/>
    <w:rsid w:val="001F12E5"/>
    <w:rsid w:val="001F1D63"/>
    <w:rsid w:val="001F29BA"/>
    <w:rsid w:val="001F3707"/>
    <w:rsid w:val="001F405D"/>
    <w:rsid w:val="001F5F58"/>
    <w:rsid w:val="001F7C01"/>
    <w:rsid w:val="00200F40"/>
    <w:rsid w:val="00201530"/>
    <w:rsid w:val="00202F5D"/>
    <w:rsid w:val="002034F1"/>
    <w:rsid w:val="00204BA4"/>
    <w:rsid w:val="0020550F"/>
    <w:rsid w:val="00205E64"/>
    <w:rsid w:val="002060E3"/>
    <w:rsid w:val="00206197"/>
    <w:rsid w:val="002079A7"/>
    <w:rsid w:val="00207FF6"/>
    <w:rsid w:val="002108CD"/>
    <w:rsid w:val="0021126D"/>
    <w:rsid w:val="00214A19"/>
    <w:rsid w:val="0021633B"/>
    <w:rsid w:val="00216E62"/>
    <w:rsid w:val="00217410"/>
    <w:rsid w:val="002176B8"/>
    <w:rsid w:val="002219DB"/>
    <w:rsid w:val="002234DF"/>
    <w:rsid w:val="00225114"/>
    <w:rsid w:val="00226832"/>
    <w:rsid w:val="00227DB2"/>
    <w:rsid w:val="002315D3"/>
    <w:rsid w:val="002317F6"/>
    <w:rsid w:val="00232390"/>
    <w:rsid w:val="0023296C"/>
    <w:rsid w:val="00233B52"/>
    <w:rsid w:val="00233C66"/>
    <w:rsid w:val="00234BBB"/>
    <w:rsid w:val="002359BF"/>
    <w:rsid w:val="00235B78"/>
    <w:rsid w:val="00235EAF"/>
    <w:rsid w:val="00236AE1"/>
    <w:rsid w:val="00237CEF"/>
    <w:rsid w:val="00240E3F"/>
    <w:rsid w:val="0024142B"/>
    <w:rsid w:val="00241A60"/>
    <w:rsid w:val="00243854"/>
    <w:rsid w:val="0024411E"/>
    <w:rsid w:val="00247013"/>
    <w:rsid w:val="00247E77"/>
    <w:rsid w:val="00247E9B"/>
    <w:rsid w:val="00250340"/>
    <w:rsid w:val="00250F2E"/>
    <w:rsid w:val="00251F77"/>
    <w:rsid w:val="00252A41"/>
    <w:rsid w:val="00252DA6"/>
    <w:rsid w:val="00254214"/>
    <w:rsid w:val="002554F8"/>
    <w:rsid w:val="002561D2"/>
    <w:rsid w:val="0026081E"/>
    <w:rsid w:val="00261C46"/>
    <w:rsid w:val="00263748"/>
    <w:rsid w:val="00263B87"/>
    <w:rsid w:val="00264460"/>
    <w:rsid w:val="00265D83"/>
    <w:rsid w:val="00267008"/>
    <w:rsid w:val="00267F6F"/>
    <w:rsid w:val="00270C00"/>
    <w:rsid w:val="002712EF"/>
    <w:rsid w:val="00271D3A"/>
    <w:rsid w:val="0028117B"/>
    <w:rsid w:val="00281DE6"/>
    <w:rsid w:val="002830D1"/>
    <w:rsid w:val="0028395D"/>
    <w:rsid w:val="00285381"/>
    <w:rsid w:val="00285B80"/>
    <w:rsid w:val="0028761F"/>
    <w:rsid w:val="00290147"/>
    <w:rsid w:val="002905EB"/>
    <w:rsid w:val="002917CD"/>
    <w:rsid w:val="002919E0"/>
    <w:rsid w:val="00292ACB"/>
    <w:rsid w:val="00293448"/>
    <w:rsid w:val="00295AE4"/>
    <w:rsid w:val="00296101"/>
    <w:rsid w:val="00296705"/>
    <w:rsid w:val="002969CF"/>
    <w:rsid w:val="00296A38"/>
    <w:rsid w:val="00296C8D"/>
    <w:rsid w:val="00297D50"/>
    <w:rsid w:val="002A002C"/>
    <w:rsid w:val="002A003D"/>
    <w:rsid w:val="002A056D"/>
    <w:rsid w:val="002A0D81"/>
    <w:rsid w:val="002A1AD4"/>
    <w:rsid w:val="002A4F2A"/>
    <w:rsid w:val="002A5D66"/>
    <w:rsid w:val="002A5E37"/>
    <w:rsid w:val="002A652F"/>
    <w:rsid w:val="002A6D02"/>
    <w:rsid w:val="002B0ED3"/>
    <w:rsid w:val="002B123B"/>
    <w:rsid w:val="002B1DBE"/>
    <w:rsid w:val="002B2649"/>
    <w:rsid w:val="002B2AEC"/>
    <w:rsid w:val="002B3676"/>
    <w:rsid w:val="002B3D74"/>
    <w:rsid w:val="002B3D87"/>
    <w:rsid w:val="002B5747"/>
    <w:rsid w:val="002B619B"/>
    <w:rsid w:val="002B66B2"/>
    <w:rsid w:val="002B6DCF"/>
    <w:rsid w:val="002C1892"/>
    <w:rsid w:val="002C1C2A"/>
    <w:rsid w:val="002C4C9A"/>
    <w:rsid w:val="002C4F7B"/>
    <w:rsid w:val="002C699E"/>
    <w:rsid w:val="002D08D7"/>
    <w:rsid w:val="002D14D2"/>
    <w:rsid w:val="002D1D3B"/>
    <w:rsid w:val="002D2780"/>
    <w:rsid w:val="002D308B"/>
    <w:rsid w:val="002D4443"/>
    <w:rsid w:val="002D4B5A"/>
    <w:rsid w:val="002D4BA5"/>
    <w:rsid w:val="002D4F44"/>
    <w:rsid w:val="002D5508"/>
    <w:rsid w:val="002D6C14"/>
    <w:rsid w:val="002D7F81"/>
    <w:rsid w:val="002E12C7"/>
    <w:rsid w:val="002E6231"/>
    <w:rsid w:val="002E740D"/>
    <w:rsid w:val="002E76B0"/>
    <w:rsid w:val="002F0766"/>
    <w:rsid w:val="002F08E5"/>
    <w:rsid w:val="002F0E75"/>
    <w:rsid w:val="002F1FB1"/>
    <w:rsid w:val="002F3561"/>
    <w:rsid w:val="002F3741"/>
    <w:rsid w:val="002F43D5"/>
    <w:rsid w:val="002F45FD"/>
    <w:rsid w:val="002F52AD"/>
    <w:rsid w:val="002F5BF9"/>
    <w:rsid w:val="002F5F4A"/>
    <w:rsid w:val="002F6023"/>
    <w:rsid w:val="002F61C2"/>
    <w:rsid w:val="002F6DBB"/>
    <w:rsid w:val="002F71B8"/>
    <w:rsid w:val="002F73BF"/>
    <w:rsid w:val="0030127B"/>
    <w:rsid w:val="00301DD4"/>
    <w:rsid w:val="00301FC8"/>
    <w:rsid w:val="00301FD2"/>
    <w:rsid w:val="00302419"/>
    <w:rsid w:val="00302F98"/>
    <w:rsid w:val="003030D8"/>
    <w:rsid w:val="0030404B"/>
    <w:rsid w:val="00304512"/>
    <w:rsid w:val="00304B52"/>
    <w:rsid w:val="00305201"/>
    <w:rsid w:val="00305213"/>
    <w:rsid w:val="00306040"/>
    <w:rsid w:val="003071B8"/>
    <w:rsid w:val="00307815"/>
    <w:rsid w:val="00307C25"/>
    <w:rsid w:val="003119B4"/>
    <w:rsid w:val="00312084"/>
    <w:rsid w:val="003124DA"/>
    <w:rsid w:val="0031312E"/>
    <w:rsid w:val="00315BF7"/>
    <w:rsid w:val="003169DC"/>
    <w:rsid w:val="00317A7D"/>
    <w:rsid w:val="00320D1F"/>
    <w:rsid w:val="00321E9D"/>
    <w:rsid w:val="00322252"/>
    <w:rsid w:val="00322C19"/>
    <w:rsid w:val="00322F85"/>
    <w:rsid w:val="0032539D"/>
    <w:rsid w:val="003255D3"/>
    <w:rsid w:val="0033168B"/>
    <w:rsid w:val="0033272C"/>
    <w:rsid w:val="00332A4B"/>
    <w:rsid w:val="00333698"/>
    <w:rsid w:val="00333DE7"/>
    <w:rsid w:val="003342DB"/>
    <w:rsid w:val="00335FE6"/>
    <w:rsid w:val="0034051E"/>
    <w:rsid w:val="00341C69"/>
    <w:rsid w:val="00342D41"/>
    <w:rsid w:val="00342F55"/>
    <w:rsid w:val="00342F8A"/>
    <w:rsid w:val="003434B5"/>
    <w:rsid w:val="0034366F"/>
    <w:rsid w:val="00345261"/>
    <w:rsid w:val="00346BC9"/>
    <w:rsid w:val="00351B9D"/>
    <w:rsid w:val="0035319A"/>
    <w:rsid w:val="00353846"/>
    <w:rsid w:val="003546F4"/>
    <w:rsid w:val="003559CA"/>
    <w:rsid w:val="00356A97"/>
    <w:rsid w:val="0035714C"/>
    <w:rsid w:val="003600EE"/>
    <w:rsid w:val="003605C8"/>
    <w:rsid w:val="0036112F"/>
    <w:rsid w:val="00362B0F"/>
    <w:rsid w:val="00362CB1"/>
    <w:rsid w:val="003631C1"/>
    <w:rsid w:val="00363F64"/>
    <w:rsid w:val="003653E1"/>
    <w:rsid w:val="00365EA0"/>
    <w:rsid w:val="003720D6"/>
    <w:rsid w:val="003728B1"/>
    <w:rsid w:val="003748AA"/>
    <w:rsid w:val="00374D0B"/>
    <w:rsid w:val="003763FB"/>
    <w:rsid w:val="00376F13"/>
    <w:rsid w:val="003773CC"/>
    <w:rsid w:val="00377892"/>
    <w:rsid w:val="00380BBF"/>
    <w:rsid w:val="00381B46"/>
    <w:rsid w:val="00381FAD"/>
    <w:rsid w:val="003834AF"/>
    <w:rsid w:val="003837F9"/>
    <w:rsid w:val="003843C4"/>
    <w:rsid w:val="00385197"/>
    <w:rsid w:val="003866B2"/>
    <w:rsid w:val="0039158B"/>
    <w:rsid w:val="0039342F"/>
    <w:rsid w:val="00393EF4"/>
    <w:rsid w:val="00394984"/>
    <w:rsid w:val="00394F89"/>
    <w:rsid w:val="00396295"/>
    <w:rsid w:val="0039700E"/>
    <w:rsid w:val="00397F5A"/>
    <w:rsid w:val="003A2D0F"/>
    <w:rsid w:val="003A3073"/>
    <w:rsid w:val="003A3647"/>
    <w:rsid w:val="003A3F6F"/>
    <w:rsid w:val="003A4189"/>
    <w:rsid w:val="003A4531"/>
    <w:rsid w:val="003A4E61"/>
    <w:rsid w:val="003A66E9"/>
    <w:rsid w:val="003A6D3F"/>
    <w:rsid w:val="003A6D81"/>
    <w:rsid w:val="003B1F90"/>
    <w:rsid w:val="003B3849"/>
    <w:rsid w:val="003B3C6E"/>
    <w:rsid w:val="003B5FD8"/>
    <w:rsid w:val="003B62E3"/>
    <w:rsid w:val="003C08BB"/>
    <w:rsid w:val="003C1E52"/>
    <w:rsid w:val="003C2399"/>
    <w:rsid w:val="003C3B3A"/>
    <w:rsid w:val="003C3E3F"/>
    <w:rsid w:val="003C47AE"/>
    <w:rsid w:val="003C51E6"/>
    <w:rsid w:val="003C523D"/>
    <w:rsid w:val="003C6012"/>
    <w:rsid w:val="003C6CFD"/>
    <w:rsid w:val="003C74BC"/>
    <w:rsid w:val="003D079C"/>
    <w:rsid w:val="003D1150"/>
    <w:rsid w:val="003D2387"/>
    <w:rsid w:val="003D4DCC"/>
    <w:rsid w:val="003D4EB1"/>
    <w:rsid w:val="003D5BCF"/>
    <w:rsid w:val="003D6CFE"/>
    <w:rsid w:val="003D7DFE"/>
    <w:rsid w:val="003E0F8D"/>
    <w:rsid w:val="003E7123"/>
    <w:rsid w:val="003E752C"/>
    <w:rsid w:val="003F0436"/>
    <w:rsid w:val="003F1FB5"/>
    <w:rsid w:val="003F24B0"/>
    <w:rsid w:val="003F25F8"/>
    <w:rsid w:val="003F4255"/>
    <w:rsid w:val="003F4752"/>
    <w:rsid w:val="003F561E"/>
    <w:rsid w:val="003F6AB4"/>
    <w:rsid w:val="003F7167"/>
    <w:rsid w:val="003F7B33"/>
    <w:rsid w:val="00401EA8"/>
    <w:rsid w:val="0040260B"/>
    <w:rsid w:val="0040286C"/>
    <w:rsid w:val="0040372C"/>
    <w:rsid w:val="00406CFE"/>
    <w:rsid w:val="00407A37"/>
    <w:rsid w:val="00410F3A"/>
    <w:rsid w:val="00413621"/>
    <w:rsid w:val="00413C91"/>
    <w:rsid w:val="00415AAD"/>
    <w:rsid w:val="00415D41"/>
    <w:rsid w:val="00416480"/>
    <w:rsid w:val="004166BD"/>
    <w:rsid w:val="0041686F"/>
    <w:rsid w:val="00416CB4"/>
    <w:rsid w:val="00417117"/>
    <w:rsid w:val="00417FB9"/>
    <w:rsid w:val="00420BFC"/>
    <w:rsid w:val="00422D94"/>
    <w:rsid w:val="0042348F"/>
    <w:rsid w:val="00423D78"/>
    <w:rsid w:val="00423DB2"/>
    <w:rsid w:val="00424146"/>
    <w:rsid w:val="00425FA1"/>
    <w:rsid w:val="0043057B"/>
    <w:rsid w:val="004306C6"/>
    <w:rsid w:val="004308EF"/>
    <w:rsid w:val="004324C0"/>
    <w:rsid w:val="00433DE9"/>
    <w:rsid w:val="004341C9"/>
    <w:rsid w:val="00434D70"/>
    <w:rsid w:val="00435AEA"/>
    <w:rsid w:val="00435F22"/>
    <w:rsid w:val="004360A3"/>
    <w:rsid w:val="004424D0"/>
    <w:rsid w:val="0044547A"/>
    <w:rsid w:val="0044563D"/>
    <w:rsid w:val="0044735A"/>
    <w:rsid w:val="00447540"/>
    <w:rsid w:val="00450D37"/>
    <w:rsid w:val="00452F20"/>
    <w:rsid w:val="00454125"/>
    <w:rsid w:val="0045460B"/>
    <w:rsid w:val="00454E4E"/>
    <w:rsid w:val="004559FF"/>
    <w:rsid w:val="004565BA"/>
    <w:rsid w:val="00456BFC"/>
    <w:rsid w:val="00456D24"/>
    <w:rsid w:val="004601A7"/>
    <w:rsid w:val="004614F9"/>
    <w:rsid w:val="004632B2"/>
    <w:rsid w:val="00464927"/>
    <w:rsid w:val="00465AAD"/>
    <w:rsid w:val="0046718B"/>
    <w:rsid w:val="00470E2E"/>
    <w:rsid w:val="00471176"/>
    <w:rsid w:val="004717DF"/>
    <w:rsid w:val="0047377B"/>
    <w:rsid w:val="00476810"/>
    <w:rsid w:val="004772CE"/>
    <w:rsid w:val="00477629"/>
    <w:rsid w:val="0048089F"/>
    <w:rsid w:val="0048300E"/>
    <w:rsid w:val="004837F4"/>
    <w:rsid w:val="004869AB"/>
    <w:rsid w:val="00486D30"/>
    <w:rsid w:val="004911D4"/>
    <w:rsid w:val="004912DD"/>
    <w:rsid w:val="00491695"/>
    <w:rsid w:val="00492250"/>
    <w:rsid w:val="004933E8"/>
    <w:rsid w:val="0049367C"/>
    <w:rsid w:val="0049512C"/>
    <w:rsid w:val="004952E0"/>
    <w:rsid w:val="00495B78"/>
    <w:rsid w:val="00497DA9"/>
    <w:rsid w:val="004A13C2"/>
    <w:rsid w:val="004A1595"/>
    <w:rsid w:val="004A1C28"/>
    <w:rsid w:val="004A2F6B"/>
    <w:rsid w:val="004A31A4"/>
    <w:rsid w:val="004A4425"/>
    <w:rsid w:val="004A6B45"/>
    <w:rsid w:val="004A715F"/>
    <w:rsid w:val="004A755E"/>
    <w:rsid w:val="004B01FC"/>
    <w:rsid w:val="004B11A2"/>
    <w:rsid w:val="004B17A3"/>
    <w:rsid w:val="004B1E9D"/>
    <w:rsid w:val="004B29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1B43"/>
    <w:rsid w:val="004D2228"/>
    <w:rsid w:val="004D38A8"/>
    <w:rsid w:val="004D3B05"/>
    <w:rsid w:val="004D7223"/>
    <w:rsid w:val="004D73F2"/>
    <w:rsid w:val="004E03F3"/>
    <w:rsid w:val="004E1E84"/>
    <w:rsid w:val="004E2E06"/>
    <w:rsid w:val="004E40AD"/>
    <w:rsid w:val="004E40B3"/>
    <w:rsid w:val="004E4A63"/>
    <w:rsid w:val="004E5273"/>
    <w:rsid w:val="004E63F8"/>
    <w:rsid w:val="004F137C"/>
    <w:rsid w:val="004F2B55"/>
    <w:rsid w:val="004F3051"/>
    <w:rsid w:val="004F5B68"/>
    <w:rsid w:val="004F5E1E"/>
    <w:rsid w:val="004F5FA1"/>
    <w:rsid w:val="004F6169"/>
    <w:rsid w:val="004F621A"/>
    <w:rsid w:val="004F68AE"/>
    <w:rsid w:val="004F7DC3"/>
    <w:rsid w:val="00501CA5"/>
    <w:rsid w:val="00501EF0"/>
    <w:rsid w:val="0050272C"/>
    <w:rsid w:val="00505ADB"/>
    <w:rsid w:val="005066B6"/>
    <w:rsid w:val="00506799"/>
    <w:rsid w:val="00512BAE"/>
    <w:rsid w:val="00513700"/>
    <w:rsid w:val="005143AE"/>
    <w:rsid w:val="00514A96"/>
    <w:rsid w:val="00515540"/>
    <w:rsid w:val="00521618"/>
    <w:rsid w:val="0052162B"/>
    <w:rsid w:val="0052177D"/>
    <w:rsid w:val="0052289D"/>
    <w:rsid w:val="00523EF3"/>
    <w:rsid w:val="00524F5B"/>
    <w:rsid w:val="00526347"/>
    <w:rsid w:val="00527F13"/>
    <w:rsid w:val="00530591"/>
    <w:rsid w:val="00530C90"/>
    <w:rsid w:val="0053133F"/>
    <w:rsid w:val="005315A7"/>
    <w:rsid w:val="00532379"/>
    <w:rsid w:val="00534425"/>
    <w:rsid w:val="00535D1F"/>
    <w:rsid w:val="00536B26"/>
    <w:rsid w:val="00536E27"/>
    <w:rsid w:val="005376C6"/>
    <w:rsid w:val="00541383"/>
    <w:rsid w:val="00541D87"/>
    <w:rsid w:val="00542A7E"/>
    <w:rsid w:val="00542F1D"/>
    <w:rsid w:val="0054427D"/>
    <w:rsid w:val="005448EB"/>
    <w:rsid w:val="00545224"/>
    <w:rsid w:val="00546734"/>
    <w:rsid w:val="005467AC"/>
    <w:rsid w:val="005479C9"/>
    <w:rsid w:val="0055010E"/>
    <w:rsid w:val="00551176"/>
    <w:rsid w:val="005519AB"/>
    <w:rsid w:val="005519F5"/>
    <w:rsid w:val="00551E6D"/>
    <w:rsid w:val="005527EA"/>
    <w:rsid w:val="00552A7B"/>
    <w:rsid w:val="00554563"/>
    <w:rsid w:val="005555DF"/>
    <w:rsid w:val="0055659A"/>
    <w:rsid w:val="005572B6"/>
    <w:rsid w:val="00560B15"/>
    <w:rsid w:val="0056140D"/>
    <w:rsid w:val="005614BA"/>
    <w:rsid w:val="00562288"/>
    <w:rsid w:val="00562633"/>
    <w:rsid w:val="005628E8"/>
    <w:rsid w:val="005664E3"/>
    <w:rsid w:val="00566695"/>
    <w:rsid w:val="0056730F"/>
    <w:rsid w:val="00571741"/>
    <w:rsid w:val="005728B9"/>
    <w:rsid w:val="00572910"/>
    <w:rsid w:val="005741D4"/>
    <w:rsid w:val="00575114"/>
    <w:rsid w:val="00575747"/>
    <w:rsid w:val="00576B9E"/>
    <w:rsid w:val="0058046F"/>
    <w:rsid w:val="00580E52"/>
    <w:rsid w:val="0058124A"/>
    <w:rsid w:val="0058212E"/>
    <w:rsid w:val="005824CF"/>
    <w:rsid w:val="00582C4C"/>
    <w:rsid w:val="005836BC"/>
    <w:rsid w:val="00583D2A"/>
    <w:rsid w:val="00584137"/>
    <w:rsid w:val="00584478"/>
    <w:rsid w:val="00584BEB"/>
    <w:rsid w:val="00584ED8"/>
    <w:rsid w:val="00586521"/>
    <w:rsid w:val="0059080B"/>
    <w:rsid w:val="005915E4"/>
    <w:rsid w:val="00593321"/>
    <w:rsid w:val="00594ABB"/>
    <w:rsid w:val="0059540E"/>
    <w:rsid w:val="005954A2"/>
    <w:rsid w:val="00596B3C"/>
    <w:rsid w:val="005A05A2"/>
    <w:rsid w:val="005A0F1F"/>
    <w:rsid w:val="005A2162"/>
    <w:rsid w:val="005A3190"/>
    <w:rsid w:val="005A33F0"/>
    <w:rsid w:val="005A3F1D"/>
    <w:rsid w:val="005A68AC"/>
    <w:rsid w:val="005A725D"/>
    <w:rsid w:val="005B09E5"/>
    <w:rsid w:val="005B2E07"/>
    <w:rsid w:val="005B4482"/>
    <w:rsid w:val="005B5FDE"/>
    <w:rsid w:val="005C3593"/>
    <w:rsid w:val="005C3F99"/>
    <w:rsid w:val="005C40A0"/>
    <w:rsid w:val="005C4A6E"/>
    <w:rsid w:val="005C515A"/>
    <w:rsid w:val="005C52FB"/>
    <w:rsid w:val="005C7BAC"/>
    <w:rsid w:val="005D1BFE"/>
    <w:rsid w:val="005D28E7"/>
    <w:rsid w:val="005D2F47"/>
    <w:rsid w:val="005D3F1A"/>
    <w:rsid w:val="005D51D4"/>
    <w:rsid w:val="005D5497"/>
    <w:rsid w:val="005D5BA8"/>
    <w:rsid w:val="005D5DFF"/>
    <w:rsid w:val="005D7624"/>
    <w:rsid w:val="005D7AC8"/>
    <w:rsid w:val="005E1781"/>
    <w:rsid w:val="005E1A01"/>
    <w:rsid w:val="005E1D67"/>
    <w:rsid w:val="005E1FD4"/>
    <w:rsid w:val="005E2754"/>
    <w:rsid w:val="005E40BF"/>
    <w:rsid w:val="005E488F"/>
    <w:rsid w:val="005E4B55"/>
    <w:rsid w:val="005E4D4B"/>
    <w:rsid w:val="005E5EBB"/>
    <w:rsid w:val="005E5F65"/>
    <w:rsid w:val="005E60E5"/>
    <w:rsid w:val="005E7BED"/>
    <w:rsid w:val="005F06AF"/>
    <w:rsid w:val="005F0F62"/>
    <w:rsid w:val="005F1BE3"/>
    <w:rsid w:val="005F40B6"/>
    <w:rsid w:val="005F61E7"/>
    <w:rsid w:val="005F67EA"/>
    <w:rsid w:val="005F7770"/>
    <w:rsid w:val="005F79FE"/>
    <w:rsid w:val="005F7B61"/>
    <w:rsid w:val="00601862"/>
    <w:rsid w:val="006019BF"/>
    <w:rsid w:val="006020CB"/>
    <w:rsid w:val="00603033"/>
    <w:rsid w:val="006054F1"/>
    <w:rsid w:val="00607AFE"/>
    <w:rsid w:val="00615E44"/>
    <w:rsid w:val="006215AC"/>
    <w:rsid w:val="00622C5A"/>
    <w:rsid w:val="00623186"/>
    <w:rsid w:val="00624078"/>
    <w:rsid w:val="0062479B"/>
    <w:rsid w:val="0062617F"/>
    <w:rsid w:val="00627635"/>
    <w:rsid w:val="00630A27"/>
    <w:rsid w:val="00630F90"/>
    <w:rsid w:val="00631283"/>
    <w:rsid w:val="00631E90"/>
    <w:rsid w:val="00634094"/>
    <w:rsid w:val="00635A7D"/>
    <w:rsid w:val="006360D1"/>
    <w:rsid w:val="006368C8"/>
    <w:rsid w:val="0063788F"/>
    <w:rsid w:val="0064038B"/>
    <w:rsid w:val="0064078A"/>
    <w:rsid w:val="0064294A"/>
    <w:rsid w:val="006459CD"/>
    <w:rsid w:val="00645B23"/>
    <w:rsid w:val="00645DC0"/>
    <w:rsid w:val="0064691E"/>
    <w:rsid w:val="006470F9"/>
    <w:rsid w:val="006476C2"/>
    <w:rsid w:val="00647C1A"/>
    <w:rsid w:val="00650C6B"/>
    <w:rsid w:val="0065238C"/>
    <w:rsid w:val="0065342B"/>
    <w:rsid w:val="00653561"/>
    <w:rsid w:val="006536A4"/>
    <w:rsid w:val="0065714C"/>
    <w:rsid w:val="00660ACD"/>
    <w:rsid w:val="00661697"/>
    <w:rsid w:val="00661AF3"/>
    <w:rsid w:val="006620BA"/>
    <w:rsid w:val="0066357D"/>
    <w:rsid w:val="0066566B"/>
    <w:rsid w:val="00665D75"/>
    <w:rsid w:val="006668DF"/>
    <w:rsid w:val="00666EEF"/>
    <w:rsid w:val="00667C5C"/>
    <w:rsid w:val="006707D4"/>
    <w:rsid w:val="00670DF0"/>
    <w:rsid w:val="00671F11"/>
    <w:rsid w:val="00672FC5"/>
    <w:rsid w:val="00673813"/>
    <w:rsid w:val="00673949"/>
    <w:rsid w:val="00673B8C"/>
    <w:rsid w:val="006740E0"/>
    <w:rsid w:val="00674607"/>
    <w:rsid w:val="00674F5A"/>
    <w:rsid w:val="00676939"/>
    <w:rsid w:val="006810F4"/>
    <w:rsid w:val="00681857"/>
    <w:rsid w:val="00681B17"/>
    <w:rsid w:val="0068209D"/>
    <w:rsid w:val="006825DF"/>
    <w:rsid w:val="00682B39"/>
    <w:rsid w:val="00683234"/>
    <w:rsid w:val="00684072"/>
    <w:rsid w:val="006842BE"/>
    <w:rsid w:val="00684630"/>
    <w:rsid w:val="00684C89"/>
    <w:rsid w:val="00687BB6"/>
    <w:rsid w:val="006907F8"/>
    <w:rsid w:val="0069094B"/>
    <w:rsid w:val="00693E0C"/>
    <w:rsid w:val="00694043"/>
    <w:rsid w:val="00694ABB"/>
    <w:rsid w:val="00695DAA"/>
    <w:rsid w:val="00696CF9"/>
    <w:rsid w:val="006A3AE6"/>
    <w:rsid w:val="006A3E2C"/>
    <w:rsid w:val="006A3F89"/>
    <w:rsid w:val="006A5B7F"/>
    <w:rsid w:val="006A7643"/>
    <w:rsid w:val="006B0578"/>
    <w:rsid w:val="006B06F2"/>
    <w:rsid w:val="006B1DAF"/>
    <w:rsid w:val="006B2628"/>
    <w:rsid w:val="006B3244"/>
    <w:rsid w:val="006B4E63"/>
    <w:rsid w:val="006B56B7"/>
    <w:rsid w:val="006B6DBA"/>
    <w:rsid w:val="006C0DA3"/>
    <w:rsid w:val="006C2A8A"/>
    <w:rsid w:val="006C3B3C"/>
    <w:rsid w:val="006C4707"/>
    <w:rsid w:val="006C676E"/>
    <w:rsid w:val="006C678B"/>
    <w:rsid w:val="006D1531"/>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82"/>
    <w:rsid w:val="006E29A6"/>
    <w:rsid w:val="006E48C1"/>
    <w:rsid w:val="006E500A"/>
    <w:rsid w:val="006E5084"/>
    <w:rsid w:val="006E690B"/>
    <w:rsid w:val="006F2128"/>
    <w:rsid w:val="006F31B0"/>
    <w:rsid w:val="006F4283"/>
    <w:rsid w:val="006F689C"/>
    <w:rsid w:val="006F6ACC"/>
    <w:rsid w:val="006F6F5D"/>
    <w:rsid w:val="006F70FF"/>
    <w:rsid w:val="006F7E9C"/>
    <w:rsid w:val="00700789"/>
    <w:rsid w:val="00702E97"/>
    <w:rsid w:val="007031C0"/>
    <w:rsid w:val="007034FF"/>
    <w:rsid w:val="00703550"/>
    <w:rsid w:val="00706676"/>
    <w:rsid w:val="00707605"/>
    <w:rsid w:val="00712D54"/>
    <w:rsid w:val="00720034"/>
    <w:rsid w:val="0072003B"/>
    <w:rsid w:val="00720B84"/>
    <w:rsid w:val="00721DAA"/>
    <w:rsid w:val="0072284E"/>
    <w:rsid w:val="00724B68"/>
    <w:rsid w:val="00725AD3"/>
    <w:rsid w:val="00727978"/>
    <w:rsid w:val="0073043F"/>
    <w:rsid w:val="007307E6"/>
    <w:rsid w:val="00730A35"/>
    <w:rsid w:val="00734966"/>
    <w:rsid w:val="00734BD7"/>
    <w:rsid w:val="0073505E"/>
    <w:rsid w:val="00735E7A"/>
    <w:rsid w:val="007360CD"/>
    <w:rsid w:val="007363DF"/>
    <w:rsid w:val="007366A2"/>
    <w:rsid w:val="0074046E"/>
    <w:rsid w:val="0074074E"/>
    <w:rsid w:val="0074077F"/>
    <w:rsid w:val="00740A42"/>
    <w:rsid w:val="00741628"/>
    <w:rsid w:val="0074187E"/>
    <w:rsid w:val="007424D1"/>
    <w:rsid w:val="00742666"/>
    <w:rsid w:val="007451FF"/>
    <w:rsid w:val="007457D8"/>
    <w:rsid w:val="0074587E"/>
    <w:rsid w:val="00746539"/>
    <w:rsid w:val="0074661A"/>
    <w:rsid w:val="00747532"/>
    <w:rsid w:val="00750483"/>
    <w:rsid w:val="007505C9"/>
    <w:rsid w:val="00751124"/>
    <w:rsid w:val="00751257"/>
    <w:rsid w:val="00751F57"/>
    <w:rsid w:val="00753373"/>
    <w:rsid w:val="00753D9F"/>
    <w:rsid w:val="00754451"/>
    <w:rsid w:val="00755A28"/>
    <w:rsid w:val="0075693B"/>
    <w:rsid w:val="007604F3"/>
    <w:rsid w:val="007616BF"/>
    <w:rsid w:val="00763EE0"/>
    <w:rsid w:val="00764100"/>
    <w:rsid w:val="00765CE7"/>
    <w:rsid w:val="007663B5"/>
    <w:rsid w:val="007664C7"/>
    <w:rsid w:val="0077014A"/>
    <w:rsid w:val="007705D1"/>
    <w:rsid w:val="00770726"/>
    <w:rsid w:val="00770967"/>
    <w:rsid w:val="00773C4F"/>
    <w:rsid w:val="00773D5B"/>
    <w:rsid w:val="00774108"/>
    <w:rsid w:val="0077489E"/>
    <w:rsid w:val="00776DCD"/>
    <w:rsid w:val="00776F08"/>
    <w:rsid w:val="00776F56"/>
    <w:rsid w:val="0077705C"/>
    <w:rsid w:val="007779A2"/>
    <w:rsid w:val="00777CAA"/>
    <w:rsid w:val="007802D9"/>
    <w:rsid w:val="00780DDB"/>
    <w:rsid w:val="00781F7A"/>
    <w:rsid w:val="00782D06"/>
    <w:rsid w:val="00782DA6"/>
    <w:rsid w:val="00782F76"/>
    <w:rsid w:val="00783071"/>
    <w:rsid w:val="00784515"/>
    <w:rsid w:val="0078583F"/>
    <w:rsid w:val="00785AB5"/>
    <w:rsid w:val="007865E6"/>
    <w:rsid w:val="00790117"/>
    <w:rsid w:val="007904CC"/>
    <w:rsid w:val="007905C4"/>
    <w:rsid w:val="00790B43"/>
    <w:rsid w:val="00792950"/>
    <w:rsid w:val="0079306E"/>
    <w:rsid w:val="00796864"/>
    <w:rsid w:val="007A0140"/>
    <w:rsid w:val="007A1E49"/>
    <w:rsid w:val="007A2A34"/>
    <w:rsid w:val="007A2D72"/>
    <w:rsid w:val="007A38FA"/>
    <w:rsid w:val="007A47D5"/>
    <w:rsid w:val="007A754C"/>
    <w:rsid w:val="007B0129"/>
    <w:rsid w:val="007B0562"/>
    <w:rsid w:val="007B261B"/>
    <w:rsid w:val="007B4759"/>
    <w:rsid w:val="007B492C"/>
    <w:rsid w:val="007B5FC7"/>
    <w:rsid w:val="007C05D0"/>
    <w:rsid w:val="007C06A3"/>
    <w:rsid w:val="007C0B93"/>
    <w:rsid w:val="007C111F"/>
    <w:rsid w:val="007C12A0"/>
    <w:rsid w:val="007C2DA3"/>
    <w:rsid w:val="007C40D2"/>
    <w:rsid w:val="007C5708"/>
    <w:rsid w:val="007C5ED2"/>
    <w:rsid w:val="007C6940"/>
    <w:rsid w:val="007C7D4A"/>
    <w:rsid w:val="007C7EB0"/>
    <w:rsid w:val="007D16C3"/>
    <w:rsid w:val="007D38DA"/>
    <w:rsid w:val="007D4E55"/>
    <w:rsid w:val="007D79FC"/>
    <w:rsid w:val="007E0295"/>
    <w:rsid w:val="007E240E"/>
    <w:rsid w:val="007E644D"/>
    <w:rsid w:val="007E6833"/>
    <w:rsid w:val="007F05C4"/>
    <w:rsid w:val="007F0625"/>
    <w:rsid w:val="007F0A43"/>
    <w:rsid w:val="007F1268"/>
    <w:rsid w:val="007F4928"/>
    <w:rsid w:val="007F4D3F"/>
    <w:rsid w:val="007F6078"/>
    <w:rsid w:val="007F7480"/>
    <w:rsid w:val="007F7D82"/>
    <w:rsid w:val="008003E0"/>
    <w:rsid w:val="00801479"/>
    <w:rsid w:val="0080298E"/>
    <w:rsid w:val="00806461"/>
    <w:rsid w:val="00806587"/>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27E55"/>
    <w:rsid w:val="00830C1A"/>
    <w:rsid w:val="00831A2E"/>
    <w:rsid w:val="00831C6E"/>
    <w:rsid w:val="008332EE"/>
    <w:rsid w:val="00835A6F"/>
    <w:rsid w:val="008364BE"/>
    <w:rsid w:val="00836EF8"/>
    <w:rsid w:val="00837B85"/>
    <w:rsid w:val="008415C5"/>
    <w:rsid w:val="00841BB3"/>
    <w:rsid w:val="008444D7"/>
    <w:rsid w:val="00844B77"/>
    <w:rsid w:val="0084648F"/>
    <w:rsid w:val="00846FF8"/>
    <w:rsid w:val="008473C1"/>
    <w:rsid w:val="00850D0C"/>
    <w:rsid w:val="008524DF"/>
    <w:rsid w:val="00852DC6"/>
    <w:rsid w:val="008573FA"/>
    <w:rsid w:val="008607C8"/>
    <w:rsid w:val="00861EEF"/>
    <w:rsid w:val="00862724"/>
    <w:rsid w:val="0086330D"/>
    <w:rsid w:val="008641DA"/>
    <w:rsid w:val="00865904"/>
    <w:rsid w:val="00867858"/>
    <w:rsid w:val="00867BBD"/>
    <w:rsid w:val="00867EC0"/>
    <w:rsid w:val="00871160"/>
    <w:rsid w:val="008711BC"/>
    <w:rsid w:val="0087442A"/>
    <w:rsid w:val="00876CA0"/>
    <w:rsid w:val="00877179"/>
    <w:rsid w:val="008774B1"/>
    <w:rsid w:val="00880F77"/>
    <w:rsid w:val="00882744"/>
    <w:rsid w:val="00882E2D"/>
    <w:rsid w:val="0088586B"/>
    <w:rsid w:val="00885ED0"/>
    <w:rsid w:val="0088600F"/>
    <w:rsid w:val="00886114"/>
    <w:rsid w:val="00887EED"/>
    <w:rsid w:val="008907CE"/>
    <w:rsid w:val="00890994"/>
    <w:rsid w:val="00893DED"/>
    <w:rsid w:val="0089584F"/>
    <w:rsid w:val="008978D6"/>
    <w:rsid w:val="00897D0E"/>
    <w:rsid w:val="008A1750"/>
    <w:rsid w:val="008A387D"/>
    <w:rsid w:val="008A3BA5"/>
    <w:rsid w:val="008A55C1"/>
    <w:rsid w:val="008A626F"/>
    <w:rsid w:val="008A6E62"/>
    <w:rsid w:val="008B0523"/>
    <w:rsid w:val="008B0A7B"/>
    <w:rsid w:val="008B2072"/>
    <w:rsid w:val="008B25BB"/>
    <w:rsid w:val="008B3004"/>
    <w:rsid w:val="008B4F13"/>
    <w:rsid w:val="008B4F8F"/>
    <w:rsid w:val="008B5FFE"/>
    <w:rsid w:val="008B6C31"/>
    <w:rsid w:val="008B7792"/>
    <w:rsid w:val="008B7A29"/>
    <w:rsid w:val="008C258C"/>
    <w:rsid w:val="008C2A64"/>
    <w:rsid w:val="008C364D"/>
    <w:rsid w:val="008C7056"/>
    <w:rsid w:val="008D08B3"/>
    <w:rsid w:val="008D1117"/>
    <w:rsid w:val="008D19DC"/>
    <w:rsid w:val="008D213D"/>
    <w:rsid w:val="008D3126"/>
    <w:rsid w:val="008D34A2"/>
    <w:rsid w:val="008D4599"/>
    <w:rsid w:val="008D5540"/>
    <w:rsid w:val="008D5778"/>
    <w:rsid w:val="008D7042"/>
    <w:rsid w:val="008D75B4"/>
    <w:rsid w:val="008E0730"/>
    <w:rsid w:val="008E15B5"/>
    <w:rsid w:val="008E1E58"/>
    <w:rsid w:val="008E368E"/>
    <w:rsid w:val="008E3733"/>
    <w:rsid w:val="008E631D"/>
    <w:rsid w:val="008E66CF"/>
    <w:rsid w:val="008E6812"/>
    <w:rsid w:val="008E7DBD"/>
    <w:rsid w:val="008F11FB"/>
    <w:rsid w:val="008F3A76"/>
    <w:rsid w:val="008F5018"/>
    <w:rsid w:val="009003CD"/>
    <w:rsid w:val="0090145A"/>
    <w:rsid w:val="00904694"/>
    <w:rsid w:val="009063BC"/>
    <w:rsid w:val="0090711A"/>
    <w:rsid w:val="009072B7"/>
    <w:rsid w:val="0091083F"/>
    <w:rsid w:val="00910ECC"/>
    <w:rsid w:val="00912045"/>
    <w:rsid w:val="0091286C"/>
    <w:rsid w:val="00912EC7"/>
    <w:rsid w:val="00916BDB"/>
    <w:rsid w:val="00916FD1"/>
    <w:rsid w:val="00917BE6"/>
    <w:rsid w:val="009203CC"/>
    <w:rsid w:val="009208DD"/>
    <w:rsid w:val="00921701"/>
    <w:rsid w:val="00921B40"/>
    <w:rsid w:val="00922218"/>
    <w:rsid w:val="00922246"/>
    <w:rsid w:val="0092230B"/>
    <w:rsid w:val="00922933"/>
    <w:rsid w:val="009239E0"/>
    <w:rsid w:val="00924659"/>
    <w:rsid w:val="00924691"/>
    <w:rsid w:val="00926324"/>
    <w:rsid w:val="00930047"/>
    <w:rsid w:val="00931E47"/>
    <w:rsid w:val="00932394"/>
    <w:rsid w:val="0093256A"/>
    <w:rsid w:val="009325B4"/>
    <w:rsid w:val="00932B08"/>
    <w:rsid w:val="009339F0"/>
    <w:rsid w:val="00933D29"/>
    <w:rsid w:val="009362D6"/>
    <w:rsid w:val="00940DF4"/>
    <w:rsid w:val="0094217F"/>
    <w:rsid w:val="0094266E"/>
    <w:rsid w:val="009428DA"/>
    <w:rsid w:val="00943115"/>
    <w:rsid w:val="00944965"/>
    <w:rsid w:val="00947363"/>
    <w:rsid w:val="00950AB0"/>
    <w:rsid w:val="00952AA2"/>
    <w:rsid w:val="00953EB5"/>
    <w:rsid w:val="00960A74"/>
    <w:rsid w:val="0096131B"/>
    <w:rsid w:val="0096165C"/>
    <w:rsid w:val="00961B80"/>
    <w:rsid w:val="00963342"/>
    <w:rsid w:val="00963B65"/>
    <w:rsid w:val="00966010"/>
    <w:rsid w:val="00966050"/>
    <w:rsid w:val="0096609E"/>
    <w:rsid w:val="00966744"/>
    <w:rsid w:val="00967165"/>
    <w:rsid w:val="00967289"/>
    <w:rsid w:val="009701CC"/>
    <w:rsid w:val="0097102C"/>
    <w:rsid w:val="009712A2"/>
    <w:rsid w:val="00971451"/>
    <w:rsid w:val="0097217A"/>
    <w:rsid w:val="00973146"/>
    <w:rsid w:val="009746EA"/>
    <w:rsid w:val="00975BB3"/>
    <w:rsid w:val="009767AF"/>
    <w:rsid w:val="00983CE0"/>
    <w:rsid w:val="009840FC"/>
    <w:rsid w:val="00984204"/>
    <w:rsid w:val="009848F5"/>
    <w:rsid w:val="00984B72"/>
    <w:rsid w:val="00984FEB"/>
    <w:rsid w:val="009906D7"/>
    <w:rsid w:val="009906E7"/>
    <w:rsid w:val="00991556"/>
    <w:rsid w:val="00994058"/>
    <w:rsid w:val="009952FC"/>
    <w:rsid w:val="00996575"/>
    <w:rsid w:val="00997351"/>
    <w:rsid w:val="009A274D"/>
    <w:rsid w:val="009A3CCD"/>
    <w:rsid w:val="009A6F19"/>
    <w:rsid w:val="009B0BF5"/>
    <w:rsid w:val="009B202D"/>
    <w:rsid w:val="009B2729"/>
    <w:rsid w:val="009B2A62"/>
    <w:rsid w:val="009B2F1E"/>
    <w:rsid w:val="009B36D3"/>
    <w:rsid w:val="009B3B1F"/>
    <w:rsid w:val="009B42F3"/>
    <w:rsid w:val="009B5D2B"/>
    <w:rsid w:val="009B7707"/>
    <w:rsid w:val="009C24B1"/>
    <w:rsid w:val="009C4AC1"/>
    <w:rsid w:val="009C4B35"/>
    <w:rsid w:val="009C653C"/>
    <w:rsid w:val="009C690C"/>
    <w:rsid w:val="009C7901"/>
    <w:rsid w:val="009D19E5"/>
    <w:rsid w:val="009D1A92"/>
    <w:rsid w:val="009D1AA1"/>
    <w:rsid w:val="009D2060"/>
    <w:rsid w:val="009D32EC"/>
    <w:rsid w:val="009D53A7"/>
    <w:rsid w:val="009D57A9"/>
    <w:rsid w:val="009D5A37"/>
    <w:rsid w:val="009D6585"/>
    <w:rsid w:val="009D69BC"/>
    <w:rsid w:val="009D6C89"/>
    <w:rsid w:val="009E206A"/>
    <w:rsid w:val="009E239F"/>
    <w:rsid w:val="009E42A1"/>
    <w:rsid w:val="009E611A"/>
    <w:rsid w:val="009E77F2"/>
    <w:rsid w:val="009F06EB"/>
    <w:rsid w:val="009F30C4"/>
    <w:rsid w:val="009F31CE"/>
    <w:rsid w:val="00A000F5"/>
    <w:rsid w:val="00A007A7"/>
    <w:rsid w:val="00A02A0A"/>
    <w:rsid w:val="00A02A99"/>
    <w:rsid w:val="00A02EAC"/>
    <w:rsid w:val="00A03120"/>
    <w:rsid w:val="00A044BF"/>
    <w:rsid w:val="00A0514E"/>
    <w:rsid w:val="00A05176"/>
    <w:rsid w:val="00A06BBD"/>
    <w:rsid w:val="00A0704E"/>
    <w:rsid w:val="00A10E9B"/>
    <w:rsid w:val="00A11780"/>
    <w:rsid w:val="00A11F2B"/>
    <w:rsid w:val="00A12142"/>
    <w:rsid w:val="00A12373"/>
    <w:rsid w:val="00A124FE"/>
    <w:rsid w:val="00A1296E"/>
    <w:rsid w:val="00A1357F"/>
    <w:rsid w:val="00A1597B"/>
    <w:rsid w:val="00A162EA"/>
    <w:rsid w:val="00A16E0E"/>
    <w:rsid w:val="00A17F7F"/>
    <w:rsid w:val="00A20655"/>
    <w:rsid w:val="00A21C28"/>
    <w:rsid w:val="00A21EB2"/>
    <w:rsid w:val="00A22294"/>
    <w:rsid w:val="00A2515D"/>
    <w:rsid w:val="00A25B20"/>
    <w:rsid w:val="00A26E4F"/>
    <w:rsid w:val="00A308C8"/>
    <w:rsid w:val="00A30D17"/>
    <w:rsid w:val="00A31234"/>
    <w:rsid w:val="00A318A8"/>
    <w:rsid w:val="00A31B9A"/>
    <w:rsid w:val="00A3272C"/>
    <w:rsid w:val="00A34BE2"/>
    <w:rsid w:val="00A3643A"/>
    <w:rsid w:val="00A411D4"/>
    <w:rsid w:val="00A41F08"/>
    <w:rsid w:val="00A4257C"/>
    <w:rsid w:val="00A43FAA"/>
    <w:rsid w:val="00A442A6"/>
    <w:rsid w:val="00A4451B"/>
    <w:rsid w:val="00A45C5F"/>
    <w:rsid w:val="00A45F56"/>
    <w:rsid w:val="00A466CD"/>
    <w:rsid w:val="00A46C16"/>
    <w:rsid w:val="00A53A7A"/>
    <w:rsid w:val="00A551A1"/>
    <w:rsid w:val="00A55C2B"/>
    <w:rsid w:val="00A56581"/>
    <w:rsid w:val="00A57BFD"/>
    <w:rsid w:val="00A606CE"/>
    <w:rsid w:val="00A640B3"/>
    <w:rsid w:val="00A655E2"/>
    <w:rsid w:val="00A67CC7"/>
    <w:rsid w:val="00A70459"/>
    <w:rsid w:val="00A730CC"/>
    <w:rsid w:val="00A75084"/>
    <w:rsid w:val="00A75385"/>
    <w:rsid w:val="00A75B12"/>
    <w:rsid w:val="00A75F20"/>
    <w:rsid w:val="00A7648F"/>
    <w:rsid w:val="00A776EC"/>
    <w:rsid w:val="00A777A4"/>
    <w:rsid w:val="00A80188"/>
    <w:rsid w:val="00A812E9"/>
    <w:rsid w:val="00A8148A"/>
    <w:rsid w:val="00A817F5"/>
    <w:rsid w:val="00A8289D"/>
    <w:rsid w:val="00A83C12"/>
    <w:rsid w:val="00A858B2"/>
    <w:rsid w:val="00A86E60"/>
    <w:rsid w:val="00A87A98"/>
    <w:rsid w:val="00A87FEA"/>
    <w:rsid w:val="00A91622"/>
    <w:rsid w:val="00A916A3"/>
    <w:rsid w:val="00A93AB3"/>
    <w:rsid w:val="00A946D4"/>
    <w:rsid w:val="00A957E6"/>
    <w:rsid w:val="00A960D5"/>
    <w:rsid w:val="00A97E7F"/>
    <w:rsid w:val="00AA20EC"/>
    <w:rsid w:val="00AA2358"/>
    <w:rsid w:val="00AA2409"/>
    <w:rsid w:val="00AA3954"/>
    <w:rsid w:val="00AA6148"/>
    <w:rsid w:val="00AA69A1"/>
    <w:rsid w:val="00AB0C32"/>
    <w:rsid w:val="00AB1160"/>
    <w:rsid w:val="00AB3947"/>
    <w:rsid w:val="00AB4F57"/>
    <w:rsid w:val="00AB522E"/>
    <w:rsid w:val="00AB6DB4"/>
    <w:rsid w:val="00AB71EB"/>
    <w:rsid w:val="00AB71F5"/>
    <w:rsid w:val="00AB793F"/>
    <w:rsid w:val="00AC118D"/>
    <w:rsid w:val="00AC3386"/>
    <w:rsid w:val="00AC3D3D"/>
    <w:rsid w:val="00AC4D41"/>
    <w:rsid w:val="00AC74D1"/>
    <w:rsid w:val="00AC790E"/>
    <w:rsid w:val="00AD0EC1"/>
    <w:rsid w:val="00AD1345"/>
    <w:rsid w:val="00AD2811"/>
    <w:rsid w:val="00AD39B0"/>
    <w:rsid w:val="00AD597E"/>
    <w:rsid w:val="00AD5CA2"/>
    <w:rsid w:val="00AD7048"/>
    <w:rsid w:val="00AE0F09"/>
    <w:rsid w:val="00AE1DBE"/>
    <w:rsid w:val="00AE2B1F"/>
    <w:rsid w:val="00AE340F"/>
    <w:rsid w:val="00AE4D1F"/>
    <w:rsid w:val="00AE58A5"/>
    <w:rsid w:val="00AE6C25"/>
    <w:rsid w:val="00AF0FD0"/>
    <w:rsid w:val="00AF1F48"/>
    <w:rsid w:val="00AF20ED"/>
    <w:rsid w:val="00AF2657"/>
    <w:rsid w:val="00AF2F9E"/>
    <w:rsid w:val="00AF3EB1"/>
    <w:rsid w:val="00AF4523"/>
    <w:rsid w:val="00AF46F3"/>
    <w:rsid w:val="00B00677"/>
    <w:rsid w:val="00B00E67"/>
    <w:rsid w:val="00B0228B"/>
    <w:rsid w:val="00B02D5C"/>
    <w:rsid w:val="00B04068"/>
    <w:rsid w:val="00B06062"/>
    <w:rsid w:val="00B068E6"/>
    <w:rsid w:val="00B07B92"/>
    <w:rsid w:val="00B07F98"/>
    <w:rsid w:val="00B102B7"/>
    <w:rsid w:val="00B10557"/>
    <w:rsid w:val="00B12739"/>
    <w:rsid w:val="00B12E44"/>
    <w:rsid w:val="00B12E8F"/>
    <w:rsid w:val="00B13BC9"/>
    <w:rsid w:val="00B13D2C"/>
    <w:rsid w:val="00B177E7"/>
    <w:rsid w:val="00B20BEF"/>
    <w:rsid w:val="00B22B48"/>
    <w:rsid w:val="00B22DF2"/>
    <w:rsid w:val="00B23CA1"/>
    <w:rsid w:val="00B274C1"/>
    <w:rsid w:val="00B31430"/>
    <w:rsid w:val="00B31746"/>
    <w:rsid w:val="00B32D8A"/>
    <w:rsid w:val="00B32F24"/>
    <w:rsid w:val="00B33BB9"/>
    <w:rsid w:val="00B345EF"/>
    <w:rsid w:val="00B360F7"/>
    <w:rsid w:val="00B3755C"/>
    <w:rsid w:val="00B37B59"/>
    <w:rsid w:val="00B40DA4"/>
    <w:rsid w:val="00B42140"/>
    <w:rsid w:val="00B42ECA"/>
    <w:rsid w:val="00B46FA5"/>
    <w:rsid w:val="00B50515"/>
    <w:rsid w:val="00B51B7B"/>
    <w:rsid w:val="00B52D0B"/>
    <w:rsid w:val="00B5436A"/>
    <w:rsid w:val="00B55330"/>
    <w:rsid w:val="00B558A1"/>
    <w:rsid w:val="00B6043B"/>
    <w:rsid w:val="00B606B5"/>
    <w:rsid w:val="00B60D84"/>
    <w:rsid w:val="00B61133"/>
    <w:rsid w:val="00B61455"/>
    <w:rsid w:val="00B62652"/>
    <w:rsid w:val="00B634E6"/>
    <w:rsid w:val="00B66B63"/>
    <w:rsid w:val="00B66DF6"/>
    <w:rsid w:val="00B67416"/>
    <w:rsid w:val="00B71CBD"/>
    <w:rsid w:val="00B72606"/>
    <w:rsid w:val="00B72F36"/>
    <w:rsid w:val="00B74DB6"/>
    <w:rsid w:val="00B76F07"/>
    <w:rsid w:val="00B77498"/>
    <w:rsid w:val="00B82006"/>
    <w:rsid w:val="00B82CC2"/>
    <w:rsid w:val="00B838D8"/>
    <w:rsid w:val="00B84F42"/>
    <w:rsid w:val="00B8515C"/>
    <w:rsid w:val="00B85DFA"/>
    <w:rsid w:val="00B8650B"/>
    <w:rsid w:val="00B86773"/>
    <w:rsid w:val="00B871BB"/>
    <w:rsid w:val="00B90DD7"/>
    <w:rsid w:val="00B91E63"/>
    <w:rsid w:val="00B94418"/>
    <w:rsid w:val="00B94E48"/>
    <w:rsid w:val="00B95FAF"/>
    <w:rsid w:val="00B9616A"/>
    <w:rsid w:val="00BA0DD2"/>
    <w:rsid w:val="00BA0E16"/>
    <w:rsid w:val="00BA3890"/>
    <w:rsid w:val="00BA431C"/>
    <w:rsid w:val="00BA610C"/>
    <w:rsid w:val="00BA6683"/>
    <w:rsid w:val="00BA7B65"/>
    <w:rsid w:val="00BB3EB8"/>
    <w:rsid w:val="00BB4FB9"/>
    <w:rsid w:val="00BB5E82"/>
    <w:rsid w:val="00BB62CE"/>
    <w:rsid w:val="00BB7F95"/>
    <w:rsid w:val="00BC0E60"/>
    <w:rsid w:val="00BC13EB"/>
    <w:rsid w:val="00BC1959"/>
    <w:rsid w:val="00BC1B4A"/>
    <w:rsid w:val="00BC2CD5"/>
    <w:rsid w:val="00BC36B3"/>
    <w:rsid w:val="00BC3F77"/>
    <w:rsid w:val="00BC4034"/>
    <w:rsid w:val="00BC73E7"/>
    <w:rsid w:val="00BC7524"/>
    <w:rsid w:val="00BD01B8"/>
    <w:rsid w:val="00BD086E"/>
    <w:rsid w:val="00BD0906"/>
    <w:rsid w:val="00BD1C76"/>
    <w:rsid w:val="00BD24A0"/>
    <w:rsid w:val="00BD253A"/>
    <w:rsid w:val="00BD4CF2"/>
    <w:rsid w:val="00BD5A6D"/>
    <w:rsid w:val="00BE2204"/>
    <w:rsid w:val="00BE2327"/>
    <w:rsid w:val="00BE4DB9"/>
    <w:rsid w:val="00BE4F1B"/>
    <w:rsid w:val="00BE5EDC"/>
    <w:rsid w:val="00BE6250"/>
    <w:rsid w:val="00BE6558"/>
    <w:rsid w:val="00BE6F57"/>
    <w:rsid w:val="00BE6F89"/>
    <w:rsid w:val="00BF0160"/>
    <w:rsid w:val="00BF089B"/>
    <w:rsid w:val="00BF0E50"/>
    <w:rsid w:val="00BF24A4"/>
    <w:rsid w:val="00BF4BC9"/>
    <w:rsid w:val="00BF4C7C"/>
    <w:rsid w:val="00BF4F5D"/>
    <w:rsid w:val="00BF5604"/>
    <w:rsid w:val="00BF6686"/>
    <w:rsid w:val="00C02F96"/>
    <w:rsid w:val="00C04345"/>
    <w:rsid w:val="00C05057"/>
    <w:rsid w:val="00C06441"/>
    <w:rsid w:val="00C0668F"/>
    <w:rsid w:val="00C0733D"/>
    <w:rsid w:val="00C07549"/>
    <w:rsid w:val="00C10636"/>
    <w:rsid w:val="00C12F43"/>
    <w:rsid w:val="00C139EB"/>
    <w:rsid w:val="00C13D67"/>
    <w:rsid w:val="00C14065"/>
    <w:rsid w:val="00C14148"/>
    <w:rsid w:val="00C14A19"/>
    <w:rsid w:val="00C1644C"/>
    <w:rsid w:val="00C16782"/>
    <w:rsid w:val="00C171C1"/>
    <w:rsid w:val="00C1773F"/>
    <w:rsid w:val="00C237F9"/>
    <w:rsid w:val="00C25179"/>
    <w:rsid w:val="00C2526E"/>
    <w:rsid w:val="00C2580B"/>
    <w:rsid w:val="00C302FC"/>
    <w:rsid w:val="00C313D0"/>
    <w:rsid w:val="00C31B2A"/>
    <w:rsid w:val="00C31FF7"/>
    <w:rsid w:val="00C32659"/>
    <w:rsid w:val="00C327FF"/>
    <w:rsid w:val="00C33599"/>
    <w:rsid w:val="00C33BF9"/>
    <w:rsid w:val="00C34B75"/>
    <w:rsid w:val="00C35864"/>
    <w:rsid w:val="00C36134"/>
    <w:rsid w:val="00C36966"/>
    <w:rsid w:val="00C36D60"/>
    <w:rsid w:val="00C370FB"/>
    <w:rsid w:val="00C4166D"/>
    <w:rsid w:val="00C41951"/>
    <w:rsid w:val="00C42BA7"/>
    <w:rsid w:val="00C42C0D"/>
    <w:rsid w:val="00C449A8"/>
    <w:rsid w:val="00C45E04"/>
    <w:rsid w:val="00C46283"/>
    <w:rsid w:val="00C47D27"/>
    <w:rsid w:val="00C47F33"/>
    <w:rsid w:val="00C50A4E"/>
    <w:rsid w:val="00C5226E"/>
    <w:rsid w:val="00C533AA"/>
    <w:rsid w:val="00C553C7"/>
    <w:rsid w:val="00C578DB"/>
    <w:rsid w:val="00C606E6"/>
    <w:rsid w:val="00C61060"/>
    <w:rsid w:val="00C61503"/>
    <w:rsid w:val="00C62498"/>
    <w:rsid w:val="00C636E2"/>
    <w:rsid w:val="00C63B41"/>
    <w:rsid w:val="00C63CB1"/>
    <w:rsid w:val="00C6479C"/>
    <w:rsid w:val="00C64844"/>
    <w:rsid w:val="00C65304"/>
    <w:rsid w:val="00C664B9"/>
    <w:rsid w:val="00C66667"/>
    <w:rsid w:val="00C6681F"/>
    <w:rsid w:val="00C67319"/>
    <w:rsid w:val="00C7002F"/>
    <w:rsid w:val="00C70D88"/>
    <w:rsid w:val="00C7145E"/>
    <w:rsid w:val="00C721E8"/>
    <w:rsid w:val="00C777A7"/>
    <w:rsid w:val="00C80124"/>
    <w:rsid w:val="00C806AD"/>
    <w:rsid w:val="00C814A7"/>
    <w:rsid w:val="00C8385D"/>
    <w:rsid w:val="00C84790"/>
    <w:rsid w:val="00C85032"/>
    <w:rsid w:val="00C852B9"/>
    <w:rsid w:val="00C866E3"/>
    <w:rsid w:val="00C875B5"/>
    <w:rsid w:val="00C90F18"/>
    <w:rsid w:val="00C9113B"/>
    <w:rsid w:val="00C91E90"/>
    <w:rsid w:val="00C92751"/>
    <w:rsid w:val="00C94365"/>
    <w:rsid w:val="00C9597E"/>
    <w:rsid w:val="00C9637C"/>
    <w:rsid w:val="00CA0242"/>
    <w:rsid w:val="00CA024B"/>
    <w:rsid w:val="00CA0514"/>
    <w:rsid w:val="00CA074A"/>
    <w:rsid w:val="00CA0F26"/>
    <w:rsid w:val="00CA2406"/>
    <w:rsid w:val="00CA2908"/>
    <w:rsid w:val="00CA5231"/>
    <w:rsid w:val="00CA5C4A"/>
    <w:rsid w:val="00CA6255"/>
    <w:rsid w:val="00CA625F"/>
    <w:rsid w:val="00CA6C3B"/>
    <w:rsid w:val="00CA7A15"/>
    <w:rsid w:val="00CA7A69"/>
    <w:rsid w:val="00CB29DE"/>
    <w:rsid w:val="00CB2ACE"/>
    <w:rsid w:val="00CB3E22"/>
    <w:rsid w:val="00CB3F02"/>
    <w:rsid w:val="00CB78AB"/>
    <w:rsid w:val="00CC0366"/>
    <w:rsid w:val="00CC0B73"/>
    <w:rsid w:val="00CC112B"/>
    <w:rsid w:val="00CC12DE"/>
    <w:rsid w:val="00CC13A4"/>
    <w:rsid w:val="00CC1DF9"/>
    <w:rsid w:val="00CC39FB"/>
    <w:rsid w:val="00CC40E4"/>
    <w:rsid w:val="00CC43B7"/>
    <w:rsid w:val="00CC5998"/>
    <w:rsid w:val="00CC5D86"/>
    <w:rsid w:val="00CC73EC"/>
    <w:rsid w:val="00CD0518"/>
    <w:rsid w:val="00CD05CC"/>
    <w:rsid w:val="00CD133C"/>
    <w:rsid w:val="00CD17B1"/>
    <w:rsid w:val="00CD2954"/>
    <w:rsid w:val="00CD2F65"/>
    <w:rsid w:val="00CD384E"/>
    <w:rsid w:val="00CD3E41"/>
    <w:rsid w:val="00CD4D72"/>
    <w:rsid w:val="00CD6069"/>
    <w:rsid w:val="00CD711E"/>
    <w:rsid w:val="00CD719C"/>
    <w:rsid w:val="00CD7877"/>
    <w:rsid w:val="00CD7C9F"/>
    <w:rsid w:val="00CD7F7E"/>
    <w:rsid w:val="00CE0614"/>
    <w:rsid w:val="00CE10B6"/>
    <w:rsid w:val="00CE2157"/>
    <w:rsid w:val="00CE2FC7"/>
    <w:rsid w:val="00CE736D"/>
    <w:rsid w:val="00CF1A48"/>
    <w:rsid w:val="00CF3663"/>
    <w:rsid w:val="00CF37B4"/>
    <w:rsid w:val="00CF3CAB"/>
    <w:rsid w:val="00CF4127"/>
    <w:rsid w:val="00CF686A"/>
    <w:rsid w:val="00CF69B2"/>
    <w:rsid w:val="00CF6CDA"/>
    <w:rsid w:val="00CF7009"/>
    <w:rsid w:val="00D01E93"/>
    <w:rsid w:val="00D025DA"/>
    <w:rsid w:val="00D02E60"/>
    <w:rsid w:val="00D03EDA"/>
    <w:rsid w:val="00D04537"/>
    <w:rsid w:val="00D04896"/>
    <w:rsid w:val="00D049EB"/>
    <w:rsid w:val="00D054B9"/>
    <w:rsid w:val="00D11071"/>
    <w:rsid w:val="00D12D5A"/>
    <w:rsid w:val="00D14B72"/>
    <w:rsid w:val="00D15154"/>
    <w:rsid w:val="00D161C1"/>
    <w:rsid w:val="00D16391"/>
    <w:rsid w:val="00D16FBC"/>
    <w:rsid w:val="00D20B16"/>
    <w:rsid w:val="00D2157E"/>
    <w:rsid w:val="00D21CD3"/>
    <w:rsid w:val="00D22B40"/>
    <w:rsid w:val="00D23228"/>
    <w:rsid w:val="00D25BBE"/>
    <w:rsid w:val="00D27707"/>
    <w:rsid w:val="00D32EC4"/>
    <w:rsid w:val="00D33940"/>
    <w:rsid w:val="00D33F9E"/>
    <w:rsid w:val="00D341F5"/>
    <w:rsid w:val="00D34A90"/>
    <w:rsid w:val="00D352EF"/>
    <w:rsid w:val="00D353A6"/>
    <w:rsid w:val="00D353CF"/>
    <w:rsid w:val="00D359CA"/>
    <w:rsid w:val="00D36671"/>
    <w:rsid w:val="00D370AA"/>
    <w:rsid w:val="00D41EAF"/>
    <w:rsid w:val="00D41FA7"/>
    <w:rsid w:val="00D4267C"/>
    <w:rsid w:val="00D43B8F"/>
    <w:rsid w:val="00D44719"/>
    <w:rsid w:val="00D4529D"/>
    <w:rsid w:val="00D46CD2"/>
    <w:rsid w:val="00D46EAE"/>
    <w:rsid w:val="00D47B70"/>
    <w:rsid w:val="00D47F7F"/>
    <w:rsid w:val="00D51043"/>
    <w:rsid w:val="00D51FBA"/>
    <w:rsid w:val="00D52C56"/>
    <w:rsid w:val="00D562AF"/>
    <w:rsid w:val="00D56F69"/>
    <w:rsid w:val="00D5708E"/>
    <w:rsid w:val="00D57CC1"/>
    <w:rsid w:val="00D608EC"/>
    <w:rsid w:val="00D60A9B"/>
    <w:rsid w:val="00D620AA"/>
    <w:rsid w:val="00D64627"/>
    <w:rsid w:val="00D64C21"/>
    <w:rsid w:val="00D64CD5"/>
    <w:rsid w:val="00D6584A"/>
    <w:rsid w:val="00D658E2"/>
    <w:rsid w:val="00D67978"/>
    <w:rsid w:val="00D67B95"/>
    <w:rsid w:val="00D70279"/>
    <w:rsid w:val="00D70783"/>
    <w:rsid w:val="00D70BE9"/>
    <w:rsid w:val="00D71951"/>
    <w:rsid w:val="00D71AC5"/>
    <w:rsid w:val="00D71DC8"/>
    <w:rsid w:val="00D71F9B"/>
    <w:rsid w:val="00D72105"/>
    <w:rsid w:val="00D72DB3"/>
    <w:rsid w:val="00D73DDE"/>
    <w:rsid w:val="00D75A53"/>
    <w:rsid w:val="00D77789"/>
    <w:rsid w:val="00D81536"/>
    <w:rsid w:val="00D82929"/>
    <w:rsid w:val="00D82B44"/>
    <w:rsid w:val="00D83065"/>
    <w:rsid w:val="00D8474B"/>
    <w:rsid w:val="00D853C2"/>
    <w:rsid w:val="00D86303"/>
    <w:rsid w:val="00D86F19"/>
    <w:rsid w:val="00D8704F"/>
    <w:rsid w:val="00D903FF"/>
    <w:rsid w:val="00D912FE"/>
    <w:rsid w:val="00D91D86"/>
    <w:rsid w:val="00D91DB3"/>
    <w:rsid w:val="00D932DD"/>
    <w:rsid w:val="00D948D2"/>
    <w:rsid w:val="00D954FF"/>
    <w:rsid w:val="00D96603"/>
    <w:rsid w:val="00D97978"/>
    <w:rsid w:val="00DA06D6"/>
    <w:rsid w:val="00DA0905"/>
    <w:rsid w:val="00DA155D"/>
    <w:rsid w:val="00DA1A44"/>
    <w:rsid w:val="00DA2484"/>
    <w:rsid w:val="00DA3610"/>
    <w:rsid w:val="00DA39C4"/>
    <w:rsid w:val="00DA5ABF"/>
    <w:rsid w:val="00DA7168"/>
    <w:rsid w:val="00DA7CF0"/>
    <w:rsid w:val="00DB19B1"/>
    <w:rsid w:val="00DB19FB"/>
    <w:rsid w:val="00DB4C1C"/>
    <w:rsid w:val="00DB4CDB"/>
    <w:rsid w:val="00DB6288"/>
    <w:rsid w:val="00DB6337"/>
    <w:rsid w:val="00DB64D4"/>
    <w:rsid w:val="00DB7ADF"/>
    <w:rsid w:val="00DC337A"/>
    <w:rsid w:val="00DC384C"/>
    <w:rsid w:val="00DC3860"/>
    <w:rsid w:val="00DC44C7"/>
    <w:rsid w:val="00DC5DD9"/>
    <w:rsid w:val="00DC5E70"/>
    <w:rsid w:val="00DC6742"/>
    <w:rsid w:val="00DC69BA"/>
    <w:rsid w:val="00DC73D6"/>
    <w:rsid w:val="00DC7829"/>
    <w:rsid w:val="00DD05EF"/>
    <w:rsid w:val="00DD1479"/>
    <w:rsid w:val="00DD2BF3"/>
    <w:rsid w:val="00DD38D0"/>
    <w:rsid w:val="00DD3945"/>
    <w:rsid w:val="00DD3D48"/>
    <w:rsid w:val="00DD43DB"/>
    <w:rsid w:val="00DD6209"/>
    <w:rsid w:val="00DD6E2C"/>
    <w:rsid w:val="00DD7E12"/>
    <w:rsid w:val="00DE25A3"/>
    <w:rsid w:val="00DE2B61"/>
    <w:rsid w:val="00DE2B88"/>
    <w:rsid w:val="00DE4D57"/>
    <w:rsid w:val="00DE5460"/>
    <w:rsid w:val="00DE594D"/>
    <w:rsid w:val="00DE5CEE"/>
    <w:rsid w:val="00DE6217"/>
    <w:rsid w:val="00DE773F"/>
    <w:rsid w:val="00DF049A"/>
    <w:rsid w:val="00DF12DC"/>
    <w:rsid w:val="00DF1D66"/>
    <w:rsid w:val="00DF2316"/>
    <w:rsid w:val="00DF244E"/>
    <w:rsid w:val="00DF290B"/>
    <w:rsid w:val="00DF2E53"/>
    <w:rsid w:val="00DF35EE"/>
    <w:rsid w:val="00DF3B03"/>
    <w:rsid w:val="00DF3B19"/>
    <w:rsid w:val="00DF563E"/>
    <w:rsid w:val="00DF6CEA"/>
    <w:rsid w:val="00DF727D"/>
    <w:rsid w:val="00DF7F39"/>
    <w:rsid w:val="00E062D8"/>
    <w:rsid w:val="00E10582"/>
    <w:rsid w:val="00E12739"/>
    <w:rsid w:val="00E13E6E"/>
    <w:rsid w:val="00E15379"/>
    <w:rsid w:val="00E1581D"/>
    <w:rsid w:val="00E15E9F"/>
    <w:rsid w:val="00E164C5"/>
    <w:rsid w:val="00E17B2B"/>
    <w:rsid w:val="00E20EBC"/>
    <w:rsid w:val="00E2213F"/>
    <w:rsid w:val="00E22583"/>
    <w:rsid w:val="00E23D52"/>
    <w:rsid w:val="00E24260"/>
    <w:rsid w:val="00E24706"/>
    <w:rsid w:val="00E2553B"/>
    <w:rsid w:val="00E25DED"/>
    <w:rsid w:val="00E27639"/>
    <w:rsid w:val="00E306BE"/>
    <w:rsid w:val="00E3193C"/>
    <w:rsid w:val="00E3489C"/>
    <w:rsid w:val="00E358AC"/>
    <w:rsid w:val="00E37B56"/>
    <w:rsid w:val="00E37D40"/>
    <w:rsid w:val="00E41531"/>
    <w:rsid w:val="00E41B6C"/>
    <w:rsid w:val="00E42E8C"/>
    <w:rsid w:val="00E43FDC"/>
    <w:rsid w:val="00E45498"/>
    <w:rsid w:val="00E45999"/>
    <w:rsid w:val="00E45A9F"/>
    <w:rsid w:val="00E50239"/>
    <w:rsid w:val="00E508CB"/>
    <w:rsid w:val="00E50E19"/>
    <w:rsid w:val="00E511F8"/>
    <w:rsid w:val="00E51719"/>
    <w:rsid w:val="00E51F97"/>
    <w:rsid w:val="00E52945"/>
    <w:rsid w:val="00E5347C"/>
    <w:rsid w:val="00E543F2"/>
    <w:rsid w:val="00E557AC"/>
    <w:rsid w:val="00E5689D"/>
    <w:rsid w:val="00E65714"/>
    <w:rsid w:val="00E664AC"/>
    <w:rsid w:val="00E6712B"/>
    <w:rsid w:val="00E67373"/>
    <w:rsid w:val="00E676BA"/>
    <w:rsid w:val="00E7166A"/>
    <w:rsid w:val="00E7260B"/>
    <w:rsid w:val="00E73A0F"/>
    <w:rsid w:val="00E73F70"/>
    <w:rsid w:val="00E76442"/>
    <w:rsid w:val="00E7675B"/>
    <w:rsid w:val="00E76C26"/>
    <w:rsid w:val="00E779AD"/>
    <w:rsid w:val="00E77C17"/>
    <w:rsid w:val="00E77D5C"/>
    <w:rsid w:val="00E80B44"/>
    <w:rsid w:val="00E82DA7"/>
    <w:rsid w:val="00E82F9E"/>
    <w:rsid w:val="00E8392D"/>
    <w:rsid w:val="00E83A59"/>
    <w:rsid w:val="00E83C78"/>
    <w:rsid w:val="00E84D5F"/>
    <w:rsid w:val="00E86A25"/>
    <w:rsid w:val="00E8709B"/>
    <w:rsid w:val="00E87FFA"/>
    <w:rsid w:val="00E90E14"/>
    <w:rsid w:val="00E91739"/>
    <w:rsid w:val="00E93C47"/>
    <w:rsid w:val="00E93EF5"/>
    <w:rsid w:val="00E94459"/>
    <w:rsid w:val="00E944C3"/>
    <w:rsid w:val="00E94949"/>
    <w:rsid w:val="00E95890"/>
    <w:rsid w:val="00E96269"/>
    <w:rsid w:val="00E9630E"/>
    <w:rsid w:val="00E9757D"/>
    <w:rsid w:val="00E97C70"/>
    <w:rsid w:val="00EA1CC9"/>
    <w:rsid w:val="00EA2119"/>
    <w:rsid w:val="00EA221D"/>
    <w:rsid w:val="00EA358B"/>
    <w:rsid w:val="00EA445D"/>
    <w:rsid w:val="00EA51F2"/>
    <w:rsid w:val="00EA6353"/>
    <w:rsid w:val="00EA6A33"/>
    <w:rsid w:val="00EA6E3F"/>
    <w:rsid w:val="00EA6F4A"/>
    <w:rsid w:val="00EB03FB"/>
    <w:rsid w:val="00EB16A8"/>
    <w:rsid w:val="00EB188A"/>
    <w:rsid w:val="00EB2A80"/>
    <w:rsid w:val="00EB357F"/>
    <w:rsid w:val="00EB4FD7"/>
    <w:rsid w:val="00EB6176"/>
    <w:rsid w:val="00EB6A2D"/>
    <w:rsid w:val="00EB74B1"/>
    <w:rsid w:val="00EB7661"/>
    <w:rsid w:val="00EB79C6"/>
    <w:rsid w:val="00EC087A"/>
    <w:rsid w:val="00EC145D"/>
    <w:rsid w:val="00EC241C"/>
    <w:rsid w:val="00EC2C9B"/>
    <w:rsid w:val="00EC4327"/>
    <w:rsid w:val="00EC4A8F"/>
    <w:rsid w:val="00EC63B7"/>
    <w:rsid w:val="00EC6A8B"/>
    <w:rsid w:val="00EC7548"/>
    <w:rsid w:val="00EC7772"/>
    <w:rsid w:val="00EC77EE"/>
    <w:rsid w:val="00ED05C7"/>
    <w:rsid w:val="00ED0F83"/>
    <w:rsid w:val="00ED1F5D"/>
    <w:rsid w:val="00ED213E"/>
    <w:rsid w:val="00ED3356"/>
    <w:rsid w:val="00ED3A40"/>
    <w:rsid w:val="00ED4564"/>
    <w:rsid w:val="00ED45A1"/>
    <w:rsid w:val="00ED5389"/>
    <w:rsid w:val="00ED6191"/>
    <w:rsid w:val="00ED6B3E"/>
    <w:rsid w:val="00ED7EB4"/>
    <w:rsid w:val="00EE04DD"/>
    <w:rsid w:val="00EE2CF8"/>
    <w:rsid w:val="00EE2F91"/>
    <w:rsid w:val="00EE30E1"/>
    <w:rsid w:val="00EE4519"/>
    <w:rsid w:val="00EF0F23"/>
    <w:rsid w:val="00EF2AC2"/>
    <w:rsid w:val="00EF4872"/>
    <w:rsid w:val="00EF59CC"/>
    <w:rsid w:val="00EF70BD"/>
    <w:rsid w:val="00EF7A7A"/>
    <w:rsid w:val="00F00B13"/>
    <w:rsid w:val="00F00C35"/>
    <w:rsid w:val="00F00EDA"/>
    <w:rsid w:val="00F028FC"/>
    <w:rsid w:val="00F02DDA"/>
    <w:rsid w:val="00F03195"/>
    <w:rsid w:val="00F056AC"/>
    <w:rsid w:val="00F05B23"/>
    <w:rsid w:val="00F05DCC"/>
    <w:rsid w:val="00F06059"/>
    <w:rsid w:val="00F07EDA"/>
    <w:rsid w:val="00F11A42"/>
    <w:rsid w:val="00F120EE"/>
    <w:rsid w:val="00F121C1"/>
    <w:rsid w:val="00F1769A"/>
    <w:rsid w:val="00F17AF1"/>
    <w:rsid w:val="00F21B5B"/>
    <w:rsid w:val="00F2286E"/>
    <w:rsid w:val="00F22A92"/>
    <w:rsid w:val="00F22DAA"/>
    <w:rsid w:val="00F27D62"/>
    <w:rsid w:val="00F30D4F"/>
    <w:rsid w:val="00F3101E"/>
    <w:rsid w:val="00F318A0"/>
    <w:rsid w:val="00F3270A"/>
    <w:rsid w:val="00F333BF"/>
    <w:rsid w:val="00F339A5"/>
    <w:rsid w:val="00F34288"/>
    <w:rsid w:val="00F34A77"/>
    <w:rsid w:val="00F34EC1"/>
    <w:rsid w:val="00F355EC"/>
    <w:rsid w:val="00F35803"/>
    <w:rsid w:val="00F366CF"/>
    <w:rsid w:val="00F369AE"/>
    <w:rsid w:val="00F41935"/>
    <w:rsid w:val="00F4491F"/>
    <w:rsid w:val="00F44933"/>
    <w:rsid w:val="00F44FC7"/>
    <w:rsid w:val="00F458D8"/>
    <w:rsid w:val="00F47848"/>
    <w:rsid w:val="00F50B7A"/>
    <w:rsid w:val="00F50D94"/>
    <w:rsid w:val="00F52D79"/>
    <w:rsid w:val="00F52F9F"/>
    <w:rsid w:val="00F54007"/>
    <w:rsid w:val="00F54ACF"/>
    <w:rsid w:val="00F55640"/>
    <w:rsid w:val="00F57E6F"/>
    <w:rsid w:val="00F60A98"/>
    <w:rsid w:val="00F61D23"/>
    <w:rsid w:val="00F62819"/>
    <w:rsid w:val="00F6320F"/>
    <w:rsid w:val="00F64489"/>
    <w:rsid w:val="00F64551"/>
    <w:rsid w:val="00F67321"/>
    <w:rsid w:val="00F6799D"/>
    <w:rsid w:val="00F70163"/>
    <w:rsid w:val="00F7063C"/>
    <w:rsid w:val="00F71FD2"/>
    <w:rsid w:val="00F72B7E"/>
    <w:rsid w:val="00F73073"/>
    <w:rsid w:val="00F730FC"/>
    <w:rsid w:val="00F764B5"/>
    <w:rsid w:val="00F779B4"/>
    <w:rsid w:val="00F82459"/>
    <w:rsid w:val="00F847A1"/>
    <w:rsid w:val="00F90AEB"/>
    <w:rsid w:val="00F91324"/>
    <w:rsid w:val="00F91619"/>
    <w:rsid w:val="00F91888"/>
    <w:rsid w:val="00F91BCD"/>
    <w:rsid w:val="00F93205"/>
    <w:rsid w:val="00F94896"/>
    <w:rsid w:val="00F96835"/>
    <w:rsid w:val="00FA3E8B"/>
    <w:rsid w:val="00FA5BA4"/>
    <w:rsid w:val="00FA6455"/>
    <w:rsid w:val="00FA6C5A"/>
    <w:rsid w:val="00FA7178"/>
    <w:rsid w:val="00FB2352"/>
    <w:rsid w:val="00FB400F"/>
    <w:rsid w:val="00FB78B1"/>
    <w:rsid w:val="00FC0D76"/>
    <w:rsid w:val="00FC24CD"/>
    <w:rsid w:val="00FC3265"/>
    <w:rsid w:val="00FC3974"/>
    <w:rsid w:val="00FC6E7F"/>
    <w:rsid w:val="00FC765C"/>
    <w:rsid w:val="00FD0FC4"/>
    <w:rsid w:val="00FD1172"/>
    <w:rsid w:val="00FD3324"/>
    <w:rsid w:val="00FD44EA"/>
    <w:rsid w:val="00FD4E20"/>
    <w:rsid w:val="00FD536A"/>
    <w:rsid w:val="00FD638A"/>
    <w:rsid w:val="00FE225B"/>
    <w:rsid w:val="00FE48D0"/>
    <w:rsid w:val="00FE5446"/>
    <w:rsid w:val="00FE63AF"/>
    <w:rsid w:val="00FE699B"/>
    <w:rsid w:val="00FE6AAF"/>
    <w:rsid w:val="00FF035F"/>
    <w:rsid w:val="00FF4BF6"/>
    <w:rsid w:val="00FF5A36"/>
    <w:rsid w:val="00FF5C30"/>
    <w:rsid w:val="00FF619D"/>
    <w:rsid w:val="00FF6DC3"/>
    <w:rsid w:val="00FF6FC3"/>
    <w:rsid w:val="00FF79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0E4871"/>
  <w15:docId w15:val="{EAA4F2BD-3070-4D5E-BDE4-2221E56D2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ato" w:eastAsia="Times New Roman" w:hAnsi="Lato"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386"/>
    <w:pPr>
      <w:spacing w:after="200" w:line="312" w:lineRule="auto"/>
      <w:ind w:firstLine="709"/>
      <w:jc w:val="both"/>
    </w:pPr>
    <w:rPr>
      <w:rFonts w:ascii="Roboto" w:hAnsi="Roboto"/>
      <w:sz w:val="22"/>
    </w:rPr>
  </w:style>
  <w:style w:type="paragraph" w:styleId="Ttulo1">
    <w:name w:val="heading 1"/>
    <w:basedOn w:val="Normal"/>
    <w:next w:val="Ttulo2"/>
    <w:link w:val="Ttulo1Car"/>
    <w:uiPriority w:val="9"/>
    <w:qFormat/>
    <w:rsid w:val="00312084"/>
    <w:pPr>
      <w:numPr>
        <w:numId w:val="72"/>
      </w:numPr>
      <w:spacing w:before="2000" w:after="3000"/>
      <w:contextualSpacing/>
      <w:jc w:val="right"/>
      <w:outlineLvl w:val="0"/>
    </w:pPr>
    <w:rPr>
      <w:rFonts w:ascii="Lato" w:hAnsi="Lato"/>
      <w:smallCaps/>
      <w:spacing w:val="5"/>
      <w:sz w:val="56"/>
      <w:szCs w:val="36"/>
    </w:rPr>
  </w:style>
  <w:style w:type="paragraph" w:styleId="Ttulo2">
    <w:name w:val="heading 2"/>
    <w:basedOn w:val="Normal"/>
    <w:next w:val="EstiloPrimeralnea0cm"/>
    <w:link w:val="Ttulo2Car"/>
    <w:uiPriority w:val="9"/>
    <w:qFormat/>
    <w:rsid w:val="00F64489"/>
    <w:pPr>
      <w:keepNext/>
      <w:numPr>
        <w:ilvl w:val="1"/>
        <w:numId w:val="72"/>
      </w:numPr>
      <w:spacing w:before="800" w:after="400" w:line="271" w:lineRule="auto"/>
      <w:outlineLvl w:val="1"/>
    </w:pPr>
    <w:rPr>
      <w:rFonts w:ascii="Lato" w:hAnsi="Lato"/>
      <w:b/>
      <w:smallCaps/>
      <w:sz w:val="32"/>
      <w:szCs w:val="28"/>
    </w:rPr>
  </w:style>
  <w:style w:type="paragraph" w:styleId="Ttulo3">
    <w:name w:val="heading 3"/>
    <w:basedOn w:val="Ttulo2"/>
    <w:next w:val="EstiloPrimeralnea0cm"/>
    <w:link w:val="Ttulo3Car"/>
    <w:autoRedefine/>
    <w:uiPriority w:val="9"/>
    <w:qFormat/>
    <w:rsid w:val="00A26E4F"/>
    <w:pPr>
      <w:numPr>
        <w:ilvl w:val="3"/>
      </w:numPr>
      <w:spacing w:before="600" w:after="300"/>
      <w:outlineLvl w:val="2"/>
    </w:pPr>
    <w:rPr>
      <w:iCs/>
      <w:spacing w:val="5"/>
      <w:sz w:val="26"/>
      <w:szCs w:val="26"/>
    </w:rPr>
  </w:style>
  <w:style w:type="paragraph" w:styleId="Ttulo4">
    <w:name w:val="heading 4"/>
    <w:basedOn w:val="Ttulo3"/>
    <w:next w:val="EstiloPrimeralnea0cm"/>
    <w:link w:val="Ttulo4Car"/>
    <w:uiPriority w:val="9"/>
    <w:qFormat/>
    <w:rsid w:val="004B5070"/>
    <w:pPr>
      <w:numPr>
        <w:ilvl w:val="0"/>
        <w:numId w:val="0"/>
      </w:numPr>
      <w:spacing w:before="400"/>
      <w:outlineLvl w:val="3"/>
    </w:pPr>
    <w:rPr>
      <w:rFonts w:ascii="Frutiger Linotype" w:hAnsi="Frutiger Linotype"/>
      <w:bCs/>
      <w:smallCaps w:val="0"/>
      <w:sz w:val="24"/>
      <w:szCs w:val="24"/>
      <w:lang w:val="en-US" w:eastAsia="en-US" w:bidi="en-US"/>
    </w:rPr>
  </w:style>
  <w:style w:type="paragraph" w:styleId="Ttulo5">
    <w:name w:val="heading 5"/>
    <w:basedOn w:val="Ttulo4"/>
    <w:next w:val="Normal"/>
    <w:link w:val="Ttulo5Car"/>
    <w:uiPriority w:val="9"/>
    <w:qFormat/>
    <w:rsid w:val="00307C25"/>
    <w:pPr>
      <w:outlineLvl w:val="4"/>
    </w:pPr>
    <w:rPr>
      <w:rFonts w:ascii="Lato" w:hAnsi="Lato"/>
      <w:b w:val="0"/>
      <w:i/>
      <w:iCs w:val="0"/>
    </w:rPr>
  </w:style>
  <w:style w:type="paragraph" w:styleId="Ttulo6">
    <w:name w:val="heading 6"/>
    <w:basedOn w:val="Normal"/>
    <w:next w:val="Normal"/>
    <w:link w:val="Ttulo6Car"/>
    <w:uiPriority w:val="9"/>
    <w:qFormat/>
    <w:rsid w:val="0007768E"/>
    <w:pPr>
      <w:shd w:val="clear" w:color="auto" w:fill="FFFFFF"/>
      <w:spacing w:after="0" w:line="271" w:lineRule="auto"/>
      <w:outlineLvl w:val="5"/>
    </w:pPr>
    <w:rPr>
      <w:rFonts w:ascii="Lato" w:hAnsi="Lato"/>
      <w:b/>
      <w:bCs/>
      <w:color w:val="595959"/>
      <w:spacing w:val="5"/>
      <w:sz w:val="20"/>
    </w:rPr>
  </w:style>
  <w:style w:type="paragraph" w:styleId="Ttulo7">
    <w:name w:val="heading 7"/>
    <w:basedOn w:val="Normal"/>
    <w:next w:val="Normal"/>
    <w:link w:val="Ttulo7Car"/>
    <w:uiPriority w:val="9"/>
    <w:qFormat/>
    <w:rsid w:val="0007768E"/>
    <w:pPr>
      <w:spacing w:after="0"/>
      <w:outlineLvl w:val="6"/>
    </w:pPr>
    <w:rPr>
      <w:rFonts w:ascii="Lato" w:hAnsi="Lato"/>
      <w:b/>
      <w:bCs/>
      <w:i/>
      <w:iCs/>
      <w:color w:val="5A5A5A"/>
      <w:sz w:val="20"/>
    </w:rPr>
  </w:style>
  <w:style w:type="paragraph" w:styleId="Ttulo8">
    <w:name w:val="heading 8"/>
    <w:basedOn w:val="Normal"/>
    <w:next w:val="Normal"/>
    <w:link w:val="Ttulo8Car"/>
    <w:uiPriority w:val="9"/>
    <w:qFormat/>
    <w:rsid w:val="0007768E"/>
    <w:pPr>
      <w:spacing w:after="0"/>
      <w:outlineLvl w:val="7"/>
    </w:pPr>
    <w:rPr>
      <w:rFonts w:ascii="Lato" w:hAnsi="Lato"/>
      <w:b/>
      <w:bCs/>
      <w:color w:val="7F7F7F"/>
      <w:sz w:val="20"/>
    </w:rPr>
  </w:style>
  <w:style w:type="paragraph" w:styleId="Ttulo9">
    <w:name w:val="heading 9"/>
    <w:basedOn w:val="Normal"/>
    <w:next w:val="Normal"/>
    <w:link w:val="Ttulo9Car"/>
    <w:uiPriority w:val="9"/>
    <w:qFormat/>
    <w:rsid w:val="0007768E"/>
    <w:pPr>
      <w:spacing w:after="0" w:line="271" w:lineRule="auto"/>
      <w:outlineLvl w:val="8"/>
    </w:pPr>
    <w:rPr>
      <w:rFonts w:ascii="Lato" w:hAnsi="Lato"/>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12084"/>
    <w:rPr>
      <w:smallCaps/>
      <w:spacing w:val="5"/>
      <w:sz w:val="56"/>
      <w:szCs w:val="36"/>
    </w:rPr>
  </w:style>
  <w:style w:type="paragraph" w:customStyle="1" w:styleId="EstiloPrimeralnea0cm">
    <w:name w:val="Estilo Primera línea:  0 cm"/>
    <w:basedOn w:val="Normal"/>
    <w:next w:val="Normal"/>
    <w:qFormat/>
    <w:rsid w:val="00700789"/>
    <w:pPr>
      <w:ind w:firstLine="0"/>
    </w:pPr>
  </w:style>
  <w:style w:type="character" w:customStyle="1" w:styleId="Ttulo2Car">
    <w:name w:val="Título 2 Car"/>
    <w:link w:val="Ttulo2"/>
    <w:uiPriority w:val="9"/>
    <w:rsid w:val="00312084"/>
    <w:rPr>
      <w:b/>
      <w:smallCaps/>
      <w:sz w:val="32"/>
      <w:szCs w:val="28"/>
    </w:rPr>
  </w:style>
  <w:style w:type="character" w:customStyle="1" w:styleId="Ttulo3Car">
    <w:name w:val="Título 3 Car"/>
    <w:link w:val="Ttulo3"/>
    <w:uiPriority w:val="9"/>
    <w:rsid w:val="00A26E4F"/>
    <w:rPr>
      <w:b/>
      <w:iCs/>
      <w:smallCaps/>
      <w:spacing w:val="5"/>
      <w:sz w:val="26"/>
      <w:szCs w:val="26"/>
    </w:rPr>
  </w:style>
  <w:style w:type="character" w:customStyle="1" w:styleId="Ttulo4Car">
    <w:name w:val="Título 4 Car"/>
    <w:link w:val="Ttulo4"/>
    <w:uiPriority w:val="9"/>
    <w:rsid w:val="004B5070"/>
    <w:rPr>
      <w:rFonts w:ascii="Frutiger Linotype" w:hAnsi="Frutiger Linotype"/>
      <w:b/>
      <w:bCs/>
      <w:iCs/>
      <w:spacing w:val="5"/>
      <w:sz w:val="24"/>
      <w:szCs w:val="24"/>
      <w:lang w:val="en-US" w:eastAsia="en-US" w:bidi="en-US"/>
    </w:rPr>
  </w:style>
  <w:style w:type="character" w:customStyle="1" w:styleId="Ttulo5Car">
    <w:name w:val="Título 5 Car"/>
    <w:link w:val="Ttulo5"/>
    <w:uiPriority w:val="9"/>
    <w:rsid w:val="00307C25"/>
    <w:rPr>
      <w:bCs/>
      <w:i/>
      <w:spacing w:val="5"/>
      <w:sz w:val="24"/>
      <w:szCs w:val="24"/>
      <w:lang w:val="en-US" w:eastAsia="en-US" w:bidi="en-US"/>
    </w:rPr>
  </w:style>
  <w:style w:type="character" w:customStyle="1" w:styleId="Ttulo6Car">
    <w:name w:val="Título 6 Car"/>
    <w:link w:val="Ttulo6"/>
    <w:uiPriority w:val="9"/>
    <w:rsid w:val="0007768E"/>
    <w:rPr>
      <w:b/>
      <w:bCs/>
      <w:color w:val="595959"/>
      <w:spacing w:val="5"/>
      <w:shd w:val="clear" w:color="auto" w:fill="FFFFFF"/>
    </w:rPr>
  </w:style>
  <w:style w:type="character" w:customStyle="1" w:styleId="Ttulo7Car">
    <w:name w:val="Título 7 Car"/>
    <w:link w:val="Ttulo7"/>
    <w:uiPriority w:val="9"/>
    <w:rsid w:val="0007768E"/>
    <w:rPr>
      <w:b/>
      <w:bCs/>
      <w:i/>
      <w:iCs/>
      <w:color w:val="5A5A5A"/>
      <w:sz w:val="20"/>
      <w:szCs w:val="20"/>
    </w:rPr>
  </w:style>
  <w:style w:type="character" w:customStyle="1" w:styleId="Ttulo8Car">
    <w:name w:val="Título 8 Car"/>
    <w:link w:val="Ttulo8"/>
    <w:uiPriority w:val="9"/>
    <w:rsid w:val="0007768E"/>
    <w:rPr>
      <w:b/>
      <w:bCs/>
      <w:color w:val="7F7F7F"/>
      <w:sz w:val="20"/>
      <w:szCs w:val="20"/>
    </w:rPr>
  </w:style>
  <w:style w:type="character" w:customStyle="1" w:styleId="Ttulo9Car">
    <w:name w:val="Título 9 Car"/>
    <w:link w:val="Ttulo9"/>
    <w:uiPriority w:val="9"/>
    <w:rsid w:val="0007768E"/>
    <w:rPr>
      <w:b/>
      <w:bCs/>
      <w:i/>
      <w:iCs/>
      <w:color w:val="7F7F7F"/>
      <w:sz w:val="18"/>
      <w:szCs w:val="18"/>
    </w:rPr>
  </w:style>
  <w:style w:type="table" w:styleId="Tablaconcuadrcula">
    <w:name w:val="Table Grid"/>
    <w:basedOn w:val="Tablanormal"/>
    <w:uiPriority w:val="39"/>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Textonotapie">
    <w:name w:val="footnote text"/>
    <w:basedOn w:val="Normal"/>
    <w:link w:val="TextonotapieCar"/>
    <w:semiHidden/>
    <w:rsid w:val="00F64489"/>
    <w:pPr>
      <w:spacing w:after="0" w:line="240" w:lineRule="auto"/>
      <w:ind w:firstLine="0"/>
      <w:jc w:val="left"/>
    </w:pPr>
    <w:rPr>
      <w:rFonts w:ascii="Lato" w:eastAsia="MS Mincho" w:hAnsi="Lato"/>
      <w:sz w:val="16"/>
      <w:lang w:eastAsia="ja-JP"/>
    </w:rPr>
  </w:style>
  <w:style w:type="character" w:styleId="Refdenotaalpie">
    <w:name w:val="footnote reference"/>
    <w:semiHidden/>
    <w:rsid w:val="00374D0B"/>
    <w:rPr>
      <w:vertAlign w:val="superscript"/>
    </w:rPr>
  </w:style>
  <w:style w:type="paragraph" w:styleId="Descripcin">
    <w:name w:val="caption"/>
    <w:basedOn w:val="Normal"/>
    <w:next w:val="Normal"/>
    <w:autoRedefine/>
    <w:uiPriority w:val="35"/>
    <w:qFormat/>
    <w:rsid w:val="00C302FC"/>
    <w:pPr>
      <w:ind w:firstLine="0"/>
    </w:pPr>
    <w:rPr>
      <w:rFonts w:eastAsia="MS Mincho"/>
      <w:bCs/>
      <w:szCs w:val="16"/>
    </w:rPr>
  </w:style>
  <w:style w:type="paragraph" w:styleId="Ttulo">
    <w:name w:val="Title"/>
    <w:basedOn w:val="Normal"/>
    <w:next w:val="Normal"/>
    <w:link w:val="TtuloCar"/>
    <w:uiPriority w:val="10"/>
    <w:qFormat/>
    <w:rsid w:val="00194B61"/>
    <w:pPr>
      <w:spacing w:after="300" w:line="240" w:lineRule="auto"/>
      <w:contextualSpacing/>
    </w:pPr>
    <w:rPr>
      <w:rFonts w:ascii="Lato" w:hAnsi="Lato"/>
      <w:smallCaps/>
      <w:sz w:val="52"/>
      <w:szCs w:val="52"/>
    </w:rPr>
  </w:style>
  <w:style w:type="character" w:customStyle="1" w:styleId="TtuloCar">
    <w:name w:val="Título Car"/>
    <w:link w:val="Ttulo"/>
    <w:uiPriority w:val="10"/>
    <w:rsid w:val="00194B61"/>
    <w:rPr>
      <w:smallCaps/>
      <w:sz w:val="52"/>
      <w:szCs w:val="52"/>
    </w:rPr>
  </w:style>
  <w:style w:type="paragraph" w:styleId="Subttulo">
    <w:name w:val="Subtitle"/>
    <w:basedOn w:val="Normal"/>
    <w:next w:val="Normal"/>
    <w:link w:val="SubttuloCar"/>
    <w:uiPriority w:val="11"/>
    <w:qFormat/>
    <w:rsid w:val="0007768E"/>
    <w:rPr>
      <w:rFonts w:ascii="Lato" w:hAnsi="Lato"/>
      <w:i/>
      <w:iCs/>
      <w:smallCaps/>
      <w:spacing w:val="10"/>
      <w:sz w:val="28"/>
      <w:szCs w:val="28"/>
    </w:rPr>
  </w:style>
  <w:style w:type="character" w:customStyle="1" w:styleId="SubttuloCar">
    <w:name w:val="Subtítulo Car"/>
    <w:link w:val="Subttulo"/>
    <w:uiPriority w:val="11"/>
    <w:rsid w:val="0007768E"/>
    <w:rPr>
      <w:i/>
      <w:iCs/>
      <w:smallCaps/>
      <w:spacing w:val="10"/>
      <w:sz w:val="28"/>
      <w:szCs w:val="28"/>
    </w:rPr>
  </w:style>
  <w:style w:type="character" w:styleId="Textoennegrita">
    <w:name w:val="Strong"/>
    <w:uiPriority w:val="22"/>
    <w:qFormat/>
    <w:rsid w:val="0007768E"/>
    <w:rPr>
      <w:b/>
      <w:bCs/>
    </w:rPr>
  </w:style>
  <w:style w:type="character" w:styleId="nf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Fuentedeprrafopredeter"/>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rFonts w:ascii="Lato" w:hAnsi="Lato"/>
      <w:i/>
      <w:iCs/>
      <w:sz w:val="20"/>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rFonts w:ascii="Lato" w:hAnsi="Lato"/>
      <w:i/>
      <w:iCs/>
      <w:sz w:val="20"/>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Nmerodepgina">
    <w:name w:val="page number"/>
    <w:uiPriority w:val="99"/>
    <w:rsid w:val="00846FF8"/>
    <w:rPr>
      <w:rFonts w:cs="Times New Roman"/>
    </w:rPr>
  </w:style>
  <w:style w:type="paragraph" w:customStyle="1" w:styleId="TtulodeTDC1">
    <w:name w:val="Título de TDC1"/>
    <w:basedOn w:val="Ttulo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styleId="Textodelmarcadordeposicin">
    <w:name w:val="Placeholder Text"/>
    <w:uiPriority w:val="99"/>
    <w:semiHidden/>
    <w:rsid w:val="003C6CFD"/>
    <w:rPr>
      <w:color w:val="808080"/>
    </w:rPr>
  </w:style>
  <w:style w:type="paragraph" w:styleId="Listaconvietas2">
    <w:name w:val="List Bullet 2"/>
    <w:basedOn w:val="Normal"/>
    <w:rsid w:val="0032539D"/>
    <w:pPr>
      <w:numPr>
        <w:numId w:val="1"/>
      </w:numPr>
    </w:pPr>
  </w:style>
  <w:style w:type="paragraph" w:styleId="Encabezado">
    <w:name w:val="header"/>
    <w:basedOn w:val="Normal"/>
    <w:link w:val="EncabezadoCar"/>
    <w:uiPriority w:val="99"/>
    <w:rsid w:val="00A916A3"/>
    <w:pPr>
      <w:tabs>
        <w:tab w:val="center" w:pos="4252"/>
        <w:tab w:val="right" w:pos="8504"/>
      </w:tabs>
    </w:pPr>
    <w:rPr>
      <w:sz w:val="20"/>
    </w:rPr>
  </w:style>
  <w:style w:type="character" w:customStyle="1" w:styleId="EncabezadoCar">
    <w:name w:val="Encabezado Car"/>
    <w:link w:val="Encabezado"/>
    <w:uiPriority w:val="99"/>
    <w:rsid w:val="00A916A3"/>
    <w:rPr>
      <w:rFonts w:ascii="Roboto" w:hAnsi="Roboto"/>
    </w:rPr>
  </w:style>
  <w:style w:type="paragraph" w:styleId="Piedepgina">
    <w:name w:val="footer"/>
    <w:basedOn w:val="Normal"/>
    <w:link w:val="PiedepginaCar"/>
    <w:uiPriority w:val="99"/>
    <w:rsid w:val="00381B46"/>
    <w:pPr>
      <w:tabs>
        <w:tab w:val="center" w:pos="4252"/>
        <w:tab w:val="right" w:pos="8504"/>
      </w:tabs>
    </w:pPr>
    <w:rPr>
      <w:rFonts w:ascii="Lato" w:hAnsi="Lato"/>
      <w:sz w:val="20"/>
      <w:szCs w:val="22"/>
      <w:lang w:val="en-US" w:eastAsia="en-US" w:bidi="en-US"/>
    </w:rPr>
  </w:style>
  <w:style w:type="character" w:customStyle="1" w:styleId="PiedepginaCar">
    <w:name w:val="Pie de página Car"/>
    <w:link w:val="Piedepgina"/>
    <w:uiPriority w:val="99"/>
    <w:rsid w:val="00381B46"/>
    <w:rPr>
      <w:szCs w:val="22"/>
      <w:lang w:val="en-US" w:eastAsia="en-US" w:bidi="en-US"/>
    </w:rPr>
  </w:style>
  <w:style w:type="paragraph" w:styleId="Mapadeldocumento">
    <w:name w:val="Document Map"/>
    <w:basedOn w:val="Normal"/>
    <w:link w:val="MapadeldocumentoCar"/>
    <w:rsid w:val="005D7AC8"/>
    <w:rPr>
      <w:sz w:val="20"/>
      <w:szCs w:val="16"/>
    </w:rPr>
  </w:style>
  <w:style w:type="character" w:customStyle="1" w:styleId="MapadeldocumentoCar">
    <w:name w:val="Mapa del documento Car"/>
    <w:link w:val="Mapadeldocumento"/>
    <w:rsid w:val="005D7AC8"/>
    <w:rPr>
      <w:rFonts w:ascii="Roboto" w:hAnsi="Roboto" w:cs="Tahoma"/>
      <w:szCs w:val="16"/>
    </w:rPr>
  </w:style>
  <w:style w:type="character" w:styleId="Hipervnculo">
    <w:name w:val="Hyperlink"/>
    <w:uiPriority w:val="99"/>
    <w:rsid w:val="005D7AC8"/>
    <w:rPr>
      <w:rFonts w:ascii="Roboto" w:hAnsi="Roboto"/>
      <w:color w:val="000000"/>
      <w:u w:val="none"/>
    </w:rPr>
  </w:style>
  <w:style w:type="character" w:styleId="Hipervnculovisitado">
    <w:name w:val="FollowedHyperlink"/>
    <w:uiPriority w:val="99"/>
    <w:rsid w:val="005D7AC8"/>
    <w:rPr>
      <w:rFonts w:ascii="Roboto" w:hAnsi="Roboto"/>
      <w:color w:val="244061"/>
      <w:u w:val="none"/>
    </w:rPr>
  </w:style>
  <w:style w:type="paragraph" w:styleId="Sinespaciado">
    <w:name w:val="No Spacing"/>
    <w:uiPriority w:val="1"/>
    <w:qFormat/>
    <w:rsid w:val="00FE6AAF"/>
    <w:pPr>
      <w:ind w:firstLine="709"/>
      <w:jc w:val="both"/>
    </w:pPr>
    <w:rPr>
      <w:szCs w:val="22"/>
      <w:lang w:val="en-US" w:eastAsia="en-US" w:bidi="en-US"/>
    </w:rPr>
  </w:style>
  <w:style w:type="character" w:styleId="Referenciasutil">
    <w:name w:val="Subtle Reference"/>
    <w:uiPriority w:val="31"/>
    <w:qFormat/>
    <w:rsid w:val="00CA074A"/>
    <w:rPr>
      <w:smallCaps/>
      <w:color w:val="C0504D"/>
      <w:u w:val="single"/>
    </w:rPr>
  </w:style>
  <w:style w:type="character" w:styleId="Referenciaintensa">
    <w:name w:val="Intense Reference"/>
    <w:uiPriority w:val="32"/>
    <w:qFormat/>
    <w:rsid w:val="00CA074A"/>
    <w:rPr>
      <w:b/>
      <w:bCs/>
      <w:smallCaps/>
      <w:color w:val="C0504D"/>
      <w:spacing w:val="5"/>
      <w:u w:val="single"/>
    </w:rPr>
  </w:style>
  <w:style w:type="paragraph" w:styleId="Cita">
    <w:name w:val="Quote"/>
    <w:basedOn w:val="Normal"/>
    <w:next w:val="Normal"/>
    <w:link w:val="CitaCar1"/>
    <w:uiPriority w:val="29"/>
    <w:qFormat/>
    <w:rsid w:val="00A57BFD"/>
    <w:rPr>
      <w:rFonts w:ascii="Lato" w:hAnsi="Lato"/>
      <w:i/>
      <w:iCs/>
      <w:color w:val="000000"/>
      <w:sz w:val="20"/>
      <w:szCs w:val="22"/>
      <w:lang w:val="en-US" w:eastAsia="en-US" w:bidi="en-US"/>
    </w:rPr>
  </w:style>
  <w:style w:type="character" w:customStyle="1" w:styleId="CitaCar1">
    <w:name w:val="Cita Car1"/>
    <w:link w:val="Cita"/>
    <w:uiPriority w:val="29"/>
    <w:rsid w:val="00A57BFD"/>
    <w:rPr>
      <w:i/>
      <w:iCs/>
      <w:color w:val="000000"/>
      <w:szCs w:val="22"/>
      <w:lang w:val="en-US" w:eastAsia="en-US" w:bidi="en-US"/>
    </w:rPr>
  </w:style>
  <w:style w:type="character" w:styleId="Refdecomentario">
    <w:name w:val="annotation reference"/>
    <w:rsid w:val="00EB357F"/>
    <w:rPr>
      <w:sz w:val="16"/>
      <w:szCs w:val="16"/>
    </w:rPr>
  </w:style>
  <w:style w:type="paragraph" w:styleId="Textocomentario">
    <w:name w:val="annotation text"/>
    <w:basedOn w:val="Normal"/>
    <w:link w:val="TextocomentarioCar"/>
    <w:rsid w:val="00EB357F"/>
    <w:rPr>
      <w:rFonts w:ascii="Lato" w:hAnsi="Lato"/>
      <w:sz w:val="20"/>
      <w:lang w:val="en-US" w:eastAsia="en-US" w:bidi="en-US"/>
    </w:rPr>
  </w:style>
  <w:style w:type="character" w:customStyle="1" w:styleId="TextocomentarioCar">
    <w:name w:val="Texto comentario Car"/>
    <w:link w:val="Textocomentario"/>
    <w:rsid w:val="00EB357F"/>
    <w:rPr>
      <w:lang w:val="en-US" w:eastAsia="en-US" w:bidi="en-US"/>
    </w:rPr>
  </w:style>
  <w:style w:type="paragraph" w:styleId="Asuntodelcomentario">
    <w:name w:val="annotation subject"/>
    <w:basedOn w:val="Textocomentario"/>
    <w:next w:val="Textocomentario"/>
    <w:link w:val="AsuntodelcomentarioCar"/>
    <w:rsid w:val="00EB357F"/>
    <w:rPr>
      <w:b/>
      <w:bCs/>
    </w:rPr>
  </w:style>
  <w:style w:type="character" w:customStyle="1" w:styleId="AsuntodelcomentarioCar">
    <w:name w:val="Asunto del comentario Car"/>
    <w:link w:val="Asuntodelcomentario"/>
    <w:rsid w:val="00EB357F"/>
    <w:rPr>
      <w:b/>
      <w:bCs/>
      <w:lang w:val="en-US" w:eastAsia="en-US" w:bidi="en-US"/>
    </w:rPr>
  </w:style>
  <w:style w:type="paragraph" w:styleId="Textodeglobo">
    <w:name w:val="Balloon Text"/>
    <w:basedOn w:val="Normal"/>
    <w:link w:val="TextodegloboCar"/>
    <w:rsid w:val="00194B61"/>
    <w:pPr>
      <w:spacing w:after="0" w:line="240" w:lineRule="auto"/>
    </w:pPr>
    <w:rPr>
      <w:sz w:val="16"/>
      <w:szCs w:val="16"/>
    </w:rPr>
  </w:style>
  <w:style w:type="character" w:customStyle="1" w:styleId="TextodegloboCar">
    <w:name w:val="Texto de globo Car"/>
    <w:link w:val="Textodeglobo"/>
    <w:rsid w:val="00194B61"/>
    <w:rPr>
      <w:rFonts w:ascii="Roboto" w:hAnsi="Roboto" w:cs="Tahoma"/>
      <w:sz w:val="16"/>
      <w:szCs w:val="16"/>
    </w:rPr>
  </w:style>
  <w:style w:type="paragraph" w:styleId="Revisin">
    <w:name w:val="Revision"/>
    <w:hidden/>
    <w:uiPriority w:val="99"/>
    <w:semiHidden/>
    <w:rsid w:val="00073CD7"/>
    <w:rPr>
      <w:rFonts w:ascii="Minion Pro" w:hAnsi="Minion Pro"/>
      <w:sz w:val="22"/>
      <w:szCs w:val="22"/>
      <w:lang w:val="en-US" w:eastAsia="en-US" w:bidi="en-US"/>
    </w:rPr>
  </w:style>
  <w:style w:type="paragraph" w:styleId="Listaconvietas">
    <w:name w:val="List Bullet"/>
    <w:basedOn w:val="Normal"/>
    <w:rsid w:val="00815C34"/>
    <w:pPr>
      <w:numPr>
        <w:numId w:val="5"/>
      </w:numPr>
      <w:contextualSpacing/>
    </w:pPr>
  </w:style>
  <w:style w:type="table" w:styleId="Listamedia2-nfasis1">
    <w:name w:val="Medium List 2 Accent 1"/>
    <w:basedOn w:val="Tabla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132804"/>
    <w:pPr>
      <w:numPr>
        <w:numId w:val="9"/>
      </w:numPr>
    </w:pPr>
  </w:style>
  <w:style w:type="paragraph" w:styleId="Listaconvietas3">
    <w:name w:val="List Bullet 3"/>
    <w:basedOn w:val="Normal"/>
    <w:rsid w:val="009A6F19"/>
    <w:pPr>
      <w:numPr>
        <w:numId w:val="6"/>
      </w:numPr>
      <w:contextualSpacing/>
    </w:pPr>
  </w:style>
  <w:style w:type="paragraph" w:styleId="Listaconvietas4">
    <w:name w:val="List Bullet 4"/>
    <w:basedOn w:val="Normal"/>
    <w:rsid w:val="009A6F19"/>
    <w:pPr>
      <w:numPr>
        <w:numId w:val="7"/>
      </w:numPr>
      <w:contextualSpacing/>
    </w:pPr>
  </w:style>
  <w:style w:type="paragraph" w:styleId="Listaconvietas5">
    <w:name w:val="List Bullet 5"/>
    <w:basedOn w:val="Normal"/>
    <w:rsid w:val="009A6F19"/>
    <w:pPr>
      <w:numPr>
        <w:numId w:val="8"/>
      </w:numPr>
      <w:contextualSpacing/>
    </w:pPr>
  </w:style>
  <w:style w:type="paragraph" w:customStyle="1" w:styleId="msonormal0">
    <w:name w:val="msonormal"/>
    <w:basedOn w:val="Normal"/>
    <w:rsid w:val="003C6CFD"/>
    <w:pPr>
      <w:spacing w:before="100" w:beforeAutospacing="1" w:after="100" w:afterAutospacing="1" w:line="240" w:lineRule="auto"/>
      <w:ind w:firstLine="0"/>
      <w:jc w:val="left"/>
    </w:pPr>
    <w:rPr>
      <w:rFonts w:ascii="Times New Roman" w:hAnsi="Times New Roman"/>
      <w:sz w:val="24"/>
      <w:szCs w:val="24"/>
    </w:r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a">
    <w:name w:val="List"/>
    <w:basedOn w:val="Normal"/>
    <w:rsid w:val="006019BF"/>
    <w:pPr>
      <w:ind w:left="283" w:hanging="283"/>
      <w:contextualSpacing/>
    </w:pPr>
  </w:style>
  <w:style w:type="paragraph" w:styleId="Textonotaalfinal">
    <w:name w:val="endnote text"/>
    <w:basedOn w:val="Normal"/>
    <w:link w:val="TextonotaalfinalCar"/>
    <w:rsid w:val="006019BF"/>
    <w:rPr>
      <w:rFonts w:ascii="Minion Pro" w:hAnsi="Minion Pro"/>
      <w:sz w:val="20"/>
      <w:lang w:val="en-US" w:eastAsia="en-US" w:bidi="en-US"/>
    </w:rPr>
  </w:style>
  <w:style w:type="character" w:customStyle="1" w:styleId="TextonotaalfinalCar">
    <w:name w:val="Texto nota al final Car"/>
    <w:link w:val="Textonotaalfinal"/>
    <w:rsid w:val="006019BF"/>
    <w:rPr>
      <w:rFonts w:ascii="Minion Pro" w:hAnsi="Minion Pro"/>
      <w:lang w:val="en-US" w:eastAsia="en-US" w:bidi="en-US"/>
    </w:rPr>
  </w:style>
  <w:style w:type="character" w:styleId="Refdenotaalfinal">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aconnmeros">
    <w:name w:val="List Number"/>
    <w:basedOn w:val="Normal"/>
    <w:link w:val="ListaconnmerosCar"/>
    <w:qFormat/>
    <w:rsid w:val="006019BF"/>
    <w:pPr>
      <w:tabs>
        <w:tab w:val="num" w:pos="360"/>
      </w:tabs>
      <w:ind w:left="360" w:hanging="360"/>
      <w:contextualSpacing/>
    </w:pPr>
    <w:rPr>
      <w:rFonts w:ascii="Minion Pro" w:hAnsi="Minion Pro"/>
      <w:szCs w:val="22"/>
      <w:lang w:val="en-US" w:eastAsia="en-US" w:bidi="en-US"/>
    </w:r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aconnmeros"/>
    <w:qFormat/>
    <w:rsid w:val="00D341F5"/>
    <w:pPr>
      <w:numPr>
        <w:numId w:val="4"/>
      </w:numPr>
      <w:ind w:left="357" w:hanging="357"/>
      <w:contextualSpacing w:val="0"/>
    </w:pPr>
  </w:style>
  <w:style w:type="character" w:customStyle="1" w:styleId="ListaconnmerosCar">
    <w:name w:val="Lista con números Car"/>
    <w:link w:val="Listaconnmeros"/>
    <w:rsid w:val="00D341F5"/>
    <w:rPr>
      <w:rFonts w:ascii="Minion Pro" w:hAnsi="Minion Pro"/>
      <w:sz w:val="22"/>
      <w:szCs w:val="22"/>
      <w:lang w:val="en-US" w:eastAsia="en-US" w:bidi="en-US"/>
    </w:rPr>
  </w:style>
  <w:style w:type="paragraph" w:customStyle="1" w:styleId="Cabezas">
    <w:name w:val="Cabezas"/>
    <w:basedOn w:val="Ttulo1"/>
    <w:next w:val="EstiloPrimeralnea0cm"/>
    <w:link w:val="CabezasCar"/>
    <w:qFormat/>
    <w:rsid w:val="000C3C26"/>
    <w:pPr>
      <w:numPr>
        <w:numId w:val="0"/>
      </w:numPr>
      <w:spacing w:before="400" w:after="800"/>
      <w:ind w:left="357"/>
      <w:jc w:val="both"/>
    </w:pPr>
  </w:style>
  <w:style w:type="paragraph" w:styleId="TD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smallCaps/>
      <w:spacing w:val="5"/>
      <w:sz w:val="56"/>
      <w:szCs w:val="36"/>
    </w:rPr>
  </w:style>
  <w:style w:type="paragraph" w:styleId="Tabladeilustraciones">
    <w:name w:val="table of figures"/>
    <w:basedOn w:val="Normal"/>
    <w:next w:val="Normal"/>
    <w:uiPriority w:val="99"/>
    <w:rsid w:val="00E80B44"/>
  </w:style>
  <w:style w:type="paragraph" w:styleId="TDC2">
    <w:name w:val="toc 2"/>
    <w:basedOn w:val="Normal"/>
    <w:next w:val="Normal"/>
    <w:autoRedefine/>
    <w:uiPriority w:val="39"/>
    <w:qFormat/>
    <w:rsid w:val="005D7AC8"/>
    <w:pPr>
      <w:spacing w:after="0"/>
      <w:ind w:left="220"/>
      <w:jc w:val="left"/>
    </w:pPr>
    <w:rPr>
      <w:rFonts w:ascii="Lato" w:hAnsi="Lato" w:cs="Calibri"/>
      <w:smallCaps/>
    </w:rPr>
  </w:style>
  <w:style w:type="paragraph" w:styleId="TDC3">
    <w:name w:val="toc 3"/>
    <w:basedOn w:val="TDC2"/>
    <w:next w:val="Normal"/>
    <w:autoRedefine/>
    <w:uiPriority w:val="39"/>
    <w:qFormat/>
    <w:rsid w:val="00E80B44"/>
    <w:pPr>
      <w:ind w:left="440"/>
    </w:pPr>
    <w:rPr>
      <w:i/>
      <w:iCs/>
      <w:smallCaps w:val="0"/>
    </w:rPr>
  </w:style>
  <w:style w:type="paragraph" w:styleId="TD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D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D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D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D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D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Textoindependiente">
    <w:name w:val="Body Text"/>
    <w:basedOn w:val="Normal"/>
    <w:link w:val="TextoindependienteCar"/>
    <w:rsid w:val="00194B61"/>
    <w:pPr>
      <w:spacing w:after="0" w:line="240" w:lineRule="auto"/>
      <w:ind w:firstLine="0"/>
    </w:pPr>
    <w:rPr>
      <w:b/>
      <w:bCs/>
      <w:sz w:val="24"/>
      <w:szCs w:val="24"/>
    </w:rPr>
  </w:style>
  <w:style w:type="character" w:customStyle="1" w:styleId="TextoindependienteCar">
    <w:name w:val="Texto independiente Car"/>
    <w:link w:val="Textoindependiente"/>
    <w:rsid w:val="00194B61"/>
    <w:rPr>
      <w:rFonts w:ascii="Roboto" w:hAnsi="Roboto"/>
      <w:b/>
      <w:bCs/>
      <w:sz w:val="24"/>
      <w:szCs w:val="24"/>
    </w:rPr>
  </w:style>
  <w:style w:type="paragraph" w:customStyle="1" w:styleId="Anexos">
    <w:name w:val="Anexos"/>
    <w:basedOn w:val="Ttulo1"/>
    <w:qFormat/>
    <w:rsid w:val="001743AB"/>
    <w:pPr>
      <w:numPr>
        <w:numId w:val="11"/>
      </w:numPr>
    </w:pPr>
  </w:style>
  <w:style w:type="paragraph" w:customStyle="1" w:styleId="AnexoA">
    <w:name w:val="Anexo A"/>
    <w:basedOn w:val="Ttulo2"/>
    <w:link w:val="AnexoACar"/>
    <w:rsid w:val="00566695"/>
    <w:pPr>
      <w:numPr>
        <w:ilvl w:val="0"/>
        <w:numId w:val="12"/>
      </w:numPr>
    </w:pPr>
  </w:style>
  <w:style w:type="paragraph" w:styleId="Prrafodelista">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rPr>
  </w:style>
  <w:style w:type="character" w:customStyle="1" w:styleId="TextonotapieCar">
    <w:name w:val="Texto nota pie Car"/>
    <w:link w:val="Textonotapie"/>
    <w:semiHidden/>
    <w:rsid w:val="00707605"/>
    <w:rPr>
      <w:rFonts w:eastAsia="MS Mincho"/>
      <w:sz w:val="16"/>
      <w:lang w:eastAsia="ja-JP"/>
    </w:rPr>
  </w:style>
  <w:style w:type="paragraph" w:styleId="HTMLconformatoprevio">
    <w:name w:val="HTML Preformatted"/>
    <w:basedOn w:val="Normal"/>
    <w:link w:val="HTMLconformatoprevioCar"/>
    <w:uiPriority w:val="99"/>
    <w:unhideWhenUsed/>
    <w:rsid w:val="00F3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sz w:val="20"/>
    </w:rPr>
  </w:style>
  <w:style w:type="character" w:customStyle="1" w:styleId="HTMLconformatoprevioCar">
    <w:name w:val="HTML con formato previo Car"/>
    <w:link w:val="HTMLconformatoprevio"/>
    <w:uiPriority w:val="99"/>
    <w:rsid w:val="00F318A0"/>
    <w:rPr>
      <w:rFonts w:ascii="Courier New" w:hAnsi="Courier New" w:cs="Courier New"/>
    </w:rPr>
  </w:style>
  <w:style w:type="character" w:customStyle="1" w:styleId="s2">
    <w:name w:val="s2"/>
    <w:rsid w:val="00F318A0"/>
  </w:style>
  <w:style w:type="character" w:customStyle="1" w:styleId="Mencinsinresolver1">
    <w:name w:val="Mención sin resolver1"/>
    <w:uiPriority w:val="99"/>
    <w:semiHidden/>
    <w:unhideWhenUsed/>
    <w:rsid w:val="00F318A0"/>
    <w:rPr>
      <w:color w:val="605E5C"/>
      <w:shd w:val="clear" w:color="auto" w:fill="E1DFDD"/>
    </w:rPr>
  </w:style>
  <w:style w:type="character" w:customStyle="1" w:styleId="c1">
    <w:name w:val="c1"/>
    <w:rsid w:val="00B12E8F"/>
  </w:style>
  <w:style w:type="character" w:customStyle="1" w:styleId="k">
    <w:name w:val="k"/>
    <w:rsid w:val="00B12E8F"/>
  </w:style>
  <w:style w:type="character" w:customStyle="1" w:styleId="p">
    <w:name w:val="p"/>
    <w:rsid w:val="00B12E8F"/>
  </w:style>
  <w:style w:type="character" w:customStyle="1" w:styleId="n">
    <w:name w:val="n"/>
    <w:rsid w:val="00B12E8F"/>
  </w:style>
  <w:style w:type="character" w:customStyle="1" w:styleId="o">
    <w:name w:val="o"/>
    <w:rsid w:val="00B12E8F"/>
  </w:style>
  <w:style w:type="character" w:customStyle="1" w:styleId="w">
    <w:name w:val="w"/>
    <w:rsid w:val="00B12E8F"/>
  </w:style>
  <w:style w:type="character" w:customStyle="1" w:styleId="nf">
    <w:name w:val="nf"/>
    <w:rsid w:val="00B12E8F"/>
  </w:style>
  <w:style w:type="character" w:customStyle="1" w:styleId="m">
    <w:name w:val="m"/>
    <w:rsid w:val="00B12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041664">
      <w:bodyDiv w:val="1"/>
      <w:marLeft w:val="0"/>
      <w:marRight w:val="0"/>
      <w:marTop w:val="0"/>
      <w:marBottom w:val="0"/>
      <w:divBdr>
        <w:top w:val="none" w:sz="0" w:space="0" w:color="auto"/>
        <w:left w:val="none" w:sz="0" w:space="0" w:color="auto"/>
        <w:bottom w:val="none" w:sz="0" w:space="0" w:color="auto"/>
        <w:right w:val="none" w:sz="0" w:space="0" w:color="auto"/>
      </w:divBdr>
    </w:div>
    <w:div w:id="219639554">
      <w:bodyDiv w:val="1"/>
      <w:marLeft w:val="0"/>
      <w:marRight w:val="0"/>
      <w:marTop w:val="0"/>
      <w:marBottom w:val="0"/>
      <w:divBdr>
        <w:top w:val="none" w:sz="0" w:space="0" w:color="auto"/>
        <w:left w:val="none" w:sz="0" w:space="0" w:color="auto"/>
        <w:bottom w:val="none" w:sz="0" w:space="0" w:color="auto"/>
        <w:right w:val="none" w:sz="0" w:space="0" w:color="auto"/>
      </w:divBdr>
    </w:div>
    <w:div w:id="379287806">
      <w:bodyDiv w:val="1"/>
      <w:marLeft w:val="0"/>
      <w:marRight w:val="0"/>
      <w:marTop w:val="0"/>
      <w:marBottom w:val="0"/>
      <w:divBdr>
        <w:top w:val="none" w:sz="0" w:space="0" w:color="auto"/>
        <w:left w:val="none" w:sz="0" w:space="0" w:color="auto"/>
        <w:bottom w:val="none" w:sz="0" w:space="0" w:color="auto"/>
        <w:right w:val="none" w:sz="0" w:space="0" w:color="auto"/>
      </w:divBdr>
    </w:div>
    <w:div w:id="405735036">
      <w:bodyDiv w:val="1"/>
      <w:marLeft w:val="0"/>
      <w:marRight w:val="0"/>
      <w:marTop w:val="0"/>
      <w:marBottom w:val="0"/>
      <w:divBdr>
        <w:top w:val="none" w:sz="0" w:space="0" w:color="auto"/>
        <w:left w:val="none" w:sz="0" w:space="0" w:color="auto"/>
        <w:bottom w:val="none" w:sz="0" w:space="0" w:color="auto"/>
        <w:right w:val="none" w:sz="0" w:space="0" w:color="auto"/>
      </w:divBdr>
    </w:div>
    <w:div w:id="739711612">
      <w:bodyDiv w:val="1"/>
      <w:marLeft w:val="0"/>
      <w:marRight w:val="0"/>
      <w:marTop w:val="0"/>
      <w:marBottom w:val="0"/>
      <w:divBdr>
        <w:top w:val="none" w:sz="0" w:space="0" w:color="auto"/>
        <w:left w:val="none" w:sz="0" w:space="0" w:color="auto"/>
        <w:bottom w:val="none" w:sz="0" w:space="0" w:color="auto"/>
        <w:right w:val="none" w:sz="0" w:space="0" w:color="auto"/>
      </w:divBdr>
    </w:div>
    <w:div w:id="746654735">
      <w:bodyDiv w:val="1"/>
      <w:marLeft w:val="0"/>
      <w:marRight w:val="0"/>
      <w:marTop w:val="0"/>
      <w:marBottom w:val="0"/>
      <w:divBdr>
        <w:top w:val="none" w:sz="0" w:space="0" w:color="auto"/>
        <w:left w:val="none" w:sz="0" w:space="0" w:color="auto"/>
        <w:bottom w:val="none" w:sz="0" w:space="0" w:color="auto"/>
        <w:right w:val="none" w:sz="0" w:space="0" w:color="auto"/>
      </w:divBdr>
    </w:div>
    <w:div w:id="895164448">
      <w:bodyDiv w:val="1"/>
      <w:marLeft w:val="0"/>
      <w:marRight w:val="0"/>
      <w:marTop w:val="0"/>
      <w:marBottom w:val="0"/>
      <w:divBdr>
        <w:top w:val="none" w:sz="0" w:space="0" w:color="auto"/>
        <w:left w:val="none" w:sz="0" w:space="0" w:color="auto"/>
        <w:bottom w:val="none" w:sz="0" w:space="0" w:color="auto"/>
        <w:right w:val="none" w:sz="0" w:space="0" w:color="auto"/>
      </w:divBdr>
    </w:div>
    <w:div w:id="906185420">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567569596">
      <w:bodyDiv w:val="1"/>
      <w:marLeft w:val="0"/>
      <w:marRight w:val="0"/>
      <w:marTop w:val="0"/>
      <w:marBottom w:val="0"/>
      <w:divBdr>
        <w:top w:val="none" w:sz="0" w:space="0" w:color="auto"/>
        <w:left w:val="none" w:sz="0" w:space="0" w:color="auto"/>
        <w:bottom w:val="none" w:sz="0" w:space="0" w:color="auto"/>
        <w:right w:val="none" w:sz="0" w:space="0" w:color="auto"/>
      </w:divBdr>
    </w:div>
    <w:div w:id="1929653699">
      <w:bodyDiv w:val="1"/>
      <w:marLeft w:val="0"/>
      <w:marRight w:val="0"/>
      <w:marTop w:val="0"/>
      <w:marBottom w:val="0"/>
      <w:divBdr>
        <w:top w:val="none" w:sz="0" w:space="0" w:color="auto"/>
        <w:left w:val="none" w:sz="0" w:space="0" w:color="auto"/>
        <w:bottom w:val="none" w:sz="0" w:space="0" w:color="auto"/>
        <w:right w:val="none" w:sz="0" w:space="0" w:color="auto"/>
      </w:divBdr>
    </w:div>
    <w:div w:id="2027554634">
      <w:bodyDiv w:val="1"/>
      <w:marLeft w:val="0"/>
      <w:marRight w:val="0"/>
      <w:marTop w:val="0"/>
      <w:marBottom w:val="0"/>
      <w:divBdr>
        <w:top w:val="none" w:sz="0" w:space="0" w:color="auto"/>
        <w:left w:val="none" w:sz="0" w:space="0" w:color="auto"/>
        <w:bottom w:val="none" w:sz="0" w:space="0" w:color="auto"/>
        <w:right w:val="none" w:sz="0" w:space="0" w:color="auto"/>
      </w:divBdr>
    </w:div>
    <w:div w:id="209585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8/08/relationships/commentsExtensible" Target="commentsExtensible.xml"/><Relationship Id="rId26" Type="http://schemas.openxmlformats.org/officeDocument/2006/relationships/header" Target="header6.xml"/><Relationship Id="rId39" Type="http://schemas.openxmlformats.org/officeDocument/2006/relationships/hyperlink" Target="https://en.wikipedia.org/wiki/KISS_(algorithm)" TargetMode="External"/><Relationship Id="rId21" Type="http://schemas.openxmlformats.org/officeDocument/2006/relationships/header" Target="header4.xml"/><Relationship Id="rId34" Type="http://schemas.openxmlformats.org/officeDocument/2006/relationships/hyperlink" Target="http://localhost:puerto" TargetMode="External"/><Relationship Id="rId42"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9.emf"/><Relationship Id="rId37" Type="http://schemas.openxmlformats.org/officeDocument/2006/relationships/header" Target="header9.xml"/><Relationship Id="rId40" Type="http://schemas.openxmlformats.org/officeDocument/2006/relationships/hyperlink" Target="https://pitt.libguides.com/citationhelp/iee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https://upload.wikimedia.org/wikipedia/commons/thumb/c/c0/Texas_Hold'em_Poker_Table_with_Blinds.svg/1920px-Texas_Hold'em_Poker_Table_with_Blinds.svg.png" TargetMode="External"/><Relationship Id="rId28" Type="http://schemas.openxmlformats.org/officeDocument/2006/relationships/image" Target="media/image5.png"/><Relationship Id="rId36" Type="http://schemas.openxmlformats.org/officeDocument/2006/relationships/header" Target="header8.xm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image" Target="media/image8.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header" Target="header7.xml"/><Relationship Id="rId30" Type="http://schemas.openxmlformats.org/officeDocument/2006/relationships/image" Target="media/image7.png"/><Relationship Id="rId35" Type="http://schemas.openxmlformats.org/officeDocument/2006/relationships/hyperlink" Target="http://localhost:8000/"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header" Target="header5.xml"/><Relationship Id="rId33" Type="http://schemas.openxmlformats.org/officeDocument/2006/relationships/package" Target="embeddings/Microsoft_Excel_Worksheet.xlsx"/><Relationship Id="rId38" Type="http://schemas.openxmlformats.org/officeDocument/2006/relationships/hyperlink" Target="https://www.thecodingforums.com/threads/64-bit-kiss-rngs.673657/" TargetMode="External"/><Relationship Id="rId20" Type="http://schemas.openxmlformats.org/officeDocument/2006/relationships/header" Target="header3.xml"/><Relationship Id="rId41" Type="http://schemas.openxmlformats.org/officeDocument/2006/relationships/header" Target="header10.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thecodingforums.com/threads/64-bit-kiss-rngs.673657/" TargetMode="External"/><Relationship Id="rId3" Type="http://schemas.openxmlformats.org/officeDocument/2006/relationships/hyperlink" Target="https://www.mulesoft.com/resources/api/what-is-an-api" TargetMode="External"/><Relationship Id="rId7" Type="http://schemas.openxmlformats.org/officeDocument/2006/relationships/hyperlink" Target="https://es.wikipedia.org/wiki/Transferencia_de_Estado_Representacional" TargetMode="External"/><Relationship Id="rId12" Type="http://schemas.openxmlformats.org/officeDocument/2006/relationships/hyperlink" Target="https://rapidjson.org/" TargetMode="External"/><Relationship Id="rId2" Type="http://schemas.openxmlformats.org/officeDocument/2006/relationships/hyperlink" Target="https://www.thecodingforums.com/threads/64-bit-kiss-rngs.673657/" TargetMode="External"/><Relationship Id="rId1" Type="http://schemas.openxmlformats.org/officeDocument/2006/relationships/hyperlink" Target="https://en.wikipedia.org/wiki/KISS_(algorithm)" TargetMode="External"/><Relationship Id="rId6" Type="http://schemas.openxmlformats.org/officeDocument/2006/relationships/hyperlink" Target="https://bbvaopen4u.com/es/actualidad/api-rest-que-es-y-cuales-son-sus-ventajas-en-el-desarrollo-de-proyectos" TargetMode="External"/><Relationship Id="rId11" Type="http://schemas.openxmlformats.org/officeDocument/2006/relationships/hyperlink" Target="https://curl.haxx.se/" TargetMode="External"/><Relationship Id="rId5" Type="http://schemas.openxmlformats.org/officeDocument/2006/relationships/hyperlink" Target="https://en.wikipedia.org/wiki/Application_programming_interface" TargetMode="External"/><Relationship Id="rId10" Type="http://schemas.openxmlformats.org/officeDocument/2006/relationships/hyperlink" Target="https://www.rplumber.io/" TargetMode="External"/><Relationship Id="rId4" Type="http://schemas.openxmlformats.org/officeDocument/2006/relationships/hyperlink" Target="https://es.wikipedia.org/wiki/Interfaz_de_programaci%C3%B3n_de_aplicaciones" TargetMode="External"/><Relationship Id="rId9" Type="http://schemas.openxmlformats.org/officeDocument/2006/relationships/hyperlink" Target="https://cran.r-project.org/web/packages/holdem/holdem.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340D79-EFF3-438B-9B83-E3887EBEB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7999</TotalTime>
  <Pages>132</Pages>
  <Words>32035</Words>
  <Characters>176194</Characters>
  <Application>Microsoft Office Word</Application>
  <DocSecurity>0</DocSecurity>
  <Lines>1468</Lines>
  <Paragraphs>415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
  <LinksUpToDate>false</LinksUpToDate>
  <CharactersWithSpaces>207814</CharactersWithSpaces>
  <SharedDoc>false</SharedDoc>
  <HLinks>
    <vt:vector size="192" baseType="variant">
      <vt:variant>
        <vt:i4>4784144</vt:i4>
      </vt:variant>
      <vt:variant>
        <vt:i4>210</vt:i4>
      </vt:variant>
      <vt:variant>
        <vt:i4>0</vt:i4>
      </vt:variant>
      <vt:variant>
        <vt:i4>5</vt:i4>
      </vt:variant>
      <vt:variant>
        <vt:lpwstr>https://pitt.libguides.com/citationhelp/ieee</vt:lpwstr>
      </vt:variant>
      <vt:variant>
        <vt:lpwstr/>
      </vt:variant>
      <vt:variant>
        <vt:i4>3407966</vt:i4>
      </vt:variant>
      <vt:variant>
        <vt:i4>207</vt:i4>
      </vt:variant>
      <vt:variant>
        <vt:i4>0</vt:i4>
      </vt:variant>
      <vt:variant>
        <vt:i4>5</vt:i4>
      </vt:variant>
      <vt:variant>
        <vt:lpwstr>https://en.wikipedia.org/wiki/KISS_(algorithm)</vt:lpwstr>
      </vt:variant>
      <vt:variant>
        <vt:lpwstr/>
      </vt:variant>
      <vt:variant>
        <vt:i4>851979</vt:i4>
      </vt:variant>
      <vt:variant>
        <vt:i4>204</vt:i4>
      </vt:variant>
      <vt:variant>
        <vt:i4>0</vt:i4>
      </vt:variant>
      <vt:variant>
        <vt:i4>5</vt:i4>
      </vt:variant>
      <vt:variant>
        <vt:lpwstr>https://www.thecodingforums.com/threads/64-bit-kiss-rngs.673657/</vt:lpwstr>
      </vt:variant>
      <vt:variant>
        <vt:lpwstr/>
      </vt:variant>
      <vt:variant>
        <vt:i4>1179747</vt:i4>
      </vt:variant>
      <vt:variant>
        <vt:i4>201</vt:i4>
      </vt:variant>
      <vt:variant>
        <vt:i4>0</vt:i4>
      </vt:variant>
      <vt:variant>
        <vt:i4>5</vt:i4>
      </vt:variant>
      <vt:variant>
        <vt:lpwstr>https://en.wikipedia.org/wiki/Poker_probability</vt:lpwstr>
      </vt:variant>
      <vt:variant>
        <vt:lpwstr/>
      </vt:variant>
      <vt:variant>
        <vt:i4>65650</vt:i4>
      </vt:variant>
      <vt:variant>
        <vt:i4>198</vt:i4>
      </vt:variant>
      <vt:variant>
        <vt:i4>0</vt:i4>
      </vt:variant>
      <vt:variant>
        <vt:i4>5</vt:i4>
      </vt:variant>
      <vt:variant>
        <vt:lpwstr>https://en.wikipedia.org/wiki/Texas_hold_%27em</vt:lpwstr>
      </vt:variant>
      <vt:variant>
        <vt:lpwstr>/media/File:Texas_Hold'em_Poker_Table_with_Blinds.svg</vt:lpwstr>
      </vt:variant>
      <vt:variant>
        <vt:i4>1572958</vt:i4>
      </vt:variant>
      <vt:variant>
        <vt:i4>195</vt:i4>
      </vt:variant>
      <vt:variant>
        <vt:i4>0</vt:i4>
      </vt:variant>
      <vt:variant>
        <vt:i4>5</vt:i4>
      </vt:variant>
      <vt:variant>
        <vt:lpwstr>http://www.thepokerbank.com/strategy/basic/starting-hand-selection/chen-formula/</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creator>Cesar Dominguez</dc:creator>
  <cp:keywords>ETSIDI;UPM</cp:keywords>
  <cp:lastModifiedBy>Álvaro Gonzalez</cp:lastModifiedBy>
  <cp:revision>43</cp:revision>
  <cp:lastPrinted>2012-02-20T09:04:00Z</cp:lastPrinted>
  <dcterms:created xsi:type="dcterms:W3CDTF">2020-05-26T12:27:00Z</dcterms:created>
  <dcterms:modified xsi:type="dcterms:W3CDTF">2020-06-21T21:29:00Z</dcterms:modified>
</cp:coreProperties>
</file>